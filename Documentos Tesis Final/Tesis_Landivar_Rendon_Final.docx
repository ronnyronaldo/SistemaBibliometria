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es-EC"/>
        </w:rPr>
        <w:alias w:val="Escudo"/>
        <w:tag w:val="Escudo"/>
        <w:id w:val="14523023"/>
        <w:picture/>
      </w:sdtPr>
      <w:sdtEndPr/>
      <w:sdtContent>
        <w:p w14:paraId="6D9AA94E" w14:textId="77777777" w:rsidR="00974869" w:rsidRPr="00647A95" w:rsidRDefault="00974869" w:rsidP="00974869">
          <w:pPr>
            <w:jc w:val="center"/>
            <w:rPr>
              <w:lang w:val="es-EC"/>
            </w:rPr>
          </w:pPr>
          <w:r w:rsidRPr="00647A95">
            <w:rPr>
              <w:noProof/>
              <w:lang w:val="es-EC" w:eastAsia="es-EC"/>
            </w:rPr>
            <w:drawing>
              <wp:inline distT="0" distB="0" distL="0" distR="0" wp14:anchorId="2ED6CE4F" wp14:editId="17777B4E">
                <wp:extent cx="971550" cy="1285119"/>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tretch>
                          <a:fillRect/>
                        </a:stretch>
                      </pic:blipFill>
                      <pic:spPr bwMode="auto">
                        <a:xfrm>
                          <a:off x="0" y="0"/>
                          <a:ext cx="973337" cy="1287483"/>
                        </a:xfrm>
                        <a:prstGeom prst="rect">
                          <a:avLst/>
                        </a:prstGeom>
                        <a:noFill/>
                        <a:ln w="9525">
                          <a:noFill/>
                          <a:miter lim="800000"/>
                          <a:headEnd/>
                          <a:tailEnd/>
                        </a:ln>
                      </pic:spPr>
                    </pic:pic>
                  </a:graphicData>
                </a:graphic>
              </wp:inline>
            </w:drawing>
          </w:r>
        </w:p>
      </w:sdtContent>
    </w:sdt>
    <w:sdt>
      <w:sdtPr>
        <w:rPr>
          <w:rStyle w:val="Arial18negrita"/>
          <w:lang w:val="es-EC"/>
        </w:rPr>
        <w:alias w:val="Institución"/>
        <w:tag w:val="Institución"/>
        <w:id w:val="14523026"/>
      </w:sdtPr>
      <w:sdtEndPr>
        <w:rPr>
          <w:rStyle w:val="Fuentedeprrafopredeter"/>
          <w:b w:val="0"/>
          <w:sz w:val="24"/>
        </w:rPr>
      </w:sdtEndPr>
      <w:sdtContent>
        <w:p w14:paraId="615DF59E" w14:textId="77777777" w:rsidR="00974869" w:rsidRPr="00647A95" w:rsidRDefault="00974869" w:rsidP="00974869">
          <w:pPr>
            <w:jc w:val="center"/>
            <w:rPr>
              <w:lang w:val="es-EC"/>
            </w:rPr>
          </w:pPr>
          <w:r w:rsidRPr="00647A95">
            <w:rPr>
              <w:rStyle w:val="Arial18negrita"/>
              <w:lang w:val="es-EC"/>
            </w:rPr>
            <w:t>UNIVERSIDAD DE CUENCA</w:t>
          </w:r>
        </w:p>
      </w:sdtContent>
    </w:sdt>
    <w:sdt>
      <w:sdtPr>
        <w:rPr>
          <w:rStyle w:val="Arial14"/>
          <w:lang w:val="es-EC"/>
        </w:rPr>
        <w:alias w:val="Ingrese la facultad a la que pertenece"/>
        <w:tag w:val="Ingrese la facultad a la que pertenece"/>
        <w:id w:val="14523028"/>
        <w:comboBox>
          <w:listItem w:value="Elija un elemento."/>
          <w:listItem w:displayText="Facultad de Arquitectura y Urbanismo" w:value="Facultad de Arquitectura y Urbanismo"/>
          <w:listItem w:displayText="Facultad de Ciencias de la Hospitalidad" w:value="Facultad de Ciencias de la Hospitalidad"/>
          <w:listItem w:displayText="Facultad de Filosofía, Letras y Ciencias de la Educación" w:value="Facultad de Filosofía, Letras y Ciencias de la Educación"/>
          <w:listItem w:displayText="Facultad de Odontología" w:value="Facultad de Odontología"/>
          <w:listItem w:displayText="Facultad de Artes" w:value="Facultad de Artes"/>
          <w:listItem w:displayText="Facultad de Ciencias Económicas y Administrativas" w:value="Facultad de Ciencias Económicas y Administrativas"/>
          <w:listItem w:displayText="Facultad de Ingeniería" w:value="Facultad de Ingeniería"/>
          <w:listItem w:displayText="Facultad de Psicología" w:value="Facultad de Psicología"/>
          <w:listItem w:displayText="Facultad de Ciencias Agropecuarias" w:value="Facultad de Ciencias Agropecuarias"/>
          <w:listItem w:displayText="Facultad de Ciencias Médicas" w:value="Facultad de Ciencias Médicas"/>
          <w:listItem w:displayText="Facultad de Ciencias Químicas" w:value="Facultad de Ciencias Químicas"/>
          <w:listItem w:displayText="Facultad de Jurisprudencia y Ciencias Políticas y Sociales" w:value="Facultad de Jurisprudencia y Ciencias Políticas y Sociales"/>
        </w:comboBox>
      </w:sdtPr>
      <w:sdtEndPr>
        <w:rPr>
          <w:rStyle w:val="Arial14"/>
        </w:rPr>
      </w:sdtEndPr>
      <w:sdtContent>
        <w:p w14:paraId="6CA497F8" w14:textId="77777777" w:rsidR="00974869" w:rsidRPr="00647A95" w:rsidRDefault="00974869" w:rsidP="00974869">
          <w:pPr>
            <w:jc w:val="center"/>
            <w:rPr>
              <w:rStyle w:val="Arial14"/>
              <w:lang w:val="es-EC"/>
            </w:rPr>
          </w:pPr>
          <w:r w:rsidRPr="00647A95">
            <w:rPr>
              <w:rStyle w:val="Arial14"/>
              <w:lang w:val="es-EC"/>
            </w:rPr>
            <w:t>Facultad de Ingeniería</w:t>
          </w:r>
        </w:p>
      </w:sdtContent>
    </w:sdt>
    <w:sdt>
      <w:sdtPr>
        <w:rPr>
          <w:rStyle w:val="Arial14"/>
          <w:sz w:val="24"/>
          <w:szCs w:val="20"/>
          <w:lang w:val="es-EC"/>
        </w:rPr>
        <w:alias w:val="Ingrese la Carrera o Maestrría utilice mayúsculas y minúsculas"/>
        <w:tag w:val="Ingrese la Carrera o Maestrría"/>
        <w:id w:val="14523030"/>
      </w:sdtPr>
      <w:sdtEndPr>
        <w:rPr>
          <w:rStyle w:val="Fuentedeprrafopredeter"/>
          <w:sz w:val="28"/>
          <w:szCs w:val="24"/>
        </w:rPr>
      </w:sdtEndPr>
      <w:sdtContent>
        <w:p w14:paraId="016702AD" w14:textId="18F9340C" w:rsidR="00974869" w:rsidRPr="00647A95" w:rsidRDefault="00974869" w:rsidP="00974869">
          <w:pPr>
            <w:jc w:val="center"/>
            <w:rPr>
              <w:sz w:val="28"/>
              <w:szCs w:val="24"/>
              <w:lang w:val="es-EC"/>
            </w:rPr>
          </w:pPr>
          <w:r w:rsidRPr="00647A95">
            <w:rPr>
              <w:rStyle w:val="Arial14"/>
              <w:szCs w:val="20"/>
              <w:lang w:val="es-EC"/>
            </w:rPr>
            <w:t>Carrera de Ingeniería de Sistemas</w:t>
          </w:r>
        </w:p>
      </w:sdtContent>
    </w:sdt>
    <w:sdt>
      <w:sdtPr>
        <w:rPr>
          <w:rStyle w:val="Arial12"/>
          <w:rFonts w:cstheme="minorHAnsi"/>
          <w:sz w:val="32"/>
          <w:szCs w:val="24"/>
          <w:lang w:val="es-EC"/>
        </w:rPr>
        <w:alias w:val="Título de trabajo"/>
        <w:tag w:val="Ingrese el título de su "/>
        <w:id w:val="14523039"/>
      </w:sdtPr>
      <w:sdtEndPr>
        <w:rPr>
          <w:rStyle w:val="Fuentedeprrafopredeter"/>
          <w:sz w:val="36"/>
          <w:szCs w:val="22"/>
        </w:rPr>
      </w:sdtEndPr>
      <w:sdtContent>
        <w:p w14:paraId="67DE6ACE" w14:textId="44354B82" w:rsidR="00974869" w:rsidRPr="00647A95" w:rsidRDefault="0045728C" w:rsidP="00974869">
          <w:pPr>
            <w:jc w:val="center"/>
            <w:rPr>
              <w:rStyle w:val="Arial12"/>
              <w:rFonts w:cstheme="minorHAnsi"/>
              <w:sz w:val="32"/>
              <w:lang w:val="es-EC"/>
            </w:rPr>
          </w:pPr>
          <w:r w:rsidRPr="00647A95">
            <w:rPr>
              <w:rStyle w:val="Arial12"/>
              <w:rFonts w:cstheme="minorHAnsi"/>
              <w:sz w:val="32"/>
              <w:lang w:val="es-EC"/>
            </w:rPr>
            <w:t>Prototipo de Sistema Informático para el Descubrimiento de Patrones de Publicación y Citación en la Producción Científica de la Universidad de Cuenca a través de indicadores bibliométricos y técnicas de minería de datos.</w:t>
          </w:r>
        </w:p>
      </w:sdtContent>
    </w:sdt>
    <w:sdt>
      <w:sdtPr>
        <w:rPr>
          <w:color w:val="808080"/>
          <w:szCs w:val="20"/>
          <w:lang w:val="es-EC"/>
        </w:rPr>
        <w:alias w:val="Grado académico que se otorga utilice mayúsculas y minúsculas"/>
        <w:tag w:val="Grado académico que se otorga utilice mayúsculas y minúsculas"/>
        <w:id w:val="14523044"/>
      </w:sdtPr>
      <w:sdtEndPr/>
      <w:sdtContent>
        <w:p w14:paraId="5388CA73" w14:textId="45F9DF57" w:rsidR="00974869" w:rsidRPr="00647A95" w:rsidRDefault="00974869" w:rsidP="00B821AB">
          <w:pPr>
            <w:ind w:left="4962"/>
            <w:rPr>
              <w:szCs w:val="20"/>
              <w:lang w:val="es-EC"/>
            </w:rPr>
          </w:pPr>
          <w:r w:rsidRPr="00647A95">
            <w:rPr>
              <w:szCs w:val="20"/>
              <w:lang w:val="es-EC"/>
            </w:rPr>
            <w:t>Trabajo de titulación previo a la obtención del título de Ingeniera de Sistemas</w:t>
          </w:r>
        </w:p>
      </w:sdtContent>
    </w:sdt>
    <w:sdt>
      <w:sdtPr>
        <w:rPr>
          <w:b/>
          <w:bCs/>
          <w:lang w:val="es-EC"/>
        </w:rPr>
        <w:id w:val="14523047"/>
      </w:sdtPr>
      <w:sdtEndPr>
        <w:rPr>
          <w:sz w:val="22"/>
          <w:szCs w:val="20"/>
        </w:rPr>
      </w:sdtEndPr>
      <w:sdtContent>
        <w:sdt>
          <w:sdtPr>
            <w:rPr>
              <w:rFonts w:cs="Arial"/>
              <w:b/>
              <w:bCs/>
              <w:szCs w:val="20"/>
              <w:lang w:val="es-EC"/>
            </w:rPr>
            <w:alias w:val="Seleccione"/>
            <w:tag w:val="Seleccione"/>
            <w:id w:val="14523049"/>
            <w:comboBox>
              <w:listItem w:value="Elija un elemento."/>
              <w:listItem w:displayText="Autor:" w:value="Autor:"/>
              <w:listItem w:displayText="Autora:" w:value="Autora:"/>
              <w:listItem w:displayText="Autores:" w:value="Autores:"/>
              <w:listItem w:displayText="Autoras:" w:value="Autoras:"/>
            </w:comboBox>
          </w:sdtPr>
          <w:sdtEndPr/>
          <w:sdtContent>
            <w:p w14:paraId="41CB900B" w14:textId="6EF739AE" w:rsidR="00974869" w:rsidRPr="00647A95" w:rsidRDefault="0045728C" w:rsidP="00974869">
              <w:pPr>
                <w:rPr>
                  <w:b/>
                  <w:bCs/>
                  <w:sz w:val="22"/>
                  <w:szCs w:val="20"/>
                  <w:lang w:val="es-EC"/>
                </w:rPr>
              </w:pPr>
              <w:r w:rsidRPr="00647A95">
                <w:rPr>
                  <w:rFonts w:cs="Arial"/>
                  <w:b/>
                  <w:bCs/>
                  <w:szCs w:val="20"/>
                  <w:lang w:val="es-EC"/>
                </w:rPr>
                <w:t>Autore</w:t>
              </w:r>
              <w:r w:rsidR="00974869" w:rsidRPr="00647A95">
                <w:rPr>
                  <w:rFonts w:cs="Arial"/>
                  <w:b/>
                  <w:bCs/>
                  <w:szCs w:val="20"/>
                  <w:lang w:val="es-EC"/>
                </w:rPr>
                <w:t>s:</w:t>
              </w:r>
            </w:p>
          </w:sdtContent>
        </w:sdt>
      </w:sdtContent>
    </w:sdt>
    <w:sdt>
      <w:sdtPr>
        <w:rPr>
          <w:rStyle w:val="Arial14"/>
          <w:sz w:val="24"/>
          <w:szCs w:val="20"/>
          <w:lang w:val="es-EC"/>
        </w:rPr>
        <w:alias w:val="Nombres, Apellidos completos utilice mayúsculas y minúsculas"/>
        <w:tag w:val="Nombres, Apellidos completos utilice mayúsculas y minúsculas"/>
        <w:id w:val="14523060"/>
      </w:sdtPr>
      <w:sdtEndPr>
        <w:rPr>
          <w:rStyle w:val="Fuentedeprrafopredeter"/>
          <w:sz w:val="22"/>
        </w:rPr>
      </w:sdtEndPr>
      <w:sdtContent>
        <w:p w14:paraId="3961CFE9" w14:textId="45808317" w:rsidR="00974869" w:rsidRPr="00647A95" w:rsidRDefault="0045728C" w:rsidP="00974869">
          <w:pPr>
            <w:rPr>
              <w:rStyle w:val="Arial14"/>
              <w:sz w:val="24"/>
              <w:szCs w:val="20"/>
              <w:lang w:val="es-EC"/>
            </w:rPr>
          </w:pPr>
          <w:r w:rsidRPr="00647A95">
            <w:rPr>
              <w:rStyle w:val="Arial14"/>
              <w:sz w:val="24"/>
              <w:szCs w:val="20"/>
              <w:lang w:val="es-EC"/>
            </w:rPr>
            <w:t>Tania Maricela Landivar Ordóñez</w:t>
          </w:r>
        </w:p>
      </w:sdtContent>
    </w:sdt>
    <w:sdt>
      <w:sdtPr>
        <w:rPr>
          <w:rStyle w:val="Arial14"/>
          <w:sz w:val="24"/>
          <w:szCs w:val="20"/>
          <w:lang w:val="es-EC"/>
        </w:rPr>
        <w:alias w:val="Número de cédula"/>
        <w:tag w:val="Número de cédula"/>
        <w:id w:val="14523065"/>
      </w:sdtPr>
      <w:sdtEndPr>
        <w:rPr>
          <w:rStyle w:val="Fuentedeprrafopredeter"/>
          <w:sz w:val="22"/>
        </w:rPr>
      </w:sdtEndPr>
      <w:sdtContent>
        <w:p w14:paraId="7871F648" w14:textId="3B3D3758" w:rsidR="00974869" w:rsidRPr="00647A95" w:rsidRDefault="0045728C" w:rsidP="00974869">
          <w:pPr>
            <w:rPr>
              <w:sz w:val="22"/>
              <w:szCs w:val="20"/>
              <w:lang w:val="es-EC"/>
            </w:rPr>
          </w:pPr>
          <w:r w:rsidRPr="00647A95">
            <w:rPr>
              <w:rStyle w:val="Arial14"/>
              <w:sz w:val="24"/>
              <w:szCs w:val="20"/>
              <w:lang w:val="es-EC"/>
            </w:rPr>
            <w:t>CI: 0105905913</w:t>
          </w:r>
        </w:p>
      </w:sdtContent>
    </w:sdt>
    <w:sdt>
      <w:sdtPr>
        <w:rPr>
          <w:rStyle w:val="Arial14"/>
          <w:sz w:val="24"/>
          <w:szCs w:val="20"/>
          <w:lang w:val="es-EC"/>
        </w:rPr>
        <w:alias w:val="Nombres, Apellidos completos utilice mayúsculas y minúsculas"/>
        <w:tag w:val="Nombres, Apellidos completos utilice mayúsculas y minúsculas"/>
        <w:id w:val="237368038"/>
      </w:sdtPr>
      <w:sdtEndPr>
        <w:rPr>
          <w:rStyle w:val="Fuentedeprrafopredeter"/>
          <w:sz w:val="22"/>
        </w:rPr>
      </w:sdtEndPr>
      <w:sdtContent>
        <w:p w14:paraId="470223CA" w14:textId="407ED504" w:rsidR="00974869" w:rsidRPr="00647A95" w:rsidRDefault="0045728C" w:rsidP="00974869">
          <w:pPr>
            <w:rPr>
              <w:rStyle w:val="Arial14"/>
              <w:sz w:val="24"/>
              <w:szCs w:val="20"/>
              <w:lang w:val="es-EC"/>
            </w:rPr>
          </w:pPr>
          <w:r w:rsidRPr="00647A95">
            <w:rPr>
              <w:rStyle w:val="Arial14"/>
              <w:sz w:val="24"/>
              <w:szCs w:val="20"/>
              <w:lang w:val="es-EC"/>
            </w:rPr>
            <w:t xml:space="preserve">Ronaldo </w:t>
          </w:r>
          <w:r w:rsidR="00A338DB" w:rsidRPr="00647A95">
            <w:rPr>
              <w:rStyle w:val="Arial14"/>
              <w:sz w:val="24"/>
              <w:szCs w:val="20"/>
              <w:lang w:val="es-EC"/>
            </w:rPr>
            <w:t>Sebastián</w:t>
          </w:r>
          <w:r w:rsidRPr="00647A95">
            <w:rPr>
              <w:rStyle w:val="Arial14"/>
              <w:sz w:val="24"/>
              <w:szCs w:val="20"/>
              <w:lang w:val="es-EC"/>
            </w:rPr>
            <w:t xml:space="preserve"> Rendón Loja</w:t>
          </w:r>
        </w:p>
      </w:sdtContent>
    </w:sdt>
    <w:sdt>
      <w:sdtPr>
        <w:rPr>
          <w:rStyle w:val="Arial14"/>
          <w:sz w:val="24"/>
          <w:szCs w:val="20"/>
          <w:lang w:val="es-EC"/>
        </w:rPr>
        <w:alias w:val="Número de cédula"/>
        <w:tag w:val="Número de cédula"/>
        <w:id w:val="-757289377"/>
      </w:sdtPr>
      <w:sdtEndPr>
        <w:rPr>
          <w:rStyle w:val="Fuentedeprrafopredeter"/>
          <w:sz w:val="22"/>
        </w:rPr>
      </w:sdtEndPr>
      <w:sdtContent>
        <w:p w14:paraId="5034AD85" w14:textId="5895BB3B" w:rsidR="00974869" w:rsidRPr="00647A95" w:rsidRDefault="0045728C" w:rsidP="00B821AB">
          <w:pPr>
            <w:spacing w:line="480" w:lineRule="auto"/>
            <w:rPr>
              <w:rStyle w:val="Arial14"/>
              <w:sz w:val="24"/>
              <w:szCs w:val="20"/>
              <w:lang w:val="es-EC"/>
            </w:rPr>
          </w:pPr>
          <w:r w:rsidRPr="00647A95">
            <w:rPr>
              <w:rStyle w:val="Arial14"/>
              <w:sz w:val="24"/>
              <w:szCs w:val="20"/>
              <w:lang w:val="es-EC"/>
            </w:rPr>
            <w:t xml:space="preserve">CI: </w:t>
          </w:r>
          <w:r w:rsidR="00613F8E" w:rsidRPr="00647A95">
            <w:rPr>
              <w:rStyle w:val="Arial14"/>
              <w:sz w:val="24"/>
              <w:szCs w:val="20"/>
              <w:lang w:val="es-EC"/>
            </w:rPr>
            <w:t>0106633449</w:t>
          </w:r>
        </w:p>
      </w:sdtContent>
    </w:sdt>
    <w:p w14:paraId="0FF19CD0" w14:textId="77777777" w:rsidR="00974869" w:rsidRPr="00647A95" w:rsidRDefault="008D4670" w:rsidP="00974869">
      <w:pPr>
        <w:rPr>
          <w:rStyle w:val="Arial14Negrita"/>
          <w:b w:val="0"/>
          <w:bCs/>
          <w:sz w:val="24"/>
          <w:szCs w:val="20"/>
          <w:lang w:val="es-EC"/>
        </w:rPr>
      </w:pPr>
      <w:sdt>
        <w:sdtPr>
          <w:rPr>
            <w:b/>
            <w:bCs/>
            <w:sz w:val="28"/>
            <w:szCs w:val="20"/>
            <w:lang w:val="es-EC"/>
          </w:rPr>
          <w:alias w:val="Seleccione"/>
          <w:tag w:val="Seleccione"/>
          <w:id w:val="14523069"/>
          <w:comboBox>
            <w:listItem w:value="Elija un elemento."/>
            <w:listItem w:displayText="Director:" w:value="Director:"/>
            <w:listItem w:displayText="Directora:" w:value="Directora:"/>
            <w:listItem w:displayText="Tutor:" w:value="Tutor:"/>
            <w:listItem w:displayText="Tutora:" w:value="Tutora:"/>
          </w:comboBox>
        </w:sdtPr>
        <w:sdtEndPr/>
        <w:sdtContent>
          <w:r w:rsidR="00974869" w:rsidRPr="00647A95">
            <w:rPr>
              <w:b/>
              <w:bCs/>
              <w:szCs w:val="20"/>
              <w:lang w:val="es-EC"/>
            </w:rPr>
            <w:t>Director:</w:t>
          </w:r>
        </w:sdtContent>
      </w:sdt>
    </w:p>
    <w:sdt>
      <w:sdtPr>
        <w:rPr>
          <w:rStyle w:val="Arial14"/>
          <w:sz w:val="24"/>
          <w:szCs w:val="20"/>
          <w:lang w:val="es-EC"/>
        </w:rPr>
        <w:alias w:val="Nombres, Apellidos completos utilice mayúsculas y minúsculas"/>
        <w:tag w:val="Grado académico, Nombres y Apellidos completos utilice mayúscula"/>
        <w:id w:val="14523072"/>
      </w:sdtPr>
      <w:sdtEndPr>
        <w:rPr>
          <w:rStyle w:val="Arial14"/>
        </w:rPr>
      </w:sdtEndPr>
      <w:sdtContent>
        <w:sdt>
          <w:sdtPr>
            <w:rPr>
              <w:rStyle w:val="Arial14"/>
              <w:sz w:val="24"/>
              <w:szCs w:val="20"/>
              <w:lang w:val="es-EC"/>
            </w:rPr>
            <w:alias w:val="Nombres, Apellidos completos utilice mayúsculas y minúsculas"/>
            <w:tag w:val="Nombres, Apellidos completos utilice mayúsculas y minúsculas"/>
            <w:id w:val="1952430028"/>
          </w:sdtPr>
          <w:sdtEndPr>
            <w:rPr>
              <w:rStyle w:val="Fuentedeprrafopredeter"/>
              <w:sz w:val="22"/>
            </w:rPr>
          </w:sdtEndPr>
          <w:sdtContent>
            <w:p w14:paraId="431994B4" w14:textId="2B71A295" w:rsidR="00974869" w:rsidRPr="00647A95" w:rsidRDefault="0045728C" w:rsidP="00974869">
              <w:pPr>
                <w:rPr>
                  <w:rStyle w:val="Arial14"/>
                  <w:sz w:val="24"/>
                  <w:szCs w:val="20"/>
                  <w:lang w:val="es-EC"/>
                </w:rPr>
              </w:pPr>
              <w:r w:rsidRPr="00647A95">
                <w:rPr>
                  <w:rStyle w:val="Arial14"/>
                  <w:sz w:val="24"/>
                  <w:szCs w:val="20"/>
                  <w:lang w:val="es-EC"/>
                </w:rPr>
                <w:t>Ing. Lorena Sigüenza Guzmán</w:t>
              </w:r>
              <w:r w:rsidR="00974869" w:rsidRPr="00647A95">
                <w:rPr>
                  <w:rStyle w:val="Arial14"/>
                  <w:sz w:val="24"/>
                  <w:szCs w:val="20"/>
                  <w:lang w:val="es-EC"/>
                </w:rPr>
                <w:t>, PhD.</w:t>
              </w:r>
            </w:p>
          </w:sdtContent>
        </w:sdt>
      </w:sdtContent>
    </w:sdt>
    <w:sdt>
      <w:sdtPr>
        <w:rPr>
          <w:rStyle w:val="Arial14"/>
          <w:sz w:val="24"/>
          <w:szCs w:val="20"/>
          <w:lang w:val="es-EC"/>
        </w:rPr>
        <w:alias w:val="Cédula"/>
        <w:tag w:val="Cédula"/>
        <w:id w:val="14523079"/>
      </w:sdtPr>
      <w:sdtEndPr>
        <w:rPr>
          <w:rStyle w:val="Arial14"/>
        </w:rPr>
      </w:sdtEndPr>
      <w:sdtContent>
        <w:p w14:paraId="476A9F9F" w14:textId="535C4E24" w:rsidR="00974869" w:rsidRPr="00647A95" w:rsidRDefault="00974869" w:rsidP="00974869">
          <w:pPr>
            <w:rPr>
              <w:rStyle w:val="Arial14"/>
              <w:sz w:val="24"/>
              <w:szCs w:val="20"/>
              <w:lang w:val="es-EC"/>
            </w:rPr>
          </w:pPr>
          <w:r w:rsidRPr="00647A95">
            <w:rPr>
              <w:rStyle w:val="Arial14"/>
              <w:sz w:val="24"/>
              <w:szCs w:val="20"/>
              <w:lang w:val="es-EC"/>
            </w:rPr>
            <w:t xml:space="preserve">CI: </w:t>
          </w:r>
          <w:ins w:id="0" w:author="Lorena Siguenza" w:date="2021-09-06T23:03:00Z">
            <w:r w:rsidR="004C2E3B">
              <w:rPr>
                <w:rStyle w:val="Arial14"/>
                <w:sz w:val="24"/>
                <w:szCs w:val="20"/>
                <w:lang w:val="es-EC"/>
              </w:rPr>
              <w:t>0102659687</w:t>
            </w:r>
          </w:ins>
        </w:p>
      </w:sdtContent>
    </w:sdt>
    <w:sdt>
      <w:sdtPr>
        <w:rPr>
          <w:rStyle w:val="Arial14Negrita"/>
          <w:b w:val="0"/>
          <w:bCs/>
          <w:sz w:val="24"/>
          <w:szCs w:val="20"/>
          <w:lang w:val="es-EC"/>
        </w:rPr>
        <w:alias w:val="Ciudad, País"/>
        <w:tag w:val="Ciudad, País"/>
        <w:id w:val="14523082"/>
      </w:sdtPr>
      <w:sdtEndPr>
        <w:rPr>
          <w:rStyle w:val="Fuentedeprrafopredeter"/>
          <w:b/>
          <w:sz w:val="22"/>
        </w:rPr>
      </w:sdtEndPr>
      <w:sdtContent>
        <w:p w14:paraId="4470BC31" w14:textId="2F89E7BB" w:rsidR="00974869" w:rsidRPr="00647A95" w:rsidRDefault="00974869" w:rsidP="00B821AB">
          <w:pPr>
            <w:spacing w:after="0"/>
            <w:jc w:val="center"/>
            <w:rPr>
              <w:rStyle w:val="Arial14Negrita"/>
              <w:b w:val="0"/>
              <w:bCs/>
              <w:sz w:val="24"/>
              <w:szCs w:val="20"/>
              <w:lang w:val="es-EC"/>
            </w:rPr>
          </w:pPr>
          <w:r w:rsidRPr="00647A95">
            <w:rPr>
              <w:rStyle w:val="Arial14Negrita"/>
              <w:b w:val="0"/>
              <w:bCs/>
              <w:sz w:val="24"/>
              <w:szCs w:val="20"/>
              <w:lang w:val="es-EC"/>
            </w:rPr>
            <w:t>Cuenca</w:t>
          </w:r>
          <w:r w:rsidR="00B821AB" w:rsidRPr="00647A95">
            <w:rPr>
              <w:rStyle w:val="Arial14Negrita"/>
              <w:b w:val="0"/>
              <w:bCs/>
              <w:sz w:val="24"/>
              <w:szCs w:val="20"/>
              <w:lang w:val="es-EC"/>
            </w:rPr>
            <w:t xml:space="preserve"> - </w:t>
          </w:r>
          <w:r w:rsidRPr="00647A95">
            <w:rPr>
              <w:rStyle w:val="Arial14Negrita"/>
              <w:b w:val="0"/>
              <w:bCs/>
              <w:sz w:val="24"/>
              <w:szCs w:val="20"/>
              <w:lang w:val="es-EC"/>
            </w:rPr>
            <w:t>Ecuador</w:t>
          </w:r>
        </w:p>
      </w:sdtContent>
    </w:sdt>
    <w:sdt>
      <w:sdtPr>
        <w:rPr>
          <w:rStyle w:val="Arial12"/>
          <w:lang w:val="es-EC"/>
        </w:rPr>
        <w:alias w:val="Seleccione fecha (dd-mm-aa)"/>
        <w:tag w:val="Seleccione fecha dd-mm-aa"/>
        <w:id w:val="14523085"/>
        <w:date>
          <w:dateFormat w:val="dd'-'MMMM'-'yyyy"/>
          <w:lid w:val="es-EC"/>
          <w:storeMappedDataAs w:val="dateTime"/>
          <w:calendar w:val="gregorian"/>
        </w:date>
      </w:sdtPr>
      <w:sdtEndPr>
        <w:rPr>
          <w:rStyle w:val="Arial12"/>
        </w:rPr>
      </w:sdtEndPr>
      <w:sdtContent>
        <w:p w14:paraId="235ACDEC" w14:textId="242909A7" w:rsidR="00974869" w:rsidRPr="00647A95" w:rsidRDefault="00974869" w:rsidP="007173BF">
          <w:pPr>
            <w:jc w:val="center"/>
            <w:rPr>
              <w:lang w:val="es-EC"/>
            </w:rPr>
          </w:pPr>
          <w:r w:rsidRPr="00647A95">
            <w:rPr>
              <w:rStyle w:val="Arial12"/>
              <w:lang w:val="es-EC"/>
            </w:rPr>
            <w:t>2021</w:t>
          </w:r>
        </w:p>
      </w:sdtContent>
    </w:sdt>
    <w:p w14:paraId="706AF5D4" w14:textId="612BC6DA" w:rsidR="002A3862" w:rsidRPr="00647A95" w:rsidRDefault="007518D9" w:rsidP="00ED72F5">
      <w:pPr>
        <w:pStyle w:val="Ttulo1"/>
        <w:rPr>
          <w:lang w:val="es-EC"/>
        </w:rPr>
      </w:pPr>
      <w:bookmarkStart w:id="1" w:name="_Toc67232712"/>
      <w:bookmarkStart w:id="2" w:name="_Toc79763345"/>
      <w:r w:rsidRPr="00647A95">
        <w:rPr>
          <w:lang w:val="es-EC"/>
        </w:rPr>
        <w:lastRenderedPageBreak/>
        <w:t>Resumen</w:t>
      </w:r>
      <w:bookmarkEnd w:id="1"/>
      <w:bookmarkEnd w:id="2"/>
    </w:p>
    <w:p w14:paraId="25C6A8EE" w14:textId="045ADEA3" w:rsidR="009E03C7" w:rsidRPr="00647A95" w:rsidRDefault="00A42086" w:rsidP="00F54C1E">
      <w:pPr>
        <w:rPr>
          <w:lang w:val="es-EC"/>
        </w:rPr>
      </w:pPr>
      <w:r w:rsidRPr="00647A95">
        <w:rPr>
          <w:lang w:val="es-EC"/>
        </w:rPr>
        <w:t xml:space="preserve">La gestión de colecciones en bibliotecas universitarias es una actividad </w:t>
      </w:r>
      <w:r w:rsidR="00C6128D" w:rsidRPr="00647A95">
        <w:rPr>
          <w:lang w:val="es-EC"/>
        </w:rPr>
        <w:t xml:space="preserve">fundamental, </w:t>
      </w:r>
      <w:r w:rsidRPr="00647A95">
        <w:rPr>
          <w:lang w:val="es-EC"/>
        </w:rPr>
        <w:t xml:space="preserve">ya que la misma </w:t>
      </w:r>
      <w:r w:rsidR="00C6128D" w:rsidRPr="00647A95">
        <w:rPr>
          <w:lang w:val="es-EC"/>
        </w:rPr>
        <w:t xml:space="preserve">es la encargada de proporcionar </w:t>
      </w:r>
      <w:r w:rsidRPr="00647A95">
        <w:rPr>
          <w:lang w:val="es-EC"/>
        </w:rPr>
        <w:t xml:space="preserve">un conjunto de fuentes </w:t>
      </w:r>
      <w:r w:rsidR="00C6128D" w:rsidRPr="00647A95">
        <w:rPr>
          <w:lang w:val="es-EC"/>
        </w:rPr>
        <w:t xml:space="preserve">bibliográficas </w:t>
      </w:r>
      <w:r w:rsidRPr="00647A95">
        <w:rPr>
          <w:lang w:val="es-EC"/>
        </w:rPr>
        <w:t>que satisfagan las necesidades de información de los estudiantes</w:t>
      </w:r>
      <w:r w:rsidR="00C6128D" w:rsidRPr="00647A95">
        <w:rPr>
          <w:lang w:val="es-EC"/>
        </w:rPr>
        <w:t xml:space="preserve"> y docentes, a</w:t>
      </w:r>
      <w:r w:rsidRPr="00647A95">
        <w:rPr>
          <w:lang w:val="es-EC"/>
        </w:rPr>
        <w:t>unque el acceso a determinadas fuentes como bases de datos bibliográficas pued</w:t>
      </w:r>
      <w:ins w:id="3" w:author="Lorena Siguenza" w:date="2021-09-06T23:04:00Z">
        <w:r w:rsidR="004C2E3B">
          <w:rPr>
            <w:lang w:val="es-EC"/>
          </w:rPr>
          <w:t>a</w:t>
        </w:r>
      </w:ins>
      <w:del w:id="4" w:author="Lorena Siguenza" w:date="2021-09-06T23:04:00Z">
        <w:r w:rsidRPr="00647A95" w:rsidDel="004C2E3B">
          <w:rPr>
            <w:lang w:val="es-EC"/>
          </w:rPr>
          <w:delText>e</w:delText>
        </w:r>
      </w:del>
      <w:r w:rsidRPr="00647A95">
        <w:rPr>
          <w:lang w:val="es-EC"/>
        </w:rPr>
        <w:t xml:space="preserve"> tener un alto valor econ</w:t>
      </w:r>
      <w:r w:rsidR="00C6128D" w:rsidRPr="00647A95">
        <w:rPr>
          <w:lang w:val="es-EC"/>
        </w:rPr>
        <w:t>ómico. Partiendo de esta premisa</w:t>
      </w:r>
      <w:ins w:id="5" w:author="Lorena Siguenza" w:date="2021-09-06T23:04:00Z">
        <w:r w:rsidR="004C2E3B">
          <w:rPr>
            <w:lang w:val="es-EC"/>
          </w:rPr>
          <w:t>,</w:t>
        </w:r>
      </w:ins>
      <w:r w:rsidR="00C6128D" w:rsidRPr="00647A95">
        <w:rPr>
          <w:lang w:val="es-EC"/>
        </w:rPr>
        <w:t xml:space="preserve"> surge la necesidad de contar </w:t>
      </w:r>
      <w:r w:rsidR="00B279BA" w:rsidRPr="00647A95">
        <w:rPr>
          <w:lang w:val="es-EC"/>
        </w:rPr>
        <w:t>con estrategias</w:t>
      </w:r>
      <w:r w:rsidR="00C6128D" w:rsidRPr="00647A95">
        <w:rPr>
          <w:lang w:val="es-EC"/>
        </w:rPr>
        <w:t>/métodos</w:t>
      </w:r>
      <w:r w:rsidRPr="00647A95">
        <w:rPr>
          <w:lang w:val="es-EC"/>
        </w:rPr>
        <w:t xml:space="preserve"> que ayude</w:t>
      </w:r>
      <w:ins w:id="6" w:author="Lorena Siguenza" w:date="2021-09-06T23:04:00Z">
        <w:r w:rsidR="004C2E3B">
          <w:rPr>
            <w:lang w:val="es-EC"/>
          </w:rPr>
          <w:t>n</w:t>
        </w:r>
      </w:ins>
      <w:r w:rsidRPr="00647A95">
        <w:rPr>
          <w:lang w:val="es-EC"/>
        </w:rPr>
        <w:t xml:space="preserve"> a </w:t>
      </w:r>
      <w:r w:rsidR="00C6128D" w:rsidRPr="00647A95">
        <w:rPr>
          <w:lang w:val="es-EC"/>
        </w:rPr>
        <w:t>la toma de</w:t>
      </w:r>
      <w:r w:rsidRPr="00647A95">
        <w:rPr>
          <w:lang w:val="es-EC"/>
        </w:rPr>
        <w:t xml:space="preserve"> decisiones con respecto a la gestión de colecciones.</w:t>
      </w:r>
      <w:r w:rsidR="00C6128D" w:rsidRPr="00647A95">
        <w:rPr>
          <w:lang w:val="es-EC"/>
        </w:rPr>
        <w:t xml:space="preserve"> En la Universidad</w:t>
      </w:r>
      <w:r w:rsidR="005C2C16" w:rsidRPr="00647A95">
        <w:rPr>
          <w:lang w:val="es-EC"/>
        </w:rPr>
        <w:t xml:space="preserve"> de Cuenca </w:t>
      </w:r>
      <w:r w:rsidR="00C6128D" w:rsidRPr="00647A95">
        <w:rPr>
          <w:lang w:val="es-EC"/>
        </w:rPr>
        <w:t xml:space="preserve">se maneja este proceso en base a ciertas directrices como bases de datos con mayor trascendencia </w:t>
      </w:r>
      <w:r w:rsidR="00B279BA" w:rsidRPr="00647A95">
        <w:rPr>
          <w:lang w:val="es-EC"/>
        </w:rPr>
        <w:t>mundial o</w:t>
      </w:r>
      <w:r w:rsidR="006E4969" w:rsidRPr="00647A95">
        <w:rPr>
          <w:lang w:val="es-EC"/>
        </w:rPr>
        <w:t xml:space="preserve"> estadísticas de uso generadas por </w:t>
      </w:r>
      <w:r w:rsidR="005C2C16" w:rsidRPr="00647A95">
        <w:rPr>
          <w:lang w:val="es-EC"/>
        </w:rPr>
        <w:t xml:space="preserve">parte de </w:t>
      </w:r>
      <w:r w:rsidR="006E4969" w:rsidRPr="00647A95">
        <w:rPr>
          <w:lang w:val="es-EC"/>
        </w:rPr>
        <w:t>los proveedores</w:t>
      </w:r>
      <w:ins w:id="7" w:author="Lorena Siguenza" w:date="2021-09-06T23:18:00Z">
        <w:r w:rsidR="00420FE2">
          <w:rPr>
            <w:lang w:val="es-EC"/>
          </w:rPr>
          <w:t xml:space="preserve"> de las bases de datos</w:t>
        </w:r>
      </w:ins>
      <w:r w:rsidR="006E4969" w:rsidRPr="00647A95">
        <w:rPr>
          <w:lang w:val="es-EC"/>
        </w:rPr>
        <w:t>, las mismas que reflejan parcialmente la actividad científica y académica, así como las necesidades de información. Por este motivo</w:t>
      </w:r>
      <w:ins w:id="8" w:author="Lorena Siguenza" w:date="2021-09-06T23:18:00Z">
        <w:r w:rsidR="00420FE2">
          <w:rPr>
            <w:lang w:val="es-EC"/>
          </w:rPr>
          <w:t>,</w:t>
        </w:r>
      </w:ins>
      <w:r w:rsidR="006E4969" w:rsidRPr="00647A95">
        <w:rPr>
          <w:lang w:val="es-EC"/>
        </w:rPr>
        <w:t xml:space="preserve"> el propósito de este trabajo de titulaci</w:t>
      </w:r>
      <w:r w:rsidR="005C2C16" w:rsidRPr="00647A95">
        <w:rPr>
          <w:lang w:val="es-EC"/>
        </w:rPr>
        <w:t xml:space="preserve">ón es el </w:t>
      </w:r>
      <w:r w:rsidR="00B279BA" w:rsidRPr="00647A95">
        <w:rPr>
          <w:lang w:val="es-EC"/>
        </w:rPr>
        <w:t>de implementar</w:t>
      </w:r>
      <w:r w:rsidR="005C2C16" w:rsidRPr="00647A95">
        <w:rPr>
          <w:lang w:val="es-EC"/>
        </w:rPr>
        <w:t xml:space="preserve"> </w:t>
      </w:r>
      <w:r w:rsidR="00A634CD" w:rsidRPr="00647A95">
        <w:rPr>
          <w:lang w:val="es-EC"/>
        </w:rPr>
        <w:t xml:space="preserve">un </w:t>
      </w:r>
      <w:ins w:id="9" w:author="Lorena Siguenza" w:date="2021-09-06T23:19:00Z">
        <w:r w:rsidR="00420FE2">
          <w:rPr>
            <w:lang w:val="es-EC"/>
          </w:rPr>
          <w:t xml:space="preserve">prototipo de </w:t>
        </w:r>
      </w:ins>
      <w:r w:rsidR="00A634CD" w:rsidRPr="00647A95">
        <w:rPr>
          <w:lang w:val="es-EC"/>
        </w:rPr>
        <w:t>sistema web</w:t>
      </w:r>
      <w:r w:rsidR="005C2C16" w:rsidRPr="00647A95">
        <w:rPr>
          <w:lang w:val="es-EC"/>
        </w:rPr>
        <w:t xml:space="preserve"> que permita</w:t>
      </w:r>
      <w:r w:rsidR="006E4969" w:rsidRPr="00647A95">
        <w:rPr>
          <w:lang w:val="es-EC"/>
        </w:rPr>
        <w:t xml:space="preserve"> generar una base de conocimiento en función del descubrimiento de patrones de publicación y citación que de soporte a este tipo de decisiones.</w:t>
      </w:r>
      <w:r w:rsidR="009E03C7" w:rsidRPr="00647A95">
        <w:rPr>
          <w:lang w:val="es-EC"/>
        </w:rPr>
        <w:t xml:space="preserve"> </w:t>
      </w:r>
      <w:r w:rsidR="005C2C16" w:rsidRPr="00647A95">
        <w:rPr>
          <w:lang w:val="es-EC"/>
        </w:rPr>
        <w:t>Para este proceso se tom</w:t>
      </w:r>
      <w:ins w:id="10" w:author="Lorena Siguenza" w:date="2021-09-06T23:19:00Z">
        <w:r w:rsidR="00420FE2">
          <w:rPr>
            <w:lang w:val="es-EC"/>
          </w:rPr>
          <w:t>ó</w:t>
        </w:r>
      </w:ins>
      <w:del w:id="11" w:author="Lorena Siguenza" w:date="2021-09-06T23:19:00Z">
        <w:r w:rsidR="005C2C16" w:rsidRPr="00647A95" w:rsidDel="00420FE2">
          <w:rPr>
            <w:lang w:val="es-EC"/>
          </w:rPr>
          <w:delText>a</w:delText>
        </w:r>
      </w:del>
      <w:r w:rsidR="005C2C16" w:rsidRPr="00647A95">
        <w:rPr>
          <w:lang w:val="es-EC"/>
        </w:rPr>
        <w:t xml:space="preserve"> en consideración los artículos científicos de investigadores con filiación a la Universidad de Cuenca indexados en Scopus y Latindex en el periodo (2016 - 2020), se aplicó una metodología para el análisis y recolección de datos</w:t>
      </w:r>
      <w:r w:rsidR="009E03C7" w:rsidRPr="00647A95">
        <w:rPr>
          <w:lang w:val="es-EC"/>
        </w:rPr>
        <w:t>, también ciertos conceptos de análisis bibliométrico y técnicas de minería de datos para el procesamiento de los mismos</w:t>
      </w:r>
      <w:r w:rsidR="005C2C16" w:rsidRPr="00647A95">
        <w:rPr>
          <w:lang w:val="es-EC"/>
        </w:rPr>
        <w:t>. Adicionalmente</w:t>
      </w:r>
      <w:ins w:id="12" w:author="Lorena Siguenza" w:date="2021-09-06T23:20:00Z">
        <w:r w:rsidR="00420FE2">
          <w:rPr>
            <w:lang w:val="es-EC"/>
          </w:rPr>
          <w:t>,</w:t>
        </w:r>
      </w:ins>
      <w:r w:rsidR="005C2C16" w:rsidRPr="00647A95">
        <w:rPr>
          <w:lang w:val="es-EC"/>
        </w:rPr>
        <w:t xml:space="preserve"> para el desarrollo del sistema se tomó como referencia la metodología de desarrollo </w:t>
      </w:r>
      <w:commentRangeStart w:id="13"/>
      <w:r w:rsidR="005C2C16" w:rsidRPr="00647A95">
        <w:rPr>
          <w:lang w:val="es-EC"/>
        </w:rPr>
        <w:t>tradicional</w:t>
      </w:r>
      <w:commentRangeEnd w:id="13"/>
      <w:r w:rsidR="00420FE2">
        <w:rPr>
          <w:rStyle w:val="Refdecomentario"/>
        </w:rPr>
        <w:commentReference w:id="13"/>
      </w:r>
      <w:r w:rsidR="005C2C16" w:rsidRPr="00647A95">
        <w:rPr>
          <w:lang w:val="es-EC"/>
        </w:rPr>
        <w:t>.</w:t>
      </w:r>
      <w:r w:rsidR="009E03C7" w:rsidRPr="00647A95">
        <w:rPr>
          <w:lang w:val="es-EC"/>
        </w:rPr>
        <w:t xml:space="preserve"> </w:t>
      </w:r>
    </w:p>
    <w:p w14:paraId="4D2A94D7" w14:textId="1F7A530A" w:rsidR="00F54C1E" w:rsidRPr="00647A95" w:rsidRDefault="00F54C1E" w:rsidP="00F54C1E">
      <w:pPr>
        <w:rPr>
          <w:lang w:val="es-EC"/>
        </w:rPr>
      </w:pPr>
      <w:r w:rsidRPr="00647A95">
        <w:rPr>
          <w:b/>
          <w:lang w:val="es-EC"/>
        </w:rPr>
        <w:t xml:space="preserve">Palabras Clave: </w:t>
      </w:r>
      <w:r w:rsidR="009E03C7" w:rsidRPr="00647A95">
        <w:rPr>
          <w:lang w:val="es-EC"/>
        </w:rPr>
        <w:t>Base de Datos Digitales, Métodos e Indicadores Bibliométricos, Bibliominería, Minería de datos, Metodología de desarrollo tradicional</w:t>
      </w:r>
      <w:r w:rsidR="009A47FA" w:rsidRPr="00647A95">
        <w:rPr>
          <w:lang w:val="es-EC"/>
        </w:rPr>
        <w:t>.</w:t>
      </w:r>
    </w:p>
    <w:p w14:paraId="3140F5B1" w14:textId="77777777" w:rsidR="00484751" w:rsidRPr="00647A95" w:rsidRDefault="00484751" w:rsidP="007173BF">
      <w:pPr>
        <w:rPr>
          <w:b/>
          <w:lang w:val="es-EC"/>
        </w:rPr>
      </w:pPr>
    </w:p>
    <w:p w14:paraId="64BBF7EF" w14:textId="77777777" w:rsidR="00AA4B55" w:rsidRPr="00647A95" w:rsidRDefault="00AA4B55" w:rsidP="007173BF">
      <w:pPr>
        <w:rPr>
          <w:b/>
          <w:lang w:val="es-EC"/>
        </w:rPr>
      </w:pPr>
      <w:bookmarkStart w:id="14" w:name="_Toc67232713"/>
    </w:p>
    <w:p w14:paraId="1A094FAF" w14:textId="77777777" w:rsidR="00AA4B55" w:rsidRPr="00647A95" w:rsidRDefault="00AA4B55" w:rsidP="007173BF">
      <w:pPr>
        <w:rPr>
          <w:b/>
          <w:lang w:val="es-EC"/>
        </w:rPr>
      </w:pPr>
    </w:p>
    <w:p w14:paraId="398431E1" w14:textId="77777777" w:rsidR="009A47FA" w:rsidRPr="00647A95" w:rsidRDefault="009A47FA" w:rsidP="007173BF">
      <w:pPr>
        <w:rPr>
          <w:b/>
          <w:lang w:val="es-EC"/>
        </w:rPr>
      </w:pPr>
    </w:p>
    <w:p w14:paraId="014397F3" w14:textId="77777777" w:rsidR="00AA4B55" w:rsidRPr="00647A95" w:rsidRDefault="00AA4B55" w:rsidP="00AA4B55">
      <w:pPr>
        <w:rPr>
          <w:b/>
          <w:lang w:val="es-EC"/>
        </w:rPr>
      </w:pPr>
    </w:p>
    <w:p w14:paraId="092F18C3" w14:textId="77777777" w:rsidR="00142504" w:rsidRPr="00647A95" w:rsidRDefault="00142504" w:rsidP="007173BF">
      <w:pPr>
        <w:rPr>
          <w:b/>
          <w:lang w:val="es-EC"/>
        </w:rPr>
      </w:pPr>
    </w:p>
    <w:p w14:paraId="42BF252B" w14:textId="19A02B95" w:rsidR="007173BF" w:rsidRPr="004C2E3B" w:rsidRDefault="007173BF" w:rsidP="006C6F2F">
      <w:pPr>
        <w:pStyle w:val="Ttulo1"/>
        <w:rPr>
          <w:lang w:val="en-US"/>
        </w:rPr>
      </w:pPr>
      <w:bookmarkStart w:id="15" w:name="_Toc79763346"/>
      <w:r w:rsidRPr="004C2E3B">
        <w:rPr>
          <w:lang w:val="en-US"/>
        </w:rPr>
        <w:lastRenderedPageBreak/>
        <w:t>Abstract</w:t>
      </w:r>
      <w:bookmarkEnd w:id="14"/>
      <w:bookmarkEnd w:id="15"/>
    </w:p>
    <w:p w14:paraId="59704907" w14:textId="32D0795B" w:rsidR="00966094" w:rsidRPr="004C2E3B" w:rsidRDefault="00966094" w:rsidP="00966094">
      <w:pPr>
        <w:rPr>
          <w:lang w:val="en-US"/>
        </w:rPr>
      </w:pPr>
      <w:r w:rsidRPr="004C2E3B">
        <w:rPr>
          <w:lang w:val="en-US"/>
        </w:rPr>
        <w:t xml:space="preserve">Collection management in university libraries is a fundamental activity, since it is responsible for providing a set of bibliographic sources that meet the information needs of students and teachers, although access to certain sources such as bibliographic databases can have a high economic value. Based on this premise, there is a need for strategies/methods to help make decisions regarding collection management. At the University of Cuenca, this process is managed based on certain guidelines such as databases with greater global significance or usage statistics generated by the providers, which partially reflect the scientific and academic activity, as well as the information needs. For this reason, the purpose of this degree work is to implement a web system that allows the generation of a knowledge base based on the discovery of publication and citation patterns that support this type of decisions. For this process, scientific articles of researchers with affiliation to the University of Cuenca indexed in Scopus and Latindex in the period (2016 - 2020) are taken into consideration, a methodology for data analysis and collection was applied, as well as certain concepts of bibliometric analysis and data mining techniques for data processing. In addition, the traditional development methodology was used as a reference for the development of the system. </w:t>
      </w:r>
    </w:p>
    <w:p w14:paraId="5E3221B5" w14:textId="5CBC784B" w:rsidR="00F54C1E" w:rsidRPr="004C2E3B" w:rsidRDefault="00F54C1E" w:rsidP="00F54C1E">
      <w:pPr>
        <w:rPr>
          <w:lang w:val="en-US"/>
        </w:rPr>
      </w:pPr>
    </w:p>
    <w:p w14:paraId="455FBE85" w14:textId="1308247D" w:rsidR="00F54C1E" w:rsidRPr="004C2E3B" w:rsidRDefault="00F54C1E" w:rsidP="00F54C1E">
      <w:pPr>
        <w:rPr>
          <w:lang w:val="en-US"/>
        </w:rPr>
      </w:pPr>
      <w:r w:rsidRPr="004C2E3B">
        <w:rPr>
          <w:b/>
          <w:lang w:val="en-US"/>
        </w:rPr>
        <w:t>Keywords:</w:t>
      </w:r>
      <w:r w:rsidR="00960618" w:rsidRPr="004C2E3B">
        <w:rPr>
          <w:b/>
          <w:lang w:val="en-US"/>
        </w:rPr>
        <w:t xml:space="preserve"> </w:t>
      </w:r>
      <w:r w:rsidR="00966094" w:rsidRPr="004C2E3B">
        <w:rPr>
          <w:lang w:val="en-US"/>
        </w:rPr>
        <w:t>Digital Database, Bibliometric Methods and Indicators, Bibliomining, Data Mining, Traditional Development Methodology</w:t>
      </w:r>
      <w:r w:rsidR="00960618" w:rsidRPr="004C2E3B">
        <w:rPr>
          <w:lang w:val="en-US"/>
        </w:rPr>
        <w:t>.</w:t>
      </w:r>
    </w:p>
    <w:p w14:paraId="6E0CBF08" w14:textId="7A097D27" w:rsidR="007173BF" w:rsidRPr="004C2E3B" w:rsidRDefault="007173BF" w:rsidP="007173BF">
      <w:pPr>
        <w:rPr>
          <w:lang w:val="en-US"/>
        </w:rPr>
      </w:pPr>
    </w:p>
    <w:p w14:paraId="59134D0F" w14:textId="54801715" w:rsidR="007173BF" w:rsidRPr="004C2E3B" w:rsidRDefault="007173BF" w:rsidP="007173BF">
      <w:pPr>
        <w:rPr>
          <w:lang w:val="en-US"/>
        </w:rPr>
      </w:pPr>
    </w:p>
    <w:p w14:paraId="51026A47" w14:textId="64B403FA" w:rsidR="007173BF" w:rsidRPr="004C2E3B" w:rsidRDefault="007173BF" w:rsidP="007173BF">
      <w:pPr>
        <w:rPr>
          <w:lang w:val="en-US"/>
        </w:rPr>
      </w:pPr>
    </w:p>
    <w:p w14:paraId="69097405" w14:textId="2AB4DABB" w:rsidR="007173BF" w:rsidRPr="004C2E3B" w:rsidRDefault="007173BF" w:rsidP="007173BF">
      <w:pPr>
        <w:rPr>
          <w:lang w:val="en-US"/>
        </w:rPr>
      </w:pPr>
    </w:p>
    <w:p w14:paraId="7737F586" w14:textId="38D2FB5C" w:rsidR="007173BF" w:rsidRPr="004C2E3B" w:rsidRDefault="007173BF" w:rsidP="007173BF">
      <w:pPr>
        <w:rPr>
          <w:lang w:val="en-US"/>
        </w:rPr>
      </w:pPr>
    </w:p>
    <w:p w14:paraId="1101BEA2" w14:textId="0AFB07E6" w:rsidR="007173BF" w:rsidRPr="004C2E3B" w:rsidRDefault="007173BF" w:rsidP="007173BF">
      <w:pPr>
        <w:rPr>
          <w:lang w:val="en-US"/>
        </w:rPr>
      </w:pPr>
    </w:p>
    <w:p w14:paraId="7FAA14D9" w14:textId="3AEEB63A" w:rsidR="007173BF" w:rsidRPr="004C2E3B" w:rsidRDefault="007173BF" w:rsidP="007173BF">
      <w:pPr>
        <w:rPr>
          <w:lang w:val="en-US"/>
        </w:rPr>
      </w:pPr>
    </w:p>
    <w:p w14:paraId="7DBB1094" w14:textId="0C780191" w:rsidR="007173BF" w:rsidRPr="004C2E3B" w:rsidRDefault="007173BF" w:rsidP="007173BF">
      <w:pPr>
        <w:rPr>
          <w:lang w:val="en-US"/>
        </w:rPr>
      </w:pPr>
    </w:p>
    <w:p w14:paraId="72E0DEA1" w14:textId="52C7E8B4" w:rsidR="007173BF" w:rsidRPr="00647A95" w:rsidRDefault="007173BF" w:rsidP="003A1BB1">
      <w:pPr>
        <w:pStyle w:val="Ttulo1"/>
        <w:rPr>
          <w:lang w:val="es-EC"/>
        </w:rPr>
      </w:pPr>
      <w:bookmarkStart w:id="16" w:name="_Toc67232714"/>
      <w:bookmarkStart w:id="17" w:name="_Toc79763347"/>
      <w:r w:rsidRPr="00647A95">
        <w:rPr>
          <w:lang w:val="es-EC"/>
        </w:rPr>
        <w:lastRenderedPageBreak/>
        <w:t>Índice</w:t>
      </w:r>
      <w:bookmarkEnd w:id="16"/>
      <w:bookmarkEnd w:id="17"/>
    </w:p>
    <w:sdt>
      <w:sdtPr>
        <w:rPr>
          <w:rFonts w:ascii="Arial" w:eastAsiaTheme="minorHAnsi" w:hAnsi="Arial" w:cstheme="minorBidi"/>
          <w:color w:val="auto"/>
          <w:sz w:val="24"/>
          <w:szCs w:val="22"/>
          <w:lang w:val="es-EC" w:eastAsia="en-US"/>
        </w:rPr>
        <w:id w:val="-906306857"/>
        <w:docPartObj>
          <w:docPartGallery w:val="Table of Contents"/>
          <w:docPartUnique/>
        </w:docPartObj>
      </w:sdtPr>
      <w:sdtEndPr>
        <w:rPr>
          <w:b/>
          <w:bCs/>
        </w:rPr>
      </w:sdtEndPr>
      <w:sdtContent>
        <w:p w14:paraId="01C91808" w14:textId="04686DBA" w:rsidR="00CC4BDE" w:rsidRPr="00647A95" w:rsidRDefault="00CC4BDE" w:rsidP="003A1BB1">
          <w:pPr>
            <w:pStyle w:val="TtuloTDC"/>
            <w:rPr>
              <w:b/>
              <w:bCs/>
              <w:color w:val="000000" w:themeColor="text1"/>
              <w:lang w:val="es-EC"/>
            </w:rPr>
          </w:pPr>
        </w:p>
        <w:p w14:paraId="011D223D" w14:textId="5CFAE744" w:rsidR="003D66A7" w:rsidRDefault="00CC4BDE">
          <w:pPr>
            <w:pStyle w:val="TDC1"/>
            <w:tabs>
              <w:tab w:val="right" w:leader="dot" w:pos="8494"/>
            </w:tabs>
            <w:rPr>
              <w:rFonts w:asciiTheme="minorHAnsi" w:eastAsiaTheme="minorEastAsia" w:hAnsiTheme="minorHAnsi"/>
              <w:noProof/>
              <w:sz w:val="22"/>
              <w:lang w:val="es-EC" w:eastAsia="es-EC"/>
            </w:rPr>
          </w:pPr>
          <w:r w:rsidRPr="00647A95">
            <w:rPr>
              <w:lang w:val="es-EC"/>
            </w:rPr>
            <w:fldChar w:fldCharType="begin"/>
          </w:r>
          <w:r w:rsidRPr="00647A95">
            <w:rPr>
              <w:lang w:val="es-EC"/>
            </w:rPr>
            <w:instrText xml:space="preserve"> TOC \o "1-4" \h \z \u </w:instrText>
          </w:r>
          <w:r w:rsidRPr="00647A95">
            <w:rPr>
              <w:lang w:val="es-EC"/>
            </w:rPr>
            <w:fldChar w:fldCharType="separate"/>
          </w:r>
          <w:hyperlink w:anchor="_Toc79763345" w:history="1">
            <w:r w:rsidR="003D66A7" w:rsidRPr="006875F4">
              <w:rPr>
                <w:rStyle w:val="Hipervnculo"/>
                <w:noProof/>
                <w:lang w:val="es-EC"/>
              </w:rPr>
              <w:t>Resumen</w:t>
            </w:r>
            <w:r w:rsidR="003D66A7">
              <w:rPr>
                <w:noProof/>
                <w:webHidden/>
              </w:rPr>
              <w:tab/>
            </w:r>
            <w:r w:rsidR="003D66A7">
              <w:rPr>
                <w:noProof/>
                <w:webHidden/>
              </w:rPr>
              <w:fldChar w:fldCharType="begin"/>
            </w:r>
            <w:r w:rsidR="003D66A7">
              <w:rPr>
                <w:noProof/>
                <w:webHidden/>
              </w:rPr>
              <w:instrText xml:space="preserve"> PAGEREF _Toc79763345 \h </w:instrText>
            </w:r>
            <w:r w:rsidR="003D66A7">
              <w:rPr>
                <w:noProof/>
                <w:webHidden/>
              </w:rPr>
            </w:r>
            <w:r w:rsidR="003D66A7">
              <w:rPr>
                <w:noProof/>
                <w:webHidden/>
              </w:rPr>
              <w:fldChar w:fldCharType="separate"/>
            </w:r>
            <w:r w:rsidR="003D66A7">
              <w:rPr>
                <w:noProof/>
                <w:webHidden/>
              </w:rPr>
              <w:t>2</w:t>
            </w:r>
            <w:r w:rsidR="003D66A7">
              <w:rPr>
                <w:noProof/>
                <w:webHidden/>
              </w:rPr>
              <w:fldChar w:fldCharType="end"/>
            </w:r>
          </w:hyperlink>
        </w:p>
        <w:p w14:paraId="55B73D66" w14:textId="55D0CBE6" w:rsidR="003D66A7" w:rsidRDefault="008D4670">
          <w:pPr>
            <w:pStyle w:val="TDC1"/>
            <w:tabs>
              <w:tab w:val="right" w:leader="dot" w:pos="8494"/>
            </w:tabs>
            <w:rPr>
              <w:rFonts w:asciiTheme="minorHAnsi" w:eastAsiaTheme="minorEastAsia" w:hAnsiTheme="minorHAnsi"/>
              <w:noProof/>
              <w:sz w:val="22"/>
              <w:lang w:val="es-EC" w:eastAsia="es-EC"/>
            </w:rPr>
          </w:pPr>
          <w:hyperlink w:anchor="_Toc79763346" w:history="1">
            <w:r w:rsidR="003D66A7" w:rsidRPr="006875F4">
              <w:rPr>
                <w:rStyle w:val="Hipervnculo"/>
                <w:noProof/>
                <w:lang w:val="es-EC"/>
              </w:rPr>
              <w:t>Abstract</w:t>
            </w:r>
            <w:r w:rsidR="003D66A7">
              <w:rPr>
                <w:noProof/>
                <w:webHidden/>
              </w:rPr>
              <w:tab/>
            </w:r>
            <w:r w:rsidR="003D66A7">
              <w:rPr>
                <w:noProof/>
                <w:webHidden/>
              </w:rPr>
              <w:fldChar w:fldCharType="begin"/>
            </w:r>
            <w:r w:rsidR="003D66A7">
              <w:rPr>
                <w:noProof/>
                <w:webHidden/>
              </w:rPr>
              <w:instrText xml:space="preserve"> PAGEREF _Toc79763346 \h </w:instrText>
            </w:r>
            <w:r w:rsidR="003D66A7">
              <w:rPr>
                <w:noProof/>
                <w:webHidden/>
              </w:rPr>
            </w:r>
            <w:r w:rsidR="003D66A7">
              <w:rPr>
                <w:noProof/>
                <w:webHidden/>
              </w:rPr>
              <w:fldChar w:fldCharType="separate"/>
            </w:r>
            <w:r w:rsidR="003D66A7">
              <w:rPr>
                <w:noProof/>
                <w:webHidden/>
              </w:rPr>
              <w:t>3</w:t>
            </w:r>
            <w:r w:rsidR="003D66A7">
              <w:rPr>
                <w:noProof/>
                <w:webHidden/>
              </w:rPr>
              <w:fldChar w:fldCharType="end"/>
            </w:r>
          </w:hyperlink>
        </w:p>
        <w:p w14:paraId="71BB5795" w14:textId="2F2224A4" w:rsidR="003D66A7" w:rsidRDefault="008D4670">
          <w:pPr>
            <w:pStyle w:val="TDC1"/>
            <w:tabs>
              <w:tab w:val="right" w:leader="dot" w:pos="8494"/>
            </w:tabs>
            <w:rPr>
              <w:rFonts w:asciiTheme="minorHAnsi" w:eastAsiaTheme="minorEastAsia" w:hAnsiTheme="minorHAnsi"/>
              <w:noProof/>
              <w:sz w:val="22"/>
              <w:lang w:val="es-EC" w:eastAsia="es-EC"/>
            </w:rPr>
          </w:pPr>
          <w:hyperlink w:anchor="_Toc79763347" w:history="1">
            <w:r w:rsidR="003D66A7" w:rsidRPr="006875F4">
              <w:rPr>
                <w:rStyle w:val="Hipervnculo"/>
                <w:noProof/>
                <w:lang w:val="es-EC"/>
              </w:rPr>
              <w:t>Índice</w:t>
            </w:r>
            <w:r w:rsidR="003D66A7">
              <w:rPr>
                <w:noProof/>
                <w:webHidden/>
              </w:rPr>
              <w:tab/>
            </w:r>
            <w:r w:rsidR="003D66A7">
              <w:rPr>
                <w:noProof/>
                <w:webHidden/>
              </w:rPr>
              <w:fldChar w:fldCharType="begin"/>
            </w:r>
            <w:r w:rsidR="003D66A7">
              <w:rPr>
                <w:noProof/>
                <w:webHidden/>
              </w:rPr>
              <w:instrText xml:space="preserve"> PAGEREF _Toc79763347 \h </w:instrText>
            </w:r>
            <w:r w:rsidR="003D66A7">
              <w:rPr>
                <w:noProof/>
                <w:webHidden/>
              </w:rPr>
            </w:r>
            <w:r w:rsidR="003D66A7">
              <w:rPr>
                <w:noProof/>
                <w:webHidden/>
              </w:rPr>
              <w:fldChar w:fldCharType="separate"/>
            </w:r>
            <w:r w:rsidR="003D66A7">
              <w:rPr>
                <w:noProof/>
                <w:webHidden/>
              </w:rPr>
              <w:t>4</w:t>
            </w:r>
            <w:r w:rsidR="003D66A7">
              <w:rPr>
                <w:noProof/>
                <w:webHidden/>
              </w:rPr>
              <w:fldChar w:fldCharType="end"/>
            </w:r>
          </w:hyperlink>
        </w:p>
        <w:p w14:paraId="3B1BD927" w14:textId="0EE2A917" w:rsidR="003D66A7" w:rsidRDefault="008D4670">
          <w:pPr>
            <w:pStyle w:val="TDC1"/>
            <w:tabs>
              <w:tab w:val="right" w:leader="dot" w:pos="8494"/>
            </w:tabs>
            <w:rPr>
              <w:rFonts w:asciiTheme="minorHAnsi" w:eastAsiaTheme="minorEastAsia" w:hAnsiTheme="minorHAnsi"/>
              <w:noProof/>
              <w:sz w:val="22"/>
              <w:lang w:val="es-EC" w:eastAsia="es-EC"/>
            </w:rPr>
          </w:pPr>
          <w:hyperlink w:anchor="_Toc79763348" w:history="1">
            <w:r w:rsidR="003D66A7" w:rsidRPr="006875F4">
              <w:rPr>
                <w:rStyle w:val="Hipervnculo"/>
                <w:noProof/>
                <w:lang w:val="es-EC"/>
              </w:rPr>
              <w:t>Índice de figuras</w:t>
            </w:r>
            <w:r w:rsidR="003D66A7">
              <w:rPr>
                <w:noProof/>
                <w:webHidden/>
              </w:rPr>
              <w:tab/>
            </w:r>
            <w:r w:rsidR="003D66A7">
              <w:rPr>
                <w:noProof/>
                <w:webHidden/>
              </w:rPr>
              <w:fldChar w:fldCharType="begin"/>
            </w:r>
            <w:r w:rsidR="003D66A7">
              <w:rPr>
                <w:noProof/>
                <w:webHidden/>
              </w:rPr>
              <w:instrText xml:space="preserve"> PAGEREF _Toc79763348 \h </w:instrText>
            </w:r>
            <w:r w:rsidR="003D66A7">
              <w:rPr>
                <w:noProof/>
                <w:webHidden/>
              </w:rPr>
            </w:r>
            <w:r w:rsidR="003D66A7">
              <w:rPr>
                <w:noProof/>
                <w:webHidden/>
              </w:rPr>
              <w:fldChar w:fldCharType="separate"/>
            </w:r>
            <w:r w:rsidR="003D66A7">
              <w:rPr>
                <w:noProof/>
                <w:webHidden/>
              </w:rPr>
              <w:t>6</w:t>
            </w:r>
            <w:r w:rsidR="003D66A7">
              <w:rPr>
                <w:noProof/>
                <w:webHidden/>
              </w:rPr>
              <w:fldChar w:fldCharType="end"/>
            </w:r>
          </w:hyperlink>
        </w:p>
        <w:p w14:paraId="366687E8" w14:textId="3119A327" w:rsidR="003D66A7" w:rsidRDefault="008D4670">
          <w:pPr>
            <w:pStyle w:val="TDC1"/>
            <w:tabs>
              <w:tab w:val="right" w:leader="dot" w:pos="8494"/>
            </w:tabs>
            <w:rPr>
              <w:rFonts w:asciiTheme="minorHAnsi" w:eastAsiaTheme="minorEastAsia" w:hAnsiTheme="minorHAnsi"/>
              <w:noProof/>
              <w:sz w:val="22"/>
              <w:lang w:val="es-EC" w:eastAsia="es-EC"/>
            </w:rPr>
          </w:pPr>
          <w:hyperlink w:anchor="_Toc79763349" w:history="1">
            <w:r w:rsidR="003D66A7" w:rsidRPr="006875F4">
              <w:rPr>
                <w:rStyle w:val="Hipervnculo"/>
                <w:noProof/>
                <w:lang w:val="es-EC"/>
              </w:rPr>
              <w:t>Listado de abreviaturas</w:t>
            </w:r>
            <w:r w:rsidR="003D66A7">
              <w:rPr>
                <w:noProof/>
                <w:webHidden/>
              </w:rPr>
              <w:tab/>
            </w:r>
            <w:r w:rsidR="003D66A7">
              <w:rPr>
                <w:noProof/>
                <w:webHidden/>
              </w:rPr>
              <w:fldChar w:fldCharType="begin"/>
            </w:r>
            <w:r w:rsidR="003D66A7">
              <w:rPr>
                <w:noProof/>
                <w:webHidden/>
              </w:rPr>
              <w:instrText xml:space="preserve"> PAGEREF _Toc79763349 \h </w:instrText>
            </w:r>
            <w:r w:rsidR="003D66A7">
              <w:rPr>
                <w:noProof/>
                <w:webHidden/>
              </w:rPr>
            </w:r>
            <w:r w:rsidR="003D66A7">
              <w:rPr>
                <w:noProof/>
                <w:webHidden/>
              </w:rPr>
              <w:fldChar w:fldCharType="separate"/>
            </w:r>
            <w:r w:rsidR="003D66A7">
              <w:rPr>
                <w:noProof/>
                <w:webHidden/>
              </w:rPr>
              <w:t>9</w:t>
            </w:r>
            <w:r w:rsidR="003D66A7">
              <w:rPr>
                <w:noProof/>
                <w:webHidden/>
              </w:rPr>
              <w:fldChar w:fldCharType="end"/>
            </w:r>
          </w:hyperlink>
        </w:p>
        <w:p w14:paraId="1678A7D9" w14:textId="636B5396" w:rsidR="003D66A7" w:rsidRDefault="008D4670">
          <w:pPr>
            <w:pStyle w:val="TDC1"/>
            <w:tabs>
              <w:tab w:val="right" w:leader="dot" w:pos="8494"/>
            </w:tabs>
            <w:rPr>
              <w:rFonts w:asciiTheme="minorHAnsi" w:eastAsiaTheme="minorEastAsia" w:hAnsiTheme="minorHAnsi"/>
              <w:noProof/>
              <w:sz w:val="22"/>
              <w:lang w:val="es-EC" w:eastAsia="es-EC"/>
            </w:rPr>
          </w:pPr>
          <w:hyperlink w:anchor="_Toc79763350" w:history="1">
            <w:r w:rsidR="003D66A7" w:rsidRPr="006875F4">
              <w:rPr>
                <w:rStyle w:val="Hipervnculo"/>
                <w:rFonts w:cs="Arial"/>
                <w:noProof/>
                <w:lang w:val="es-EC"/>
              </w:rPr>
              <w:t>Agradecimiento</w:t>
            </w:r>
            <w:r w:rsidR="003D66A7">
              <w:rPr>
                <w:noProof/>
                <w:webHidden/>
              </w:rPr>
              <w:tab/>
            </w:r>
            <w:r w:rsidR="003D66A7">
              <w:rPr>
                <w:noProof/>
                <w:webHidden/>
              </w:rPr>
              <w:fldChar w:fldCharType="begin"/>
            </w:r>
            <w:r w:rsidR="003D66A7">
              <w:rPr>
                <w:noProof/>
                <w:webHidden/>
              </w:rPr>
              <w:instrText xml:space="preserve"> PAGEREF _Toc79763350 \h </w:instrText>
            </w:r>
            <w:r w:rsidR="003D66A7">
              <w:rPr>
                <w:noProof/>
                <w:webHidden/>
              </w:rPr>
            </w:r>
            <w:r w:rsidR="003D66A7">
              <w:rPr>
                <w:noProof/>
                <w:webHidden/>
              </w:rPr>
              <w:fldChar w:fldCharType="separate"/>
            </w:r>
            <w:r w:rsidR="003D66A7">
              <w:rPr>
                <w:noProof/>
                <w:webHidden/>
              </w:rPr>
              <w:t>10</w:t>
            </w:r>
            <w:r w:rsidR="003D66A7">
              <w:rPr>
                <w:noProof/>
                <w:webHidden/>
              </w:rPr>
              <w:fldChar w:fldCharType="end"/>
            </w:r>
          </w:hyperlink>
        </w:p>
        <w:p w14:paraId="2DCBFE22" w14:textId="57308960" w:rsidR="003D66A7" w:rsidRDefault="008D4670">
          <w:pPr>
            <w:pStyle w:val="TDC1"/>
            <w:tabs>
              <w:tab w:val="right" w:leader="dot" w:pos="8494"/>
            </w:tabs>
            <w:rPr>
              <w:rFonts w:asciiTheme="minorHAnsi" w:eastAsiaTheme="minorEastAsia" w:hAnsiTheme="minorHAnsi"/>
              <w:noProof/>
              <w:sz w:val="22"/>
              <w:lang w:val="es-EC" w:eastAsia="es-EC"/>
            </w:rPr>
          </w:pPr>
          <w:hyperlink w:anchor="_Toc79763351" w:history="1">
            <w:r w:rsidR="003D66A7" w:rsidRPr="006875F4">
              <w:rPr>
                <w:rStyle w:val="Hipervnculo"/>
                <w:rFonts w:cs="Arial"/>
                <w:noProof/>
                <w:lang w:val="es-EC"/>
              </w:rPr>
              <w:t>Agradecimiento</w:t>
            </w:r>
            <w:r w:rsidR="003D66A7">
              <w:rPr>
                <w:noProof/>
                <w:webHidden/>
              </w:rPr>
              <w:tab/>
            </w:r>
            <w:r w:rsidR="003D66A7">
              <w:rPr>
                <w:noProof/>
                <w:webHidden/>
              </w:rPr>
              <w:fldChar w:fldCharType="begin"/>
            </w:r>
            <w:r w:rsidR="003D66A7">
              <w:rPr>
                <w:noProof/>
                <w:webHidden/>
              </w:rPr>
              <w:instrText xml:space="preserve"> PAGEREF _Toc79763351 \h </w:instrText>
            </w:r>
            <w:r w:rsidR="003D66A7">
              <w:rPr>
                <w:noProof/>
                <w:webHidden/>
              </w:rPr>
            </w:r>
            <w:r w:rsidR="003D66A7">
              <w:rPr>
                <w:noProof/>
                <w:webHidden/>
              </w:rPr>
              <w:fldChar w:fldCharType="separate"/>
            </w:r>
            <w:r w:rsidR="003D66A7">
              <w:rPr>
                <w:noProof/>
                <w:webHidden/>
              </w:rPr>
              <w:t>11</w:t>
            </w:r>
            <w:r w:rsidR="003D66A7">
              <w:rPr>
                <w:noProof/>
                <w:webHidden/>
              </w:rPr>
              <w:fldChar w:fldCharType="end"/>
            </w:r>
          </w:hyperlink>
        </w:p>
        <w:p w14:paraId="05E13114" w14:textId="52AE227D" w:rsidR="003D66A7" w:rsidRDefault="008D4670">
          <w:pPr>
            <w:pStyle w:val="TDC1"/>
            <w:tabs>
              <w:tab w:val="right" w:leader="dot" w:pos="8494"/>
            </w:tabs>
            <w:rPr>
              <w:rFonts w:asciiTheme="minorHAnsi" w:eastAsiaTheme="minorEastAsia" w:hAnsiTheme="minorHAnsi"/>
              <w:noProof/>
              <w:sz w:val="22"/>
              <w:lang w:val="es-EC" w:eastAsia="es-EC"/>
            </w:rPr>
          </w:pPr>
          <w:hyperlink w:anchor="_Toc79763352" w:history="1">
            <w:r w:rsidR="003D66A7" w:rsidRPr="006875F4">
              <w:rPr>
                <w:rStyle w:val="Hipervnculo"/>
                <w:rFonts w:cs="Arial"/>
                <w:noProof/>
                <w:lang w:val="es-EC"/>
              </w:rPr>
              <w:t>Dedicatoria</w:t>
            </w:r>
            <w:r w:rsidR="003D66A7">
              <w:rPr>
                <w:noProof/>
                <w:webHidden/>
              </w:rPr>
              <w:tab/>
            </w:r>
            <w:r w:rsidR="003D66A7">
              <w:rPr>
                <w:noProof/>
                <w:webHidden/>
              </w:rPr>
              <w:fldChar w:fldCharType="begin"/>
            </w:r>
            <w:r w:rsidR="003D66A7">
              <w:rPr>
                <w:noProof/>
                <w:webHidden/>
              </w:rPr>
              <w:instrText xml:space="preserve"> PAGEREF _Toc79763352 \h </w:instrText>
            </w:r>
            <w:r w:rsidR="003D66A7">
              <w:rPr>
                <w:noProof/>
                <w:webHidden/>
              </w:rPr>
            </w:r>
            <w:r w:rsidR="003D66A7">
              <w:rPr>
                <w:noProof/>
                <w:webHidden/>
              </w:rPr>
              <w:fldChar w:fldCharType="separate"/>
            </w:r>
            <w:r w:rsidR="003D66A7">
              <w:rPr>
                <w:noProof/>
                <w:webHidden/>
              </w:rPr>
              <w:t>12</w:t>
            </w:r>
            <w:r w:rsidR="003D66A7">
              <w:rPr>
                <w:noProof/>
                <w:webHidden/>
              </w:rPr>
              <w:fldChar w:fldCharType="end"/>
            </w:r>
          </w:hyperlink>
        </w:p>
        <w:p w14:paraId="2B246DC3" w14:textId="01FAB840" w:rsidR="003D66A7" w:rsidRDefault="008D4670">
          <w:pPr>
            <w:pStyle w:val="TDC1"/>
            <w:tabs>
              <w:tab w:val="right" w:leader="dot" w:pos="8494"/>
            </w:tabs>
            <w:rPr>
              <w:rFonts w:asciiTheme="minorHAnsi" w:eastAsiaTheme="minorEastAsia" w:hAnsiTheme="minorHAnsi"/>
              <w:noProof/>
              <w:sz w:val="22"/>
              <w:lang w:val="es-EC" w:eastAsia="es-EC"/>
            </w:rPr>
          </w:pPr>
          <w:hyperlink w:anchor="_Toc79763353" w:history="1">
            <w:r w:rsidR="003D66A7" w:rsidRPr="006875F4">
              <w:rPr>
                <w:rStyle w:val="Hipervnculo"/>
                <w:rFonts w:cs="Arial"/>
                <w:noProof/>
                <w:lang w:val="es-EC"/>
              </w:rPr>
              <w:t>Dedicatoria</w:t>
            </w:r>
            <w:r w:rsidR="003D66A7">
              <w:rPr>
                <w:noProof/>
                <w:webHidden/>
              </w:rPr>
              <w:tab/>
            </w:r>
            <w:r w:rsidR="003D66A7">
              <w:rPr>
                <w:noProof/>
                <w:webHidden/>
              </w:rPr>
              <w:fldChar w:fldCharType="begin"/>
            </w:r>
            <w:r w:rsidR="003D66A7">
              <w:rPr>
                <w:noProof/>
                <w:webHidden/>
              </w:rPr>
              <w:instrText xml:space="preserve"> PAGEREF _Toc79763353 \h </w:instrText>
            </w:r>
            <w:r w:rsidR="003D66A7">
              <w:rPr>
                <w:noProof/>
                <w:webHidden/>
              </w:rPr>
            </w:r>
            <w:r w:rsidR="003D66A7">
              <w:rPr>
                <w:noProof/>
                <w:webHidden/>
              </w:rPr>
              <w:fldChar w:fldCharType="separate"/>
            </w:r>
            <w:r w:rsidR="003D66A7">
              <w:rPr>
                <w:noProof/>
                <w:webHidden/>
              </w:rPr>
              <w:t>13</w:t>
            </w:r>
            <w:r w:rsidR="003D66A7">
              <w:rPr>
                <w:noProof/>
                <w:webHidden/>
              </w:rPr>
              <w:fldChar w:fldCharType="end"/>
            </w:r>
          </w:hyperlink>
        </w:p>
        <w:p w14:paraId="2F938CBC" w14:textId="140B7F02" w:rsidR="003D66A7" w:rsidRDefault="008D4670">
          <w:pPr>
            <w:pStyle w:val="TDC1"/>
            <w:tabs>
              <w:tab w:val="right" w:leader="dot" w:pos="8494"/>
            </w:tabs>
            <w:rPr>
              <w:rFonts w:asciiTheme="minorHAnsi" w:eastAsiaTheme="minorEastAsia" w:hAnsiTheme="minorHAnsi"/>
              <w:noProof/>
              <w:sz w:val="22"/>
              <w:lang w:val="es-EC" w:eastAsia="es-EC"/>
            </w:rPr>
          </w:pPr>
          <w:hyperlink w:anchor="_Toc79763354" w:history="1">
            <w:r w:rsidR="003D66A7" w:rsidRPr="006875F4">
              <w:rPr>
                <w:rStyle w:val="Hipervnculo"/>
                <w:noProof/>
                <w:lang w:val="es-EC"/>
              </w:rPr>
              <w:t>Capítulo 1: Introducción</w:t>
            </w:r>
            <w:r w:rsidR="003D66A7">
              <w:rPr>
                <w:noProof/>
                <w:webHidden/>
              </w:rPr>
              <w:tab/>
            </w:r>
            <w:r w:rsidR="003D66A7">
              <w:rPr>
                <w:noProof/>
                <w:webHidden/>
              </w:rPr>
              <w:fldChar w:fldCharType="begin"/>
            </w:r>
            <w:r w:rsidR="003D66A7">
              <w:rPr>
                <w:noProof/>
                <w:webHidden/>
              </w:rPr>
              <w:instrText xml:space="preserve"> PAGEREF _Toc79763354 \h </w:instrText>
            </w:r>
            <w:r w:rsidR="003D66A7">
              <w:rPr>
                <w:noProof/>
                <w:webHidden/>
              </w:rPr>
            </w:r>
            <w:r w:rsidR="003D66A7">
              <w:rPr>
                <w:noProof/>
                <w:webHidden/>
              </w:rPr>
              <w:fldChar w:fldCharType="separate"/>
            </w:r>
            <w:r w:rsidR="003D66A7">
              <w:rPr>
                <w:noProof/>
                <w:webHidden/>
              </w:rPr>
              <w:t>14</w:t>
            </w:r>
            <w:r w:rsidR="003D66A7">
              <w:rPr>
                <w:noProof/>
                <w:webHidden/>
              </w:rPr>
              <w:fldChar w:fldCharType="end"/>
            </w:r>
          </w:hyperlink>
        </w:p>
        <w:p w14:paraId="4A8AD94B" w14:textId="6737F17B" w:rsidR="003D66A7" w:rsidRDefault="008D4670">
          <w:pPr>
            <w:pStyle w:val="TDC2"/>
            <w:tabs>
              <w:tab w:val="left" w:pos="880"/>
              <w:tab w:val="right" w:leader="dot" w:pos="8494"/>
            </w:tabs>
            <w:rPr>
              <w:rFonts w:asciiTheme="minorHAnsi" w:eastAsiaTheme="minorEastAsia" w:hAnsiTheme="minorHAnsi"/>
              <w:noProof/>
              <w:sz w:val="22"/>
              <w:lang w:val="es-EC" w:eastAsia="es-EC"/>
            </w:rPr>
          </w:pPr>
          <w:hyperlink w:anchor="_Toc79763355" w:history="1">
            <w:r w:rsidR="003D66A7" w:rsidRPr="006875F4">
              <w:rPr>
                <w:rStyle w:val="Hipervnculo"/>
                <w:noProof/>
                <w:lang w:val="es-EC"/>
              </w:rPr>
              <w:t>1.1.</w:t>
            </w:r>
            <w:r w:rsidR="003D66A7">
              <w:rPr>
                <w:rFonts w:asciiTheme="minorHAnsi" w:eastAsiaTheme="minorEastAsia" w:hAnsiTheme="minorHAnsi"/>
                <w:noProof/>
                <w:sz w:val="22"/>
                <w:lang w:val="es-EC" w:eastAsia="es-EC"/>
              </w:rPr>
              <w:tab/>
            </w:r>
            <w:r w:rsidR="003D66A7" w:rsidRPr="006875F4">
              <w:rPr>
                <w:rStyle w:val="Hipervnculo"/>
                <w:noProof/>
                <w:lang w:val="es-EC"/>
              </w:rPr>
              <w:t>Identificación del problema y justificación</w:t>
            </w:r>
            <w:r w:rsidR="003D66A7">
              <w:rPr>
                <w:noProof/>
                <w:webHidden/>
              </w:rPr>
              <w:tab/>
            </w:r>
            <w:r w:rsidR="003D66A7">
              <w:rPr>
                <w:noProof/>
                <w:webHidden/>
              </w:rPr>
              <w:fldChar w:fldCharType="begin"/>
            </w:r>
            <w:r w:rsidR="003D66A7">
              <w:rPr>
                <w:noProof/>
                <w:webHidden/>
              </w:rPr>
              <w:instrText xml:space="preserve"> PAGEREF _Toc79763355 \h </w:instrText>
            </w:r>
            <w:r w:rsidR="003D66A7">
              <w:rPr>
                <w:noProof/>
                <w:webHidden/>
              </w:rPr>
            </w:r>
            <w:r w:rsidR="003D66A7">
              <w:rPr>
                <w:noProof/>
                <w:webHidden/>
              </w:rPr>
              <w:fldChar w:fldCharType="separate"/>
            </w:r>
            <w:r w:rsidR="003D66A7">
              <w:rPr>
                <w:noProof/>
                <w:webHidden/>
              </w:rPr>
              <w:t>14</w:t>
            </w:r>
            <w:r w:rsidR="003D66A7">
              <w:rPr>
                <w:noProof/>
                <w:webHidden/>
              </w:rPr>
              <w:fldChar w:fldCharType="end"/>
            </w:r>
          </w:hyperlink>
        </w:p>
        <w:p w14:paraId="4BBEF9A6" w14:textId="1D919BDF" w:rsidR="003D66A7" w:rsidRDefault="008D4670">
          <w:pPr>
            <w:pStyle w:val="TDC2"/>
            <w:tabs>
              <w:tab w:val="left" w:pos="880"/>
              <w:tab w:val="right" w:leader="dot" w:pos="8494"/>
            </w:tabs>
            <w:rPr>
              <w:rFonts w:asciiTheme="minorHAnsi" w:eastAsiaTheme="minorEastAsia" w:hAnsiTheme="minorHAnsi"/>
              <w:noProof/>
              <w:sz w:val="22"/>
              <w:lang w:val="es-EC" w:eastAsia="es-EC"/>
            </w:rPr>
          </w:pPr>
          <w:hyperlink w:anchor="_Toc79763356" w:history="1">
            <w:r w:rsidR="003D66A7" w:rsidRPr="006875F4">
              <w:rPr>
                <w:rStyle w:val="Hipervnculo"/>
                <w:noProof/>
                <w:lang w:val="es-EC"/>
              </w:rPr>
              <w:t>1.2.</w:t>
            </w:r>
            <w:r w:rsidR="003D66A7">
              <w:rPr>
                <w:rFonts w:asciiTheme="minorHAnsi" w:eastAsiaTheme="minorEastAsia" w:hAnsiTheme="minorHAnsi"/>
                <w:noProof/>
                <w:sz w:val="22"/>
                <w:lang w:val="es-EC" w:eastAsia="es-EC"/>
              </w:rPr>
              <w:tab/>
            </w:r>
            <w:r w:rsidR="003D66A7" w:rsidRPr="006875F4">
              <w:rPr>
                <w:rStyle w:val="Hipervnculo"/>
                <w:noProof/>
                <w:lang w:val="es-EC"/>
              </w:rPr>
              <w:t>Alcance</w:t>
            </w:r>
            <w:r w:rsidR="003D66A7">
              <w:rPr>
                <w:noProof/>
                <w:webHidden/>
              </w:rPr>
              <w:tab/>
            </w:r>
            <w:r w:rsidR="003D66A7">
              <w:rPr>
                <w:noProof/>
                <w:webHidden/>
              </w:rPr>
              <w:fldChar w:fldCharType="begin"/>
            </w:r>
            <w:r w:rsidR="003D66A7">
              <w:rPr>
                <w:noProof/>
                <w:webHidden/>
              </w:rPr>
              <w:instrText xml:space="preserve"> PAGEREF _Toc79763356 \h </w:instrText>
            </w:r>
            <w:r w:rsidR="003D66A7">
              <w:rPr>
                <w:noProof/>
                <w:webHidden/>
              </w:rPr>
            </w:r>
            <w:r w:rsidR="003D66A7">
              <w:rPr>
                <w:noProof/>
                <w:webHidden/>
              </w:rPr>
              <w:fldChar w:fldCharType="separate"/>
            </w:r>
            <w:r w:rsidR="003D66A7">
              <w:rPr>
                <w:noProof/>
                <w:webHidden/>
              </w:rPr>
              <w:t>16</w:t>
            </w:r>
            <w:r w:rsidR="003D66A7">
              <w:rPr>
                <w:noProof/>
                <w:webHidden/>
              </w:rPr>
              <w:fldChar w:fldCharType="end"/>
            </w:r>
          </w:hyperlink>
        </w:p>
        <w:p w14:paraId="787C2241" w14:textId="6A1D15C6" w:rsidR="003D66A7" w:rsidRDefault="008D4670">
          <w:pPr>
            <w:pStyle w:val="TDC2"/>
            <w:tabs>
              <w:tab w:val="left" w:pos="880"/>
              <w:tab w:val="right" w:leader="dot" w:pos="8494"/>
            </w:tabs>
            <w:rPr>
              <w:rFonts w:asciiTheme="minorHAnsi" w:eastAsiaTheme="minorEastAsia" w:hAnsiTheme="minorHAnsi"/>
              <w:noProof/>
              <w:sz w:val="22"/>
              <w:lang w:val="es-EC" w:eastAsia="es-EC"/>
            </w:rPr>
          </w:pPr>
          <w:hyperlink w:anchor="_Toc79763357" w:history="1">
            <w:r w:rsidR="003D66A7" w:rsidRPr="006875F4">
              <w:rPr>
                <w:rStyle w:val="Hipervnculo"/>
                <w:noProof/>
                <w:lang w:val="es-EC"/>
              </w:rPr>
              <w:t>1.3.</w:t>
            </w:r>
            <w:r w:rsidR="003D66A7">
              <w:rPr>
                <w:rFonts w:asciiTheme="minorHAnsi" w:eastAsiaTheme="minorEastAsia" w:hAnsiTheme="minorHAnsi"/>
                <w:noProof/>
                <w:sz w:val="22"/>
                <w:lang w:val="es-EC" w:eastAsia="es-EC"/>
              </w:rPr>
              <w:tab/>
            </w:r>
            <w:r w:rsidR="003D66A7" w:rsidRPr="006875F4">
              <w:rPr>
                <w:rStyle w:val="Hipervnculo"/>
                <w:noProof/>
                <w:lang w:val="es-EC"/>
              </w:rPr>
              <w:t>Objetivos</w:t>
            </w:r>
            <w:r w:rsidR="003D66A7">
              <w:rPr>
                <w:noProof/>
                <w:webHidden/>
              </w:rPr>
              <w:tab/>
            </w:r>
            <w:r w:rsidR="003D66A7">
              <w:rPr>
                <w:noProof/>
                <w:webHidden/>
              </w:rPr>
              <w:fldChar w:fldCharType="begin"/>
            </w:r>
            <w:r w:rsidR="003D66A7">
              <w:rPr>
                <w:noProof/>
                <w:webHidden/>
              </w:rPr>
              <w:instrText xml:space="preserve"> PAGEREF _Toc79763357 \h </w:instrText>
            </w:r>
            <w:r w:rsidR="003D66A7">
              <w:rPr>
                <w:noProof/>
                <w:webHidden/>
              </w:rPr>
            </w:r>
            <w:r w:rsidR="003D66A7">
              <w:rPr>
                <w:noProof/>
                <w:webHidden/>
              </w:rPr>
              <w:fldChar w:fldCharType="separate"/>
            </w:r>
            <w:r w:rsidR="003D66A7">
              <w:rPr>
                <w:noProof/>
                <w:webHidden/>
              </w:rPr>
              <w:t>17</w:t>
            </w:r>
            <w:r w:rsidR="003D66A7">
              <w:rPr>
                <w:noProof/>
                <w:webHidden/>
              </w:rPr>
              <w:fldChar w:fldCharType="end"/>
            </w:r>
          </w:hyperlink>
        </w:p>
        <w:p w14:paraId="4D3B065B" w14:textId="1BA78A3E" w:rsidR="003D66A7" w:rsidRDefault="008D4670">
          <w:pPr>
            <w:pStyle w:val="TDC3"/>
            <w:tabs>
              <w:tab w:val="left" w:pos="1320"/>
              <w:tab w:val="right" w:leader="dot" w:pos="8494"/>
            </w:tabs>
            <w:rPr>
              <w:rFonts w:asciiTheme="minorHAnsi" w:eastAsiaTheme="minorEastAsia" w:hAnsiTheme="minorHAnsi"/>
              <w:noProof/>
              <w:sz w:val="22"/>
              <w:lang w:val="es-EC" w:eastAsia="es-EC"/>
            </w:rPr>
          </w:pPr>
          <w:hyperlink w:anchor="_Toc79763358" w:history="1">
            <w:r w:rsidR="003D66A7" w:rsidRPr="006875F4">
              <w:rPr>
                <w:rStyle w:val="Hipervnculo"/>
                <w:noProof/>
                <w:lang w:val="es-EC"/>
              </w:rPr>
              <w:t>1.3.1.</w:t>
            </w:r>
            <w:r w:rsidR="003D66A7">
              <w:rPr>
                <w:rFonts w:asciiTheme="minorHAnsi" w:eastAsiaTheme="minorEastAsia" w:hAnsiTheme="minorHAnsi"/>
                <w:noProof/>
                <w:sz w:val="22"/>
                <w:lang w:val="es-EC" w:eastAsia="es-EC"/>
              </w:rPr>
              <w:tab/>
            </w:r>
            <w:r w:rsidR="003D66A7" w:rsidRPr="006875F4">
              <w:rPr>
                <w:rStyle w:val="Hipervnculo"/>
                <w:noProof/>
                <w:lang w:val="es-EC"/>
              </w:rPr>
              <w:t>Objetivo General</w:t>
            </w:r>
            <w:r w:rsidR="003D66A7">
              <w:rPr>
                <w:noProof/>
                <w:webHidden/>
              </w:rPr>
              <w:tab/>
            </w:r>
            <w:r w:rsidR="003D66A7">
              <w:rPr>
                <w:noProof/>
                <w:webHidden/>
              </w:rPr>
              <w:fldChar w:fldCharType="begin"/>
            </w:r>
            <w:r w:rsidR="003D66A7">
              <w:rPr>
                <w:noProof/>
                <w:webHidden/>
              </w:rPr>
              <w:instrText xml:space="preserve"> PAGEREF _Toc79763358 \h </w:instrText>
            </w:r>
            <w:r w:rsidR="003D66A7">
              <w:rPr>
                <w:noProof/>
                <w:webHidden/>
              </w:rPr>
            </w:r>
            <w:r w:rsidR="003D66A7">
              <w:rPr>
                <w:noProof/>
                <w:webHidden/>
              </w:rPr>
              <w:fldChar w:fldCharType="separate"/>
            </w:r>
            <w:r w:rsidR="003D66A7">
              <w:rPr>
                <w:noProof/>
                <w:webHidden/>
              </w:rPr>
              <w:t>17</w:t>
            </w:r>
            <w:r w:rsidR="003D66A7">
              <w:rPr>
                <w:noProof/>
                <w:webHidden/>
              </w:rPr>
              <w:fldChar w:fldCharType="end"/>
            </w:r>
          </w:hyperlink>
        </w:p>
        <w:p w14:paraId="6C6FBCE1" w14:textId="2A3BA41D" w:rsidR="003D66A7" w:rsidRDefault="008D4670">
          <w:pPr>
            <w:pStyle w:val="TDC3"/>
            <w:tabs>
              <w:tab w:val="left" w:pos="1320"/>
              <w:tab w:val="right" w:leader="dot" w:pos="8494"/>
            </w:tabs>
            <w:rPr>
              <w:rFonts w:asciiTheme="minorHAnsi" w:eastAsiaTheme="minorEastAsia" w:hAnsiTheme="minorHAnsi"/>
              <w:noProof/>
              <w:sz w:val="22"/>
              <w:lang w:val="es-EC" w:eastAsia="es-EC"/>
            </w:rPr>
          </w:pPr>
          <w:hyperlink w:anchor="_Toc79763359" w:history="1">
            <w:r w:rsidR="003D66A7" w:rsidRPr="006875F4">
              <w:rPr>
                <w:rStyle w:val="Hipervnculo"/>
                <w:noProof/>
                <w:lang w:val="es-EC"/>
              </w:rPr>
              <w:t>1.3.2.</w:t>
            </w:r>
            <w:r w:rsidR="003D66A7">
              <w:rPr>
                <w:rFonts w:asciiTheme="minorHAnsi" w:eastAsiaTheme="minorEastAsia" w:hAnsiTheme="minorHAnsi"/>
                <w:noProof/>
                <w:sz w:val="22"/>
                <w:lang w:val="es-EC" w:eastAsia="es-EC"/>
              </w:rPr>
              <w:tab/>
            </w:r>
            <w:r w:rsidR="003D66A7" w:rsidRPr="006875F4">
              <w:rPr>
                <w:rStyle w:val="Hipervnculo"/>
                <w:noProof/>
                <w:lang w:val="es-EC"/>
              </w:rPr>
              <w:t>Objetivos Específicos</w:t>
            </w:r>
            <w:r w:rsidR="003D66A7">
              <w:rPr>
                <w:noProof/>
                <w:webHidden/>
              </w:rPr>
              <w:tab/>
            </w:r>
            <w:r w:rsidR="003D66A7">
              <w:rPr>
                <w:noProof/>
                <w:webHidden/>
              </w:rPr>
              <w:fldChar w:fldCharType="begin"/>
            </w:r>
            <w:r w:rsidR="003D66A7">
              <w:rPr>
                <w:noProof/>
                <w:webHidden/>
              </w:rPr>
              <w:instrText xml:space="preserve"> PAGEREF _Toc79763359 \h </w:instrText>
            </w:r>
            <w:r w:rsidR="003D66A7">
              <w:rPr>
                <w:noProof/>
                <w:webHidden/>
              </w:rPr>
            </w:r>
            <w:r w:rsidR="003D66A7">
              <w:rPr>
                <w:noProof/>
                <w:webHidden/>
              </w:rPr>
              <w:fldChar w:fldCharType="separate"/>
            </w:r>
            <w:r w:rsidR="003D66A7">
              <w:rPr>
                <w:noProof/>
                <w:webHidden/>
              </w:rPr>
              <w:t>17</w:t>
            </w:r>
            <w:r w:rsidR="003D66A7">
              <w:rPr>
                <w:noProof/>
                <w:webHidden/>
              </w:rPr>
              <w:fldChar w:fldCharType="end"/>
            </w:r>
          </w:hyperlink>
        </w:p>
        <w:p w14:paraId="15ADEC31" w14:textId="5240D9DD" w:rsidR="003D66A7" w:rsidRDefault="008D4670">
          <w:pPr>
            <w:pStyle w:val="TDC2"/>
            <w:tabs>
              <w:tab w:val="left" w:pos="880"/>
              <w:tab w:val="right" w:leader="dot" w:pos="8494"/>
            </w:tabs>
            <w:rPr>
              <w:rFonts w:asciiTheme="minorHAnsi" w:eastAsiaTheme="minorEastAsia" w:hAnsiTheme="minorHAnsi"/>
              <w:noProof/>
              <w:sz w:val="22"/>
              <w:lang w:val="es-EC" w:eastAsia="es-EC"/>
            </w:rPr>
          </w:pPr>
          <w:hyperlink w:anchor="_Toc79763360" w:history="1">
            <w:r w:rsidR="003D66A7" w:rsidRPr="006875F4">
              <w:rPr>
                <w:rStyle w:val="Hipervnculo"/>
                <w:noProof/>
                <w:lang w:val="es-EC"/>
              </w:rPr>
              <w:t>1.4.</w:t>
            </w:r>
            <w:r w:rsidR="003D66A7">
              <w:rPr>
                <w:rFonts w:asciiTheme="minorHAnsi" w:eastAsiaTheme="minorEastAsia" w:hAnsiTheme="minorHAnsi"/>
                <w:noProof/>
                <w:sz w:val="22"/>
                <w:lang w:val="es-EC" w:eastAsia="es-EC"/>
              </w:rPr>
              <w:tab/>
            </w:r>
            <w:r w:rsidR="003D66A7" w:rsidRPr="006875F4">
              <w:rPr>
                <w:rStyle w:val="Hipervnculo"/>
                <w:noProof/>
                <w:lang w:val="es-EC"/>
              </w:rPr>
              <w:t>Metodología</w:t>
            </w:r>
            <w:r w:rsidR="003D66A7">
              <w:rPr>
                <w:noProof/>
                <w:webHidden/>
              </w:rPr>
              <w:tab/>
            </w:r>
            <w:r w:rsidR="003D66A7">
              <w:rPr>
                <w:noProof/>
                <w:webHidden/>
              </w:rPr>
              <w:fldChar w:fldCharType="begin"/>
            </w:r>
            <w:r w:rsidR="003D66A7">
              <w:rPr>
                <w:noProof/>
                <w:webHidden/>
              </w:rPr>
              <w:instrText xml:space="preserve"> PAGEREF _Toc79763360 \h </w:instrText>
            </w:r>
            <w:r w:rsidR="003D66A7">
              <w:rPr>
                <w:noProof/>
                <w:webHidden/>
              </w:rPr>
            </w:r>
            <w:r w:rsidR="003D66A7">
              <w:rPr>
                <w:noProof/>
                <w:webHidden/>
              </w:rPr>
              <w:fldChar w:fldCharType="separate"/>
            </w:r>
            <w:r w:rsidR="003D66A7">
              <w:rPr>
                <w:noProof/>
                <w:webHidden/>
              </w:rPr>
              <w:t>17</w:t>
            </w:r>
            <w:r w:rsidR="003D66A7">
              <w:rPr>
                <w:noProof/>
                <w:webHidden/>
              </w:rPr>
              <w:fldChar w:fldCharType="end"/>
            </w:r>
          </w:hyperlink>
        </w:p>
        <w:p w14:paraId="4C4ACF5E" w14:textId="62BD3824" w:rsidR="003D66A7" w:rsidRDefault="008D4670">
          <w:pPr>
            <w:pStyle w:val="TDC2"/>
            <w:tabs>
              <w:tab w:val="left" w:pos="880"/>
              <w:tab w:val="right" w:leader="dot" w:pos="8494"/>
            </w:tabs>
            <w:rPr>
              <w:rFonts w:asciiTheme="minorHAnsi" w:eastAsiaTheme="minorEastAsia" w:hAnsiTheme="minorHAnsi"/>
              <w:noProof/>
              <w:sz w:val="22"/>
              <w:lang w:val="es-EC" w:eastAsia="es-EC"/>
            </w:rPr>
          </w:pPr>
          <w:hyperlink w:anchor="_Toc79763361" w:history="1">
            <w:r w:rsidR="003D66A7" w:rsidRPr="006875F4">
              <w:rPr>
                <w:rStyle w:val="Hipervnculo"/>
                <w:noProof/>
                <w:lang w:val="es-EC"/>
              </w:rPr>
              <w:t>1.5.</w:t>
            </w:r>
            <w:r w:rsidR="003D66A7">
              <w:rPr>
                <w:rFonts w:asciiTheme="minorHAnsi" w:eastAsiaTheme="minorEastAsia" w:hAnsiTheme="minorHAnsi"/>
                <w:noProof/>
                <w:sz w:val="22"/>
                <w:lang w:val="es-EC" w:eastAsia="es-EC"/>
              </w:rPr>
              <w:tab/>
            </w:r>
            <w:r w:rsidR="003D66A7" w:rsidRPr="006875F4">
              <w:rPr>
                <w:rStyle w:val="Hipervnculo"/>
                <w:noProof/>
                <w:lang w:val="es-EC"/>
              </w:rPr>
              <w:t>Estructura de la tesis</w:t>
            </w:r>
            <w:r w:rsidR="003D66A7">
              <w:rPr>
                <w:noProof/>
                <w:webHidden/>
              </w:rPr>
              <w:tab/>
            </w:r>
            <w:r w:rsidR="003D66A7">
              <w:rPr>
                <w:noProof/>
                <w:webHidden/>
              </w:rPr>
              <w:fldChar w:fldCharType="begin"/>
            </w:r>
            <w:r w:rsidR="003D66A7">
              <w:rPr>
                <w:noProof/>
                <w:webHidden/>
              </w:rPr>
              <w:instrText xml:space="preserve"> PAGEREF _Toc79763361 \h </w:instrText>
            </w:r>
            <w:r w:rsidR="003D66A7">
              <w:rPr>
                <w:noProof/>
                <w:webHidden/>
              </w:rPr>
            </w:r>
            <w:r w:rsidR="003D66A7">
              <w:rPr>
                <w:noProof/>
                <w:webHidden/>
              </w:rPr>
              <w:fldChar w:fldCharType="separate"/>
            </w:r>
            <w:r w:rsidR="003D66A7">
              <w:rPr>
                <w:noProof/>
                <w:webHidden/>
              </w:rPr>
              <w:t>19</w:t>
            </w:r>
            <w:r w:rsidR="003D66A7">
              <w:rPr>
                <w:noProof/>
                <w:webHidden/>
              </w:rPr>
              <w:fldChar w:fldCharType="end"/>
            </w:r>
          </w:hyperlink>
        </w:p>
        <w:p w14:paraId="6D02327F" w14:textId="0591AD95" w:rsidR="003D66A7" w:rsidRDefault="008D4670">
          <w:pPr>
            <w:pStyle w:val="TDC1"/>
            <w:tabs>
              <w:tab w:val="right" w:leader="dot" w:pos="8494"/>
            </w:tabs>
            <w:rPr>
              <w:rFonts w:asciiTheme="minorHAnsi" w:eastAsiaTheme="minorEastAsia" w:hAnsiTheme="minorHAnsi"/>
              <w:noProof/>
              <w:sz w:val="22"/>
              <w:lang w:val="es-EC" w:eastAsia="es-EC"/>
            </w:rPr>
          </w:pPr>
          <w:hyperlink w:anchor="_Toc79763362" w:history="1">
            <w:r w:rsidR="003D66A7" w:rsidRPr="006875F4">
              <w:rPr>
                <w:rStyle w:val="Hipervnculo"/>
                <w:noProof/>
                <w:lang w:val="es-EC"/>
              </w:rPr>
              <w:t>Capítulo 2: Marco Teórico</w:t>
            </w:r>
            <w:r w:rsidR="003D66A7">
              <w:rPr>
                <w:noProof/>
                <w:webHidden/>
              </w:rPr>
              <w:tab/>
            </w:r>
            <w:r w:rsidR="003D66A7">
              <w:rPr>
                <w:noProof/>
                <w:webHidden/>
              </w:rPr>
              <w:fldChar w:fldCharType="begin"/>
            </w:r>
            <w:r w:rsidR="003D66A7">
              <w:rPr>
                <w:noProof/>
                <w:webHidden/>
              </w:rPr>
              <w:instrText xml:space="preserve"> PAGEREF _Toc79763362 \h </w:instrText>
            </w:r>
            <w:r w:rsidR="003D66A7">
              <w:rPr>
                <w:noProof/>
                <w:webHidden/>
              </w:rPr>
            </w:r>
            <w:r w:rsidR="003D66A7">
              <w:rPr>
                <w:noProof/>
                <w:webHidden/>
              </w:rPr>
              <w:fldChar w:fldCharType="separate"/>
            </w:r>
            <w:r w:rsidR="003D66A7">
              <w:rPr>
                <w:noProof/>
                <w:webHidden/>
              </w:rPr>
              <w:t>20</w:t>
            </w:r>
            <w:r w:rsidR="003D66A7">
              <w:rPr>
                <w:noProof/>
                <w:webHidden/>
              </w:rPr>
              <w:fldChar w:fldCharType="end"/>
            </w:r>
          </w:hyperlink>
        </w:p>
        <w:p w14:paraId="08581AD1" w14:textId="043CA14C" w:rsidR="003D66A7" w:rsidRDefault="008D4670">
          <w:pPr>
            <w:pStyle w:val="TDC2"/>
            <w:tabs>
              <w:tab w:val="left" w:pos="880"/>
              <w:tab w:val="right" w:leader="dot" w:pos="8494"/>
            </w:tabs>
            <w:rPr>
              <w:rFonts w:asciiTheme="minorHAnsi" w:eastAsiaTheme="minorEastAsia" w:hAnsiTheme="minorHAnsi"/>
              <w:noProof/>
              <w:sz w:val="22"/>
              <w:lang w:val="es-EC" w:eastAsia="es-EC"/>
            </w:rPr>
          </w:pPr>
          <w:hyperlink w:anchor="_Toc79763364" w:history="1">
            <w:r w:rsidR="003D66A7" w:rsidRPr="006875F4">
              <w:rPr>
                <w:rStyle w:val="Hipervnculo"/>
                <w:noProof/>
                <w:lang w:val="es-EC"/>
              </w:rPr>
              <w:t>2.1.</w:t>
            </w:r>
            <w:r w:rsidR="003D66A7">
              <w:rPr>
                <w:rFonts w:asciiTheme="minorHAnsi" w:eastAsiaTheme="minorEastAsia" w:hAnsiTheme="minorHAnsi"/>
                <w:noProof/>
                <w:sz w:val="22"/>
                <w:lang w:val="es-EC" w:eastAsia="es-EC"/>
              </w:rPr>
              <w:tab/>
            </w:r>
            <w:r w:rsidR="003D66A7" w:rsidRPr="006875F4">
              <w:rPr>
                <w:rStyle w:val="Hipervnculo"/>
                <w:noProof/>
                <w:lang w:val="es-EC"/>
              </w:rPr>
              <w:t>Conceptos Generales</w:t>
            </w:r>
            <w:r w:rsidR="003D66A7">
              <w:rPr>
                <w:noProof/>
                <w:webHidden/>
              </w:rPr>
              <w:tab/>
            </w:r>
            <w:r w:rsidR="003D66A7">
              <w:rPr>
                <w:noProof/>
                <w:webHidden/>
              </w:rPr>
              <w:fldChar w:fldCharType="begin"/>
            </w:r>
            <w:r w:rsidR="003D66A7">
              <w:rPr>
                <w:noProof/>
                <w:webHidden/>
              </w:rPr>
              <w:instrText xml:space="preserve"> PAGEREF _Toc79763364 \h </w:instrText>
            </w:r>
            <w:r w:rsidR="003D66A7">
              <w:rPr>
                <w:noProof/>
                <w:webHidden/>
              </w:rPr>
            </w:r>
            <w:r w:rsidR="003D66A7">
              <w:rPr>
                <w:noProof/>
                <w:webHidden/>
              </w:rPr>
              <w:fldChar w:fldCharType="separate"/>
            </w:r>
            <w:r w:rsidR="003D66A7">
              <w:rPr>
                <w:noProof/>
                <w:webHidden/>
              </w:rPr>
              <w:t>21</w:t>
            </w:r>
            <w:r w:rsidR="003D66A7">
              <w:rPr>
                <w:noProof/>
                <w:webHidden/>
              </w:rPr>
              <w:fldChar w:fldCharType="end"/>
            </w:r>
          </w:hyperlink>
        </w:p>
        <w:p w14:paraId="37096DF6" w14:textId="204D0176" w:rsidR="003D66A7" w:rsidRDefault="008D4670">
          <w:pPr>
            <w:pStyle w:val="TDC3"/>
            <w:tabs>
              <w:tab w:val="left" w:pos="1320"/>
              <w:tab w:val="right" w:leader="dot" w:pos="8494"/>
            </w:tabs>
            <w:rPr>
              <w:rFonts w:asciiTheme="minorHAnsi" w:eastAsiaTheme="minorEastAsia" w:hAnsiTheme="minorHAnsi"/>
              <w:noProof/>
              <w:sz w:val="22"/>
              <w:lang w:val="es-EC" w:eastAsia="es-EC"/>
            </w:rPr>
          </w:pPr>
          <w:hyperlink w:anchor="_Toc79763365" w:history="1">
            <w:r w:rsidR="003D66A7" w:rsidRPr="006875F4">
              <w:rPr>
                <w:rStyle w:val="Hipervnculo"/>
                <w:noProof/>
                <w:lang w:val="es-EC"/>
              </w:rPr>
              <w:t>2.1.1.</w:t>
            </w:r>
            <w:r w:rsidR="003D66A7">
              <w:rPr>
                <w:rFonts w:asciiTheme="minorHAnsi" w:eastAsiaTheme="minorEastAsia" w:hAnsiTheme="minorHAnsi"/>
                <w:noProof/>
                <w:sz w:val="22"/>
                <w:lang w:val="es-EC" w:eastAsia="es-EC"/>
              </w:rPr>
              <w:tab/>
            </w:r>
            <w:r w:rsidR="003D66A7" w:rsidRPr="006875F4">
              <w:rPr>
                <w:rStyle w:val="Hipervnculo"/>
                <w:noProof/>
                <w:lang w:val="es-EC"/>
              </w:rPr>
              <w:t>Base de datos digitales</w:t>
            </w:r>
            <w:r w:rsidR="003D66A7">
              <w:rPr>
                <w:noProof/>
                <w:webHidden/>
              </w:rPr>
              <w:tab/>
            </w:r>
            <w:r w:rsidR="003D66A7">
              <w:rPr>
                <w:noProof/>
                <w:webHidden/>
              </w:rPr>
              <w:fldChar w:fldCharType="begin"/>
            </w:r>
            <w:r w:rsidR="003D66A7">
              <w:rPr>
                <w:noProof/>
                <w:webHidden/>
              </w:rPr>
              <w:instrText xml:space="preserve"> PAGEREF _Toc79763365 \h </w:instrText>
            </w:r>
            <w:r w:rsidR="003D66A7">
              <w:rPr>
                <w:noProof/>
                <w:webHidden/>
              </w:rPr>
            </w:r>
            <w:r w:rsidR="003D66A7">
              <w:rPr>
                <w:noProof/>
                <w:webHidden/>
              </w:rPr>
              <w:fldChar w:fldCharType="separate"/>
            </w:r>
            <w:r w:rsidR="003D66A7">
              <w:rPr>
                <w:noProof/>
                <w:webHidden/>
              </w:rPr>
              <w:t>21</w:t>
            </w:r>
            <w:r w:rsidR="003D66A7">
              <w:rPr>
                <w:noProof/>
                <w:webHidden/>
              </w:rPr>
              <w:fldChar w:fldCharType="end"/>
            </w:r>
          </w:hyperlink>
        </w:p>
        <w:p w14:paraId="7FCC4C62" w14:textId="293B6081" w:rsidR="003D66A7" w:rsidRDefault="008D4670">
          <w:pPr>
            <w:pStyle w:val="TDC3"/>
            <w:tabs>
              <w:tab w:val="left" w:pos="1320"/>
              <w:tab w:val="right" w:leader="dot" w:pos="8494"/>
            </w:tabs>
            <w:rPr>
              <w:rFonts w:asciiTheme="minorHAnsi" w:eastAsiaTheme="minorEastAsia" w:hAnsiTheme="minorHAnsi"/>
              <w:noProof/>
              <w:sz w:val="22"/>
              <w:lang w:val="es-EC" w:eastAsia="es-EC"/>
            </w:rPr>
          </w:pPr>
          <w:hyperlink w:anchor="_Toc79763366" w:history="1">
            <w:r w:rsidR="003D66A7" w:rsidRPr="006875F4">
              <w:rPr>
                <w:rStyle w:val="Hipervnculo"/>
                <w:noProof/>
                <w:lang w:val="es-EC"/>
              </w:rPr>
              <w:t>2.1.2.</w:t>
            </w:r>
            <w:r w:rsidR="003D66A7">
              <w:rPr>
                <w:rFonts w:asciiTheme="minorHAnsi" w:eastAsiaTheme="minorEastAsia" w:hAnsiTheme="minorHAnsi"/>
                <w:noProof/>
                <w:sz w:val="22"/>
                <w:lang w:val="es-EC" w:eastAsia="es-EC"/>
              </w:rPr>
              <w:tab/>
            </w:r>
            <w:r w:rsidR="003D66A7" w:rsidRPr="006875F4">
              <w:rPr>
                <w:rStyle w:val="Hipervnculo"/>
                <w:noProof/>
                <w:lang w:val="es-EC"/>
              </w:rPr>
              <w:t>Bibliometría</w:t>
            </w:r>
            <w:r w:rsidR="003D66A7">
              <w:rPr>
                <w:noProof/>
                <w:webHidden/>
              </w:rPr>
              <w:tab/>
            </w:r>
            <w:r w:rsidR="003D66A7">
              <w:rPr>
                <w:noProof/>
                <w:webHidden/>
              </w:rPr>
              <w:fldChar w:fldCharType="begin"/>
            </w:r>
            <w:r w:rsidR="003D66A7">
              <w:rPr>
                <w:noProof/>
                <w:webHidden/>
              </w:rPr>
              <w:instrText xml:space="preserve"> PAGEREF _Toc79763366 \h </w:instrText>
            </w:r>
            <w:r w:rsidR="003D66A7">
              <w:rPr>
                <w:noProof/>
                <w:webHidden/>
              </w:rPr>
            </w:r>
            <w:r w:rsidR="003D66A7">
              <w:rPr>
                <w:noProof/>
                <w:webHidden/>
              </w:rPr>
              <w:fldChar w:fldCharType="separate"/>
            </w:r>
            <w:r w:rsidR="003D66A7">
              <w:rPr>
                <w:noProof/>
                <w:webHidden/>
              </w:rPr>
              <w:t>21</w:t>
            </w:r>
            <w:r w:rsidR="003D66A7">
              <w:rPr>
                <w:noProof/>
                <w:webHidden/>
              </w:rPr>
              <w:fldChar w:fldCharType="end"/>
            </w:r>
          </w:hyperlink>
        </w:p>
        <w:p w14:paraId="5B9B3985" w14:textId="346892C6" w:rsidR="003D66A7" w:rsidRDefault="008D4670">
          <w:pPr>
            <w:pStyle w:val="TDC3"/>
            <w:tabs>
              <w:tab w:val="left" w:pos="1320"/>
              <w:tab w:val="right" w:leader="dot" w:pos="8494"/>
            </w:tabs>
            <w:rPr>
              <w:rFonts w:asciiTheme="minorHAnsi" w:eastAsiaTheme="minorEastAsia" w:hAnsiTheme="minorHAnsi"/>
              <w:noProof/>
              <w:sz w:val="22"/>
              <w:lang w:val="es-EC" w:eastAsia="es-EC"/>
            </w:rPr>
          </w:pPr>
          <w:hyperlink w:anchor="_Toc79763367" w:history="1">
            <w:r w:rsidR="003D66A7" w:rsidRPr="006875F4">
              <w:rPr>
                <w:rStyle w:val="Hipervnculo"/>
                <w:noProof/>
                <w:lang w:val="es-EC"/>
              </w:rPr>
              <w:t>2.1.3.</w:t>
            </w:r>
            <w:r w:rsidR="003D66A7">
              <w:rPr>
                <w:rFonts w:asciiTheme="minorHAnsi" w:eastAsiaTheme="minorEastAsia" w:hAnsiTheme="minorHAnsi"/>
                <w:noProof/>
                <w:sz w:val="22"/>
                <w:lang w:val="es-EC" w:eastAsia="es-EC"/>
              </w:rPr>
              <w:tab/>
            </w:r>
            <w:r w:rsidR="003D66A7" w:rsidRPr="006875F4">
              <w:rPr>
                <w:rStyle w:val="Hipervnculo"/>
                <w:noProof/>
                <w:lang w:val="es-EC"/>
              </w:rPr>
              <w:t>Métodos e indicadores bibliométricos</w:t>
            </w:r>
            <w:r w:rsidR="003D66A7">
              <w:rPr>
                <w:noProof/>
                <w:webHidden/>
              </w:rPr>
              <w:tab/>
            </w:r>
            <w:r w:rsidR="003D66A7">
              <w:rPr>
                <w:noProof/>
                <w:webHidden/>
              </w:rPr>
              <w:fldChar w:fldCharType="begin"/>
            </w:r>
            <w:r w:rsidR="003D66A7">
              <w:rPr>
                <w:noProof/>
                <w:webHidden/>
              </w:rPr>
              <w:instrText xml:space="preserve"> PAGEREF _Toc79763367 \h </w:instrText>
            </w:r>
            <w:r w:rsidR="003D66A7">
              <w:rPr>
                <w:noProof/>
                <w:webHidden/>
              </w:rPr>
            </w:r>
            <w:r w:rsidR="003D66A7">
              <w:rPr>
                <w:noProof/>
                <w:webHidden/>
              </w:rPr>
              <w:fldChar w:fldCharType="separate"/>
            </w:r>
            <w:r w:rsidR="003D66A7">
              <w:rPr>
                <w:noProof/>
                <w:webHidden/>
              </w:rPr>
              <w:t>21</w:t>
            </w:r>
            <w:r w:rsidR="003D66A7">
              <w:rPr>
                <w:noProof/>
                <w:webHidden/>
              </w:rPr>
              <w:fldChar w:fldCharType="end"/>
            </w:r>
          </w:hyperlink>
        </w:p>
        <w:p w14:paraId="6CFA8F23" w14:textId="3B8ADD17" w:rsidR="003D66A7" w:rsidRDefault="008D4670">
          <w:pPr>
            <w:pStyle w:val="TDC3"/>
            <w:tabs>
              <w:tab w:val="left" w:pos="1320"/>
              <w:tab w:val="right" w:leader="dot" w:pos="8494"/>
            </w:tabs>
            <w:rPr>
              <w:rFonts w:asciiTheme="minorHAnsi" w:eastAsiaTheme="minorEastAsia" w:hAnsiTheme="minorHAnsi"/>
              <w:noProof/>
              <w:sz w:val="22"/>
              <w:lang w:val="es-EC" w:eastAsia="es-EC"/>
            </w:rPr>
          </w:pPr>
          <w:hyperlink w:anchor="_Toc79763368" w:history="1">
            <w:r w:rsidR="003D66A7" w:rsidRPr="006875F4">
              <w:rPr>
                <w:rStyle w:val="Hipervnculo"/>
                <w:noProof/>
                <w:lang w:val="es-EC"/>
              </w:rPr>
              <w:t>2.1.4.</w:t>
            </w:r>
            <w:r w:rsidR="003D66A7">
              <w:rPr>
                <w:rFonts w:asciiTheme="minorHAnsi" w:eastAsiaTheme="minorEastAsia" w:hAnsiTheme="minorHAnsi"/>
                <w:noProof/>
                <w:sz w:val="22"/>
                <w:lang w:val="es-EC" w:eastAsia="es-EC"/>
              </w:rPr>
              <w:tab/>
            </w:r>
            <w:r w:rsidR="003D66A7" w:rsidRPr="006875F4">
              <w:rPr>
                <w:rStyle w:val="Hipervnculo"/>
                <w:noProof/>
                <w:lang w:val="es-EC"/>
              </w:rPr>
              <w:t>Minería de datos</w:t>
            </w:r>
            <w:r w:rsidR="003D66A7">
              <w:rPr>
                <w:noProof/>
                <w:webHidden/>
              </w:rPr>
              <w:tab/>
            </w:r>
            <w:r w:rsidR="003D66A7">
              <w:rPr>
                <w:noProof/>
                <w:webHidden/>
              </w:rPr>
              <w:fldChar w:fldCharType="begin"/>
            </w:r>
            <w:r w:rsidR="003D66A7">
              <w:rPr>
                <w:noProof/>
                <w:webHidden/>
              </w:rPr>
              <w:instrText xml:space="preserve"> PAGEREF _Toc79763368 \h </w:instrText>
            </w:r>
            <w:r w:rsidR="003D66A7">
              <w:rPr>
                <w:noProof/>
                <w:webHidden/>
              </w:rPr>
            </w:r>
            <w:r w:rsidR="003D66A7">
              <w:rPr>
                <w:noProof/>
                <w:webHidden/>
              </w:rPr>
              <w:fldChar w:fldCharType="separate"/>
            </w:r>
            <w:r w:rsidR="003D66A7">
              <w:rPr>
                <w:noProof/>
                <w:webHidden/>
              </w:rPr>
              <w:t>22</w:t>
            </w:r>
            <w:r w:rsidR="003D66A7">
              <w:rPr>
                <w:noProof/>
                <w:webHidden/>
              </w:rPr>
              <w:fldChar w:fldCharType="end"/>
            </w:r>
          </w:hyperlink>
        </w:p>
        <w:p w14:paraId="63521A2A" w14:textId="3B61BD21" w:rsidR="003D66A7" w:rsidRDefault="008D4670">
          <w:pPr>
            <w:pStyle w:val="TDC3"/>
            <w:tabs>
              <w:tab w:val="left" w:pos="1320"/>
              <w:tab w:val="right" w:leader="dot" w:pos="8494"/>
            </w:tabs>
            <w:rPr>
              <w:rFonts w:asciiTheme="minorHAnsi" w:eastAsiaTheme="minorEastAsia" w:hAnsiTheme="minorHAnsi"/>
              <w:noProof/>
              <w:sz w:val="22"/>
              <w:lang w:val="es-EC" w:eastAsia="es-EC"/>
            </w:rPr>
          </w:pPr>
          <w:hyperlink w:anchor="_Toc79763369" w:history="1">
            <w:r w:rsidR="003D66A7" w:rsidRPr="006875F4">
              <w:rPr>
                <w:rStyle w:val="Hipervnculo"/>
                <w:noProof/>
                <w:lang w:val="es-EC"/>
              </w:rPr>
              <w:t>2.1.5.</w:t>
            </w:r>
            <w:r w:rsidR="003D66A7">
              <w:rPr>
                <w:rFonts w:asciiTheme="minorHAnsi" w:eastAsiaTheme="minorEastAsia" w:hAnsiTheme="minorHAnsi"/>
                <w:noProof/>
                <w:sz w:val="22"/>
                <w:lang w:val="es-EC" w:eastAsia="es-EC"/>
              </w:rPr>
              <w:tab/>
            </w:r>
            <w:r w:rsidR="003D66A7" w:rsidRPr="006875F4">
              <w:rPr>
                <w:rStyle w:val="Hipervnculo"/>
                <w:noProof/>
                <w:lang w:val="es-EC"/>
              </w:rPr>
              <w:t>Bibliominería</w:t>
            </w:r>
            <w:r w:rsidR="003D66A7">
              <w:rPr>
                <w:noProof/>
                <w:webHidden/>
              </w:rPr>
              <w:tab/>
            </w:r>
            <w:r w:rsidR="003D66A7">
              <w:rPr>
                <w:noProof/>
                <w:webHidden/>
              </w:rPr>
              <w:fldChar w:fldCharType="begin"/>
            </w:r>
            <w:r w:rsidR="003D66A7">
              <w:rPr>
                <w:noProof/>
                <w:webHidden/>
              </w:rPr>
              <w:instrText xml:space="preserve"> PAGEREF _Toc79763369 \h </w:instrText>
            </w:r>
            <w:r w:rsidR="003D66A7">
              <w:rPr>
                <w:noProof/>
                <w:webHidden/>
              </w:rPr>
            </w:r>
            <w:r w:rsidR="003D66A7">
              <w:rPr>
                <w:noProof/>
                <w:webHidden/>
              </w:rPr>
              <w:fldChar w:fldCharType="separate"/>
            </w:r>
            <w:r w:rsidR="003D66A7">
              <w:rPr>
                <w:noProof/>
                <w:webHidden/>
              </w:rPr>
              <w:t>22</w:t>
            </w:r>
            <w:r w:rsidR="003D66A7">
              <w:rPr>
                <w:noProof/>
                <w:webHidden/>
              </w:rPr>
              <w:fldChar w:fldCharType="end"/>
            </w:r>
          </w:hyperlink>
        </w:p>
        <w:p w14:paraId="5FC29F30" w14:textId="4EC51473" w:rsidR="003D66A7" w:rsidRDefault="008D4670">
          <w:pPr>
            <w:pStyle w:val="TDC2"/>
            <w:tabs>
              <w:tab w:val="left" w:pos="880"/>
              <w:tab w:val="right" w:leader="dot" w:pos="8494"/>
            </w:tabs>
            <w:rPr>
              <w:rFonts w:asciiTheme="minorHAnsi" w:eastAsiaTheme="minorEastAsia" w:hAnsiTheme="minorHAnsi"/>
              <w:noProof/>
              <w:sz w:val="22"/>
              <w:lang w:val="es-EC" w:eastAsia="es-EC"/>
            </w:rPr>
          </w:pPr>
          <w:hyperlink w:anchor="_Toc79763370" w:history="1">
            <w:r w:rsidR="003D66A7" w:rsidRPr="006875F4">
              <w:rPr>
                <w:rStyle w:val="Hipervnculo"/>
                <w:noProof/>
                <w:lang w:val="es-EC"/>
              </w:rPr>
              <w:t>2.2.</w:t>
            </w:r>
            <w:r w:rsidR="003D66A7">
              <w:rPr>
                <w:rFonts w:asciiTheme="minorHAnsi" w:eastAsiaTheme="minorEastAsia" w:hAnsiTheme="minorHAnsi"/>
                <w:noProof/>
                <w:sz w:val="22"/>
                <w:lang w:val="es-EC" w:eastAsia="es-EC"/>
              </w:rPr>
              <w:tab/>
            </w:r>
            <w:r w:rsidR="003D66A7" w:rsidRPr="006875F4">
              <w:rPr>
                <w:rStyle w:val="Hipervnculo"/>
                <w:noProof/>
                <w:lang w:val="es-EC"/>
              </w:rPr>
              <w:t>Desarrollo de software</w:t>
            </w:r>
            <w:r w:rsidR="003D66A7">
              <w:rPr>
                <w:noProof/>
                <w:webHidden/>
              </w:rPr>
              <w:tab/>
            </w:r>
            <w:r w:rsidR="003D66A7">
              <w:rPr>
                <w:noProof/>
                <w:webHidden/>
              </w:rPr>
              <w:fldChar w:fldCharType="begin"/>
            </w:r>
            <w:r w:rsidR="003D66A7">
              <w:rPr>
                <w:noProof/>
                <w:webHidden/>
              </w:rPr>
              <w:instrText xml:space="preserve"> PAGEREF _Toc79763370 \h </w:instrText>
            </w:r>
            <w:r w:rsidR="003D66A7">
              <w:rPr>
                <w:noProof/>
                <w:webHidden/>
              </w:rPr>
            </w:r>
            <w:r w:rsidR="003D66A7">
              <w:rPr>
                <w:noProof/>
                <w:webHidden/>
              </w:rPr>
              <w:fldChar w:fldCharType="separate"/>
            </w:r>
            <w:r w:rsidR="003D66A7">
              <w:rPr>
                <w:noProof/>
                <w:webHidden/>
              </w:rPr>
              <w:t>23</w:t>
            </w:r>
            <w:r w:rsidR="003D66A7">
              <w:rPr>
                <w:noProof/>
                <w:webHidden/>
              </w:rPr>
              <w:fldChar w:fldCharType="end"/>
            </w:r>
          </w:hyperlink>
        </w:p>
        <w:p w14:paraId="4861DDC9" w14:textId="26D32800" w:rsidR="003D66A7" w:rsidRDefault="008D4670">
          <w:pPr>
            <w:pStyle w:val="TDC3"/>
            <w:tabs>
              <w:tab w:val="left" w:pos="1320"/>
              <w:tab w:val="right" w:leader="dot" w:pos="8494"/>
            </w:tabs>
            <w:rPr>
              <w:rFonts w:asciiTheme="minorHAnsi" w:eastAsiaTheme="minorEastAsia" w:hAnsiTheme="minorHAnsi"/>
              <w:noProof/>
              <w:sz w:val="22"/>
              <w:lang w:val="es-EC" w:eastAsia="es-EC"/>
            </w:rPr>
          </w:pPr>
          <w:hyperlink w:anchor="_Toc79763371" w:history="1">
            <w:r w:rsidR="003D66A7" w:rsidRPr="006875F4">
              <w:rPr>
                <w:rStyle w:val="Hipervnculo"/>
                <w:noProof/>
                <w:lang w:val="es-EC"/>
              </w:rPr>
              <w:t>2.2.1.</w:t>
            </w:r>
            <w:r w:rsidR="003D66A7">
              <w:rPr>
                <w:rFonts w:asciiTheme="minorHAnsi" w:eastAsiaTheme="minorEastAsia" w:hAnsiTheme="minorHAnsi"/>
                <w:noProof/>
                <w:sz w:val="22"/>
                <w:lang w:val="es-EC" w:eastAsia="es-EC"/>
              </w:rPr>
              <w:tab/>
            </w:r>
            <w:r w:rsidR="003D66A7" w:rsidRPr="006875F4">
              <w:rPr>
                <w:rStyle w:val="Hipervnculo"/>
                <w:noProof/>
                <w:lang w:val="es-EC"/>
              </w:rPr>
              <w:t>Metodología de desarrollo tradicional</w:t>
            </w:r>
            <w:r w:rsidR="003D66A7">
              <w:rPr>
                <w:noProof/>
                <w:webHidden/>
              </w:rPr>
              <w:tab/>
            </w:r>
            <w:r w:rsidR="003D66A7">
              <w:rPr>
                <w:noProof/>
                <w:webHidden/>
              </w:rPr>
              <w:fldChar w:fldCharType="begin"/>
            </w:r>
            <w:r w:rsidR="003D66A7">
              <w:rPr>
                <w:noProof/>
                <w:webHidden/>
              </w:rPr>
              <w:instrText xml:space="preserve"> PAGEREF _Toc79763371 \h </w:instrText>
            </w:r>
            <w:r w:rsidR="003D66A7">
              <w:rPr>
                <w:noProof/>
                <w:webHidden/>
              </w:rPr>
            </w:r>
            <w:r w:rsidR="003D66A7">
              <w:rPr>
                <w:noProof/>
                <w:webHidden/>
              </w:rPr>
              <w:fldChar w:fldCharType="separate"/>
            </w:r>
            <w:r w:rsidR="003D66A7">
              <w:rPr>
                <w:noProof/>
                <w:webHidden/>
              </w:rPr>
              <w:t>23</w:t>
            </w:r>
            <w:r w:rsidR="003D66A7">
              <w:rPr>
                <w:noProof/>
                <w:webHidden/>
              </w:rPr>
              <w:fldChar w:fldCharType="end"/>
            </w:r>
          </w:hyperlink>
        </w:p>
        <w:p w14:paraId="6D8650B1" w14:textId="6ACFCB29" w:rsidR="003D66A7" w:rsidRDefault="008D4670">
          <w:pPr>
            <w:pStyle w:val="TDC3"/>
            <w:tabs>
              <w:tab w:val="left" w:pos="1320"/>
              <w:tab w:val="right" w:leader="dot" w:pos="8494"/>
            </w:tabs>
            <w:rPr>
              <w:rFonts w:asciiTheme="minorHAnsi" w:eastAsiaTheme="minorEastAsia" w:hAnsiTheme="minorHAnsi"/>
              <w:noProof/>
              <w:sz w:val="22"/>
              <w:lang w:val="es-EC" w:eastAsia="es-EC"/>
            </w:rPr>
          </w:pPr>
          <w:hyperlink w:anchor="_Toc79763372" w:history="1">
            <w:r w:rsidR="003D66A7" w:rsidRPr="006875F4">
              <w:rPr>
                <w:rStyle w:val="Hipervnculo"/>
                <w:noProof/>
                <w:lang w:val="es-EC"/>
              </w:rPr>
              <w:t>2.2.2.</w:t>
            </w:r>
            <w:r w:rsidR="003D66A7">
              <w:rPr>
                <w:rFonts w:asciiTheme="minorHAnsi" w:eastAsiaTheme="minorEastAsia" w:hAnsiTheme="minorHAnsi"/>
                <w:noProof/>
                <w:sz w:val="22"/>
                <w:lang w:val="es-EC" w:eastAsia="es-EC"/>
              </w:rPr>
              <w:tab/>
            </w:r>
            <w:r w:rsidR="003D66A7" w:rsidRPr="006875F4">
              <w:rPr>
                <w:rStyle w:val="Hipervnculo"/>
                <w:noProof/>
                <w:lang w:val="es-EC"/>
              </w:rPr>
              <w:t>Arquitectura cliente-servidor</w:t>
            </w:r>
            <w:r w:rsidR="003D66A7">
              <w:rPr>
                <w:noProof/>
                <w:webHidden/>
              </w:rPr>
              <w:tab/>
            </w:r>
            <w:r w:rsidR="003D66A7">
              <w:rPr>
                <w:noProof/>
                <w:webHidden/>
              </w:rPr>
              <w:fldChar w:fldCharType="begin"/>
            </w:r>
            <w:r w:rsidR="003D66A7">
              <w:rPr>
                <w:noProof/>
                <w:webHidden/>
              </w:rPr>
              <w:instrText xml:space="preserve"> PAGEREF _Toc79763372 \h </w:instrText>
            </w:r>
            <w:r w:rsidR="003D66A7">
              <w:rPr>
                <w:noProof/>
                <w:webHidden/>
              </w:rPr>
            </w:r>
            <w:r w:rsidR="003D66A7">
              <w:rPr>
                <w:noProof/>
                <w:webHidden/>
              </w:rPr>
              <w:fldChar w:fldCharType="separate"/>
            </w:r>
            <w:r w:rsidR="003D66A7">
              <w:rPr>
                <w:noProof/>
                <w:webHidden/>
              </w:rPr>
              <w:t>23</w:t>
            </w:r>
            <w:r w:rsidR="003D66A7">
              <w:rPr>
                <w:noProof/>
                <w:webHidden/>
              </w:rPr>
              <w:fldChar w:fldCharType="end"/>
            </w:r>
          </w:hyperlink>
        </w:p>
        <w:p w14:paraId="54D28CFC" w14:textId="528A9E49" w:rsidR="003D66A7" w:rsidRDefault="008D4670">
          <w:pPr>
            <w:pStyle w:val="TDC1"/>
            <w:tabs>
              <w:tab w:val="right" w:leader="dot" w:pos="8494"/>
            </w:tabs>
            <w:rPr>
              <w:rFonts w:asciiTheme="minorHAnsi" w:eastAsiaTheme="minorEastAsia" w:hAnsiTheme="minorHAnsi"/>
              <w:noProof/>
              <w:sz w:val="22"/>
              <w:lang w:val="es-EC" w:eastAsia="es-EC"/>
            </w:rPr>
          </w:pPr>
          <w:hyperlink w:anchor="_Toc79763373" w:history="1">
            <w:r w:rsidR="003D66A7" w:rsidRPr="006875F4">
              <w:rPr>
                <w:rStyle w:val="Hipervnculo"/>
                <w:noProof/>
                <w:lang w:val="es-EC"/>
              </w:rPr>
              <w:t>Capítulo 3: Estado del Arte</w:t>
            </w:r>
            <w:r w:rsidR="003D66A7">
              <w:rPr>
                <w:noProof/>
                <w:webHidden/>
              </w:rPr>
              <w:tab/>
            </w:r>
            <w:r w:rsidR="003D66A7">
              <w:rPr>
                <w:noProof/>
                <w:webHidden/>
              </w:rPr>
              <w:fldChar w:fldCharType="begin"/>
            </w:r>
            <w:r w:rsidR="003D66A7">
              <w:rPr>
                <w:noProof/>
                <w:webHidden/>
              </w:rPr>
              <w:instrText xml:space="preserve"> PAGEREF _Toc79763373 \h </w:instrText>
            </w:r>
            <w:r w:rsidR="003D66A7">
              <w:rPr>
                <w:noProof/>
                <w:webHidden/>
              </w:rPr>
            </w:r>
            <w:r w:rsidR="003D66A7">
              <w:rPr>
                <w:noProof/>
                <w:webHidden/>
              </w:rPr>
              <w:fldChar w:fldCharType="separate"/>
            </w:r>
            <w:r w:rsidR="003D66A7">
              <w:rPr>
                <w:noProof/>
                <w:webHidden/>
              </w:rPr>
              <w:t>23</w:t>
            </w:r>
            <w:r w:rsidR="003D66A7">
              <w:rPr>
                <w:noProof/>
                <w:webHidden/>
              </w:rPr>
              <w:fldChar w:fldCharType="end"/>
            </w:r>
          </w:hyperlink>
        </w:p>
        <w:p w14:paraId="2C7794F6" w14:textId="54450FDA" w:rsidR="003D66A7" w:rsidRDefault="008D4670">
          <w:pPr>
            <w:pStyle w:val="TDC2"/>
            <w:tabs>
              <w:tab w:val="left" w:pos="880"/>
              <w:tab w:val="right" w:leader="dot" w:pos="8494"/>
            </w:tabs>
            <w:rPr>
              <w:rFonts w:asciiTheme="minorHAnsi" w:eastAsiaTheme="minorEastAsia" w:hAnsiTheme="minorHAnsi"/>
              <w:noProof/>
              <w:sz w:val="22"/>
              <w:lang w:val="es-EC" w:eastAsia="es-EC"/>
            </w:rPr>
          </w:pPr>
          <w:hyperlink w:anchor="_Toc79763375" w:history="1">
            <w:r w:rsidR="003D66A7" w:rsidRPr="006875F4">
              <w:rPr>
                <w:rStyle w:val="Hipervnculo"/>
                <w:noProof/>
                <w:lang w:val="es-EC"/>
              </w:rPr>
              <w:t>3.1.</w:t>
            </w:r>
            <w:r w:rsidR="003D66A7">
              <w:rPr>
                <w:rFonts w:asciiTheme="minorHAnsi" w:eastAsiaTheme="minorEastAsia" w:hAnsiTheme="minorHAnsi"/>
                <w:noProof/>
                <w:sz w:val="22"/>
                <w:lang w:val="es-EC" w:eastAsia="es-EC"/>
              </w:rPr>
              <w:tab/>
            </w:r>
            <w:r w:rsidR="003D66A7" w:rsidRPr="006875F4">
              <w:rPr>
                <w:rStyle w:val="Hipervnculo"/>
                <w:noProof/>
                <w:lang w:val="es-EC"/>
              </w:rPr>
              <w:t>Metodología</w:t>
            </w:r>
            <w:r w:rsidR="003D66A7">
              <w:rPr>
                <w:noProof/>
                <w:webHidden/>
              </w:rPr>
              <w:tab/>
            </w:r>
            <w:r w:rsidR="003D66A7">
              <w:rPr>
                <w:noProof/>
                <w:webHidden/>
              </w:rPr>
              <w:fldChar w:fldCharType="begin"/>
            </w:r>
            <w:r w:rsidR="003D66A7">
              <w:rPr>
                <w:noProof/>
                <w:webHidden/>
              </w:rPr>
              <w:instrText xml:space="preserve"> PAGEREF _Toc79763375 \h </w:instrText>
            </w:r>
            <w:r w:rsidR="003D66A7">
              <w:rPr>
                <w:noProof/>
                <w:webHidden/>
              </w:rPr>
            </w:r>
            <w:r w:rsidR="003D66A7">
              <w:rPr>
                <w:noProof/>
                <w:webHidden/>
              </w:rPr>
              <w:fldChar w:fldCharType="separate"/>
            </w:r>
            <w:r w:rsidR="003D66A7">
              <w:rPr>
                <w:noProof/>
                <w:webHidden/>
              </w:rPr>
              <w:t>24</w:t>
            </w:r>
            <w:r w:rsidR="003D66A7">
              <w:rPr>
                <w:noProof/>
                <w:webHidden/>
              </w:rPr>
              <w:fldChar w:fldCharType="end"/>
            </w:r>
          </w:hyperlink>
        </w:p>
        <w:p w14:paraId="029A6D0D" w14:textId="117AA2A2" w:rsidR="003D66A7" w:rsidRDefault="008D4670">
          <w:pPr>
            <w:pStyle w:val="TDC2"/>
            <w:tabs>
              <w:tab w:val="left" w:pos="880"/>
              <w:tab w:val="right" w:leader="dot" w:pos="8494"/>
            </w:tabs>
            <w:rPr>
              <w:rFonts w:asciiTheme="minorHAnsi" w:eastAsiaTheme="minorEastAsia" w:hAnsiTheme="minorHAnsi"/>
              <w:noProof/>
              <w:sz w:val="22"/>
              <w:lang w:val="es-EC" w:eastAsia="es-EC"/>
            </w:rPr>
          </w:pPr>
          <w:hyperlink w:anchor="_Toc79763376" w:history="1">
            <w:r w:rsidR="003D66A7" w:rsidRPr="006875F4">
              <w:rPr>
                <w:rStyle w:val="Hipervnculo"/>
                <w:noProof/>
                <w:lang w:val="es-EC"/>
              </w:rPr>
              <w:t>3.2.</w:t>
            </w:r>
            <w:r w:rsidR="003D66A7">
              <w:rPr>
                <w:rFonts w:asciiTheme="minorHAnsi" w:eastAsiaTheme="minorEastAsia" w:hAnsiTheme="minorHAnsi"/>
                <w:noProof/>
                <w:sz w:val="22"/>
                <w:lang w:val="es-EC" w:eastAsia="es-EC"/>
              </w:rPr>
              <w:tab/>
            </w:r>
            <w:r w:rsidR="003D66A7" w:rsidRPr="006875F4">
              <w:rPr>
                <w:rStyle w:val="Hipervnculo"/>
                <w:noProof/>
                <w:lang w:val="es-EC"/>
              </w:rPr>
              <w:t>Criterios de suscripción de bases digitales</w:t>
            </w:r>
            <w:r w:rsidR="003D66A7">
              <w:rPr>
                <w:noProof/>
                <w:webHidden/>
              </w:rPr>
              <w:tab/>
            </w:r>
            <w:r w:rsidR="003D66A7">
              <w:rPr>
                <w:noProof/>
                <w:webHidden/>
              </w:rPr>
              <w:fldChar w:fldCharType="begin"/>
            </w:r>
            <w:r w:rsidR="003D66A7">
              <w:rPr>
                <w:noProof/>
                <w:webHidden/>
              </w:rPr>
              <w:instrText xml:space="preserve"> PAGEREF _Toc79763376 \h </w:instrText>
            </w:r>
            <w:r w:rsidR="003D66A7">
              <w:rPr>
                <w:noProof/>
                <w:webHidden/>
              </w:rPr>
            </w:r>
            <w:r w:rsidR="003D66A7">
              <w:rPr>
                <w:noProof/>
                <w:webHidden/>
              </w:rPr>
              <w:fldChar w:fldCharType="separate"/>
            </w:r>
            <w:r w:rsidR="003D66A7">
              <w:rPr>
                <w:noProof/>
                <w:webHidden/>
              </w:rPr>
              <w:t>27</w:t>
            </w:r>
            <w:r w:rsidR="003D66A7">
              <w:rPr>
                <w:noProof/>
                <w:webHidden/>
              </w:rPr>
              <w:fldChar w:fldCharType="end"/>
            </w:r>
          </w:hyperlink>
        </w:p>
        <w:p w14:paraId="79562A5D" w14:textId="323A94AC" w:rsidR="003D66A7" w:rsidRDefault="008D4670">
          <w:pPr>
            <w:pStyle w:val="TDC2"/>
            <w:tabs>
              <w:tab w:val="left" w:pos="880"/>
              <w:tab w:val="right" w:leader="dot" w:pos="8494"/>
            </w:tabs>
            <w:rPr>
              <w:rFonts w:asciiTheme="minorHAnsi" w:eastAsiaTheme="minorEastAsia" w:hAnsiTheme="minorHAnsi"/>
              <w:noProof/>
              <w:sz w:val="22"/>
              <w:lang w:val="es-EC" w:eastAsia="es-EC"/>
            </w:rPr>
          </w:pPr>
          <w:hyperlink w:anchor="_Toc79763377" w:history="1">
            <w:r w:rsidR="003D66A7" w:rsidRPr="006875F4">
              <w:rPr>
                <w:rStyle w:val="Hipervnculo"/>
                <w:noProof/>
                <w:lang w:val="es-EC"/>
              </w:rPr>
              <w:t>3.3.</w:t>
            </w:r>
            <w:r w:rsidR="003D66A7">
              <w:rPr>
                <w:rFonts w:asciiTheme="minorHAnsi" w:eastAsiaTheme="minorEastAsia" w:hAnsiTheme="minorHAnsi"/>
                <w:noProof/>
                <w:sz w:val="22"/>
                <w:lang w:val="es-EC" w:eastAsia="es-EC"/>
              </w:rPr>
              <w:tab/>
            </w:r>
            <w:r w:rsidR="003D66A7" w:rsidRPr="006875F4">
              <w:rPr>
                <w:rStyle w:val="Hipervnculo"/>
                <w:noProof/>
                <w:lang w:val="es-EC"/>
              </w:rPr>
              <w:t>Métodos e indicadores bibliométricos utilizados en el análisis de la producción científica</w:t>
            </w:r>
            <w:r w:rsidR="003D66A7">
              <w:rPr>
                <w:noProof/>
                <w:webHidden/>
              </w:rPr>
              <w:tab/>
            </w:r>
            <w:r w:rsidR="003D66A7">
              <w:rPr>
                <w:noProof/>
                <w:webHidden/>
              </w:rPr>
              <w:fldChar w:fldCharType="begin"/>
            </w:r>
            <w:r w:rsidR="003D66A7">
              <w:rPr>
                <w:noProof/>
                <w:webHidden/>
              </w:rPr>
              <w:instrText xml:space="preserve"> PAGEREF _Toc79763377 \h </w:instrText>
            </w:r>
            <w:r w:rsidR="003D66A7">
              <w:rPr>
                <w:noProof/>
                <w:webHidden/>
              </w:rPr>
            </w:r>
            <w:r w:rsidR="003D66A7">
              <w:rPr>
                <w:noProof/>
                <w:webHidden/>
              </w:rPr>
              <w:fldChar w:fldCharType="separate"/>
            </w:r>
            <w:r w:rsidR="003D66A7">
              <w:rPr>
                <w:noProof/>
                <w:webHidden/>
              </w:rPr>
              <w:t>28</w:t>
            </w:r>
            <w:r w:rsidR="003D66A7">
              <w:rPr>
                <w:noProof/>
                <w:webHidden/>
              </w:rPr>
              <w:fldChar w:fldCharType="end"/>
            </w:r>
          </w:hyperlink>
        </w:p>
        <w:p w14:paraId="79A43D27" w14:textId="03876523" w:rsidR="003D66A7" w:rsidRDefault="008D4670">
          <w:pPr>
            <w:pStyle w:val="TDC2"/>
            <w:tabs>
              <w:tab w:val="left" w:pos="880"/>
              <w:tab w:val="right" w:leader="dot" w:pos="8494"/>
            </w:tabs>
            <w:rPr>
              <w:rFonts w:asciiTheme="minorHAnsi" w:eastAsiaTheme="minorEastAsia" w:hAnsiTheme="minorHAnsi"/>
              <w:noProof/>
              <w:sz w:val="22"/>
              <w:lang w:val="es-EC" w:eastAsia="es-EC"/>
            </w:rPr>
          </w:pPr>
          <w:hyperlink w:anchor="_Toc79763378" w:history="1">
            <w:r w:rsidR="003D66A7" w:rsidRPr="006875F4">
              <w:rPr>
                <w:rStyle w:val="Hipervnculo"/>
                <w:noProof/>
                <w:lang w:val="es-EC"/>
              </w:rPr>
              <w:t>3.4.</w:t>
            </w:r>
            <w:r w:rsidR="003D66A7">
              <w:rPr>
                <w:rFonts w:asciiTheme="minorHAnsi" w:eastAsiaTheme="minorEastAsia" w:hAnsiTheme="minorHAnsi"/>
                <w:noProof/>
                <w:sz w:val="22"/>
                <w:lang w:val="es-EC" w:eastAsia="es-EC"/>
              </w:rPr>
              <w:tab/>
            </w:r>
            <w:r w:rsidR="003D66A7" w:rsidRPr="006875F4">
              <w:rPr>
                <w:rStyle w:val="Hipervnculo"/>
                <w:noProof/>
                <w:lang w:val="es-EC"/>
              </w:rPr>
              <w:t>Técnicas de minería de datos aplicada a patrones de publicación y citación.</w:t>
            </w:r>
            <w:r w:rsidR="003D66A7">
              <w:rPr>
                <w:noProof/>
                <w:webHidden/>
              </w:rPr>
              <w:tab/>
            </w:r>
            <w:r w:rsidR="003D66A7">
              <w:rPr>
                <w:noProof/>
                <w:webHidden/>
              </w:rPr>
              <w:fldChar w:fldCharType="begin"/>
            </w:r>
            <w:r w:rsidR="003D66A7">
              <w:rPr>
                <w:noProof/>
                <w:webHidden/>
              </w:rPr>
              <w:instrText xml:space="preserve"> PAGEREF _Toc79763378 \h </w:instrText>
            </w:r>
            <w:r w:rsidR="003D66A7">
              <w:rPr>
                <w:noProof/>
                <w:webHidden/>
              </w:rPr>
            </w:r>
            <w:r w:rsidR="003D66A7">
              <w:rPr>
                <w:noProof/>
                <w:webHidden/>
              </w:rPr>
              <w:fldChar w:fldCharType="separate"/>
            </w:r>
            <w:r w:rsidR="003D66A7">
              <w:rPr>
                <w:noProof/>
                <w:webHidden/>
              </w:rPr>
              <w:t>32</w:t>
            </w:r>
            <w:r w:rsidR="003D66A7">
              <w:rPr>
                <w:noProof/>
                <w:webHidden/>
              </w:rPr>
              <w:fldChar w:fldCharType="end"/>
            </w:r>
          </w:hyperlink>
        </w:p>
        <w:p w14:paraId="2CCAEC64" w14:textId="473582E7" w:rsidR="003D66A7" w:rsidRDefault="008D4670">
          <w:pPr>
            <w:pStyle w:val="TDC2"/>
            <w:tabs>
              <w:tab w:val="left" w:pos="880"/>
              <w:tab w:val="right" w:leader="dot" w:pos="8494"/>
            </w:tabs>
            <w:rPr>
              <w:rFonts w:asciiTheme="minorHAnsi" w:eastAsiaTheme="minorEastAsia" w:hAnsiTheme="minorHAnsi"/>
              <w:noProof/>
              <w:sz w:val="22"/>
              <w:lang w:val="es-EC" w:eastAsia="es-EC"/>
            </w:rPr>
          </w:pPr>
          <w:hyperlink w:anchor="_Toc79763379" w:history="1">
            <w:r w:rsidR="003D66A7" w:rsidRPr="006875F4">
              <w:rPr>
                <w:rStyle w:val="Hipervnculo"/>
                <w:noProof/>
                <w:lang w:val="es-EC"/>
              </w:rPr>
              <w:t>3.5.</w:t>
            </w:r>
            <w:r w:rsidR="003D66A7">
              <w:rPr>
                <w:rFonts w:asciiTheme="minorHAnsi" w:eastAsiaTheme="minorEastAsia" w:hAnsiTheme="minorHAnsi"/>
                <w:noProof/>
                <w:sz w:val="22"/>
                <w:lang w:val="es-EC" w:eastAsia="es-EC"/>
              </w:rPr>
              <w:tab/>
            </w:r>
            <w:r w:rsidR="003D66A7" w:rsidRPr="006875F4">
              <w:rPr>
                <w:rStyle w:val="Hipervnculo"/>
                <w:noProof/>
                <w:lang w:val="es-EC"/>
              </w:rPr>
              <w:t>Herramientas de recopilación y visualización de la producción científica.</w:t>
            </w:r>
            <w:r w:rsidR="003D66A7">
              <w:rPr>
                <w:noProof/>
                <w:webHidden/>
              </w:rPr>
              <w:tab/>
            </w:r>
            <w:r w:rsidR="003D66A7">
              <w:rPr>
                <w:noProof/>
                <w:webHidden/>
              </w:rPr>
              <w:fldChar w:fldCharType="begin"/>
            </w:r>
            <w:r w:rsidR="003D66A7">
              <w:rPr>
                <w:noProof/>
                <w:webHidden/>
              </w:rPr>
              <w:instrText xml:space="preserve"> PAGEREF _Toc79763379 \h </w:instrText>
            </w:r>
            <w:r w:rsidR="003D66A7">
              <w:rPr>
                <w:noProof/>
                <w:webHidden/>
              </w:rPr>
            </w:r>
            <w:r w:rsidR="003D66A7">
              <w:rPr>
                <w:noProof/>
                <w:webHidden/>
              </w:rPr>
              <w:fldChar w:fldCharType="separate"/>
            </w:r>
            <w:r w:rsidR="003D66A7">
              <w:rPr>
                <w:noProof/>
                <w:webHidden/>
              </w:rPr>
              <w:t>33</w:t>
            </w:r>
            <w:r w:rsidR="003D66A7">
              <w:rPr>
                <w:noProof/>
                <w:webHidden/>
              </w:rPr>
              <w:fldChar w:fldCharType="end"/>
            </w:r>
          </w:hyperlink>
        </w:p>
        <w:p w14:paraId="7FDB8F77" w14:textId="2DE584DC" w:rsidR="003D66A7" w:rsidRDefault="008D4670">
          <w:pPr>
            <w:pStyle w:val="TDC2"/>
            <w:tabs>
              <w:tab w:val="left" w:pos="880"/>
              <w:tab w:val="right" w:leader="dot" w:pos="8494"/>
            </w:tabs>
            <w:rPr>
              <w:rFonts w:asciiTheme="minorHAnsi" w:eastAsiaTheme="minorEastAsia" w:hAnsiTheme="minorHAnsi"/>
              <w:noProof/>
              <w:sz w:val="22"/>
              <w:lang w:val="es-EC" w:eastAsia="es-EC"/>
            </w:rPr>
          </w:pPr>
          <w:hyperlink w:anchor="_Toc79763380" w:history="1">
            <w:r w:rsidR="003D66A7" w:rsidRPr="006875F4">
              <w:rPr>
                <w:rStyle w:val="Hipervnculo"/>
                <w:noProof/>
                <w:lang w:val="es-EC"/>
              </w:rPr>
              <w:t>3.6.</w:t>
            </w:r>
            <w:r w:rsidR="003D66A7">
              <w:rPr>
                <w:rFonts w:asciiTheme="minorHAnsi" w:eastAsiaTheme="minorEastAsia" w:hAnsiTheme="minorHAnsi"/>
                <w:noProof/>
                <w:sz w:val="22"/>
                <w:lang w:val="es-EC" w:eastAsia="es-EC"/>
              </w:rPr>
              <w:tab/>
            </w:r>
            <w:r w:rsidR="003D66A7" w:rsidRPr="006875F4">
              <w:rPr>
                <w:rStyle w:val="Hipervnculo"/>
                <w:noProof/>
                <w:lang w:val="es-EC"/>
              </w:rPr>
              <w:t>Recapitulación</w:t>
            </w:r>
            <w:r w:rsidR="003D66A7">
              <w:rPr>
                <w:noProof/>
                <w:webHidden/>
              </w:rPr>
              <w:tab/>
            </w:r>
            <w:r w:rsidR="003D66A7">
              <w:rPr>
                <w:noProof/>
                <w:webHidden/>
              </w:rPr>
              <w:fldChar w:fldCharType="begin"/>
            </w:r>
            <w:r w:rsidR="003D66A7">
              <w:rPr>
                <w:noProof/>
                <w:webHidden/>
              </w:rPr>
              <w:instrText xml:space="preserve"> PAGEREF _Toc79763380 \h </w:instrText>
            </w:r>
            <w:r w:rsidR="003D66A7">
              <w:rPr>
                <w:noProof/>
                <w:webHidden/>
              </w:rPr>
            </w:r>
            <w:r w:rsidR="003D66A7">
              <w:rPr>
                <w:noProof/>
                <w:webHidden/>
              </w:rPr>
              <w:fldChar w:fldCharType="separate"/>
            </w:r>
            <w:r w:rsidR="003D66A7">
              <w:rPr>
                <w:noProof/>
                <w:webHidden/>
              </w:rPr>
              <w:t>36</w:t>
            </w:r>
            <w:r w:rsidR="003D66A7">
              <w:rPr>
                <w:noProof/>
                <w:webHidden/>
              </w:rPr>
              <w:fldChar w:fldCharType="end"/>
            </w:r>
          </w:hyperlink>
        </w:p>
        <w:p w14:paraId="251BD1F3" w14:textId="7FAE3727" w:rsidR="003D66A7" w:rsidRDefault="008D4670">
          <w:pPr>
            <w:pStyle w:val="TDC1"/>
            <w:tabs>
              <w:tab w:val="right" w:leader="dot" w:pos="8494"/>
            </w:tabs>
            <w:rPr>
              <w:rFonts w:asciiTheme="minorHAnsi" w:eastAsiaTheme="minorEastAsia" w:hAnsiTheme="minorHAnsi"/>
              <w:noProof/>
              <w:sz w:val="22"/>
              <w:lang w:val="es-EC" w:eastAsia="es-EC"/>
            </w:rPr>
          </w:pPr>
          <w:hyperlink w:anchor="_Toc79763381" w:history="1">
            <w:r w:rsidR="003D66A7" w:rsidRPr="006875F4">
              <w:rPr>
                <w:rStyle w:val="Hipervnculo"/>
                <w:noProof/>
                <w:lang w:val="es-EC"/>
              </w:rPr>
              <w:t>Capítulo 4: Metodología</w:t>
            </w:r>
            <w:r w:rsidR="003D66A7">
              <w:rPr>
                <w:noProof/>
                <w:webHidden/>
              </w:rPr>
              <w:tab/>
            </w:r>
            <w:r w:rsidR="003D66A7">
              <w:rPr>
                <w:noProof/>
                <w:webHidden/>
              </w:rPr>
              <w:fldChar w:fldCharType="begin"/>
            </w:r>
            <w:r w:rsidR="003D66A7">
              <w:rPr>
                <w:noProof/>
                <w:webHidden/>
              </w:rPr>
              <w:instrText xml:space="preserve"> PAGEREF _Toc79763381 \h </w:instrText>
            </w:r>
            <w:r w:rsidR="003D66A7">
              <w:rPr>
                <w:noProof/>
                <w:webHidden/>
              </w:rPr>
            </w:r>
            <w:r w:rsidR="003D66A7">
              <w:rPr>
                <w:noProof/>
                <w:webHidden/>
              </w:rPr>
              <w:fldChar w:fldCharType="separate"/>
            </w:r>
            <w:r w:rsidR="003D66A7">
              <w:rPr>
                <w:noProof/>
                <w:webHidden/>
              </w:rPr>
              <w:t>37</w:t>
            </w:r>
            <w:r w:rsidR="003D66A7">
              <w:rPr>
                <w:noProof/>
                <w:webHidden/>
              </w:rPr>
              <w:fldChar w:fldCharType="end"/>
            </w:r>
          </w:hyperlink>
        </w:p>
        <w:p w14:paraId="37522BB9" w14:textId="0220073F" w:rsidR="003D66A7" w:rsidRDefault="008D4670">
          <w:pPr>
            <w:pStyle w:val="TDC2"/>
            <w:tabs>
              <w:tab w:val="left" w:pos="880"/>
              <w:tab w:val="right" w:leader="dot" w:pos="8494"/>
            </w:tabs>
            <w:rPr>
              <w:rFonts w:asciiTheme="minorHAnsi" w:eastAsiaTheme="minorEastAsia" w:hAnsiTheme="minorHAnsi"/>
              <w:noProof/>
              <w:sz w:val="22"/>
              <w:lang w:val="es-EC" w:eastAsia="es-EC"/>
            </w:rPr>
          </w:pPr>
          <w:hyperlink w:anchor="_Toc79763383" w:history="1">
            <w:r w:rsidR="003D66A7" w:rsidRPr="006875F4">
              <w:rPr>
                <w:rStyle w:val="Hipervnculo"/>
                <w:noProof/>
                <w:lang w:val="es-EC"/>
              </w:rPr>
              <w:t>4.1.</w:t>
            </w:r>
            <w:r w:rsidR="003D66A7">
              <w:rPr>
                <w:rFonts w:asciiTheme="minorHAnsi" w:eastAsiaTheme="minorEastAsia" w:hAnsiTheme="minorHAnsi"/>
                <w:noProof/>
                <w:sz w:val="22"/>
                <w:lang w:val="es-EC" w:eastAsia="es-EC"/>
              </w:rPr>
              <w:tab/>
            </w:r>
            <w:r w:rsidR="003D66A7" w:rsidRPr="006875F4">
              <w:rPr>
                <w:rStyle w:val="Hipervnculo"/>
                <w:noProof/>
                <w:lang w:val="es-EC"/>
              </w:rPr>
              <w:t>Análisis de requerimientos</w:t>
            </w:r>
            <w:r w:rsidR="003D66A7">
              <w:rPr>
                <w:noProof/>
                <w:webHidden/>
              </w:rPr>
              <w:tab/>
            </w:r>
            <w:r w:rsidR="003D66A7">
              <w:rPr>
                <w:noProof/>
                <w:webHidden/>
              </w:rPr>
              <w:fldChar w:fldCharType="begin"/>
            </w:r>
            <w:r w:rsidR="003D66A7">
              <w:rPr>
                <w:noProof/>
                <w:webHidden/>
              </w:rPr>
              <w:instrText xml:space="preserve"> PAGEREF _Toc79763383 \h </w:instrText>
            </w:r>
            <w:r w:rsidR="003D66A7">
              <w:rPr>
                <w:noProof/>
                <w:webHidden/>
              </w:rPr>
            </w:r>
            <w:r w:rsidR="003D66A7">
              <w:rPr>
                <w:noProof/>
                <w:webHidden/>
              </w:rPr>
              <w:fldChar w:fldCharType="separate"/>
            </w:r>
            <w:r w:rsidR="003D66A7">
              <w:rPr>
                <w:noProof/>
                <w:webHidden/>
              </w:rPr>
              <w:t>37</w:t>
            </w:r>
            <w:r w:rsidR="003D66A7">
              <w:rPr>
                <w:noProof/>
                <w:webHidden/>
              </w:rPr>
              <w:fldChar w:fldCharType="end"/>
            </w:r>
          </w:hyperlink>
        </w:p>
        <w:p w14:paraId="666426E1" w14:textId="798F215F" w:rsidR="003D66A7" w:rsidRDefault="008D4670">
          <w:pPr>
            <w:pStyle w:val="TDC3"/>
            <w:tabs>
              <w:tab w:val="left" w:pos="1320"/>
              <w:tab w:val="right" w:leader="dot" w:pos="8494"/>
            </w:tabs>
            <w:rPr>
              <w:rFonts w:asciiTheme="minorHAnsi" w:eastAsiaTheme="minorEastAsia" w:hAnsiTheme="minorHAnsi"/>
              <w:noProof/>
              <w:sz w:val="22"/>
              <w:lang w:val="es-EC" w:eastAsia="es-EC"/>
            </w:rPr>
          </w:pPr>
          <w:hyperlink w:anchor="_Toc79763384" w:history="1">
            <w:r w:rsidR="003D66A7" w:rsidRPr="006875F4">
              <w:rPr>
                <w:rStyle w:val="Hipervnculo"/>
                <w:noProof/>
                <w:lang w:val="es-EC"/>
              </w:rPr>
              <w:t>4.1.1.</w:t>
            </w:r>
            <w:r w:rsidR="003D66A7">
              <w:rPr>
                <w:rFonts w:asciiTheme="minorHAnsi" w:eastAsiaTheme="minorEastAsia" w:hAnsiTheme="minorHAnsi"/>
                <w:noProof/>
                <w:sz w:val="22"/>
                <w:lang w:val="es-EC" w:eastAsia="es-EC"/>
              </w:rPr>
              <w:tab/>
            </w:r>
            <w:r w:rsidR="003D66A7" w:rsidRPr="006875F4">
              <w:rPr>
                <w:rStyle w:val="Hipervnculo"/>
                <w:noProof/>
                <w:lang w:val="es-EC"/>
              </w:rPr>
              <w:t>Descripción de la situación actual</w:t>
            </w:r>
            <w:r w:rsidR="003D66A7">
              <w:rPr>
                <w:noProof/>
                <w:webHidden/>
              </w:rPr>
              <w:tab/>
            </w:r>
            <w:r w:rsidR="003D66A7">
              <w:rPr>
                <w:noProof/>
                <w:webHidden/>
              </w:rPr>
              <w:fldChar w:fldCharType="begin"/>
            </w:r>
            <w:r w:rsidR="003D66A7">
              <w:rPr>
                <w:noProof/>
                <w:webHidden/>
              </w:rPr>
              <w:instrText xml:space="preserve"> PAGEREF _Toc79763384 \h </w:instrText>
            </w:r>
            <w:r w:rsidR="003D66A7">
              <w:rPr>
                <w:noProof/>
                <w:webHidden/>
              </w:rPr>
            </w:r>
            <w:r w:rsidR="003D66A7">
              <w:rPr>
                <w:noProof/>
                <w:webHidden/>
              </w:rPr>
              <w:fldChar w:fldCharType="separate"/>
            </w:r>
            <w:r w:rsidR="003D66A7">
              <w:rPr>
                <w:noProof/>
                <w:webHidden/>
              </w:rPr>
              <w:t>37</w:t>
            </w:r>
            <w:r w:rsidR="003D66A7">
              <w:rPr>
                <w:noProof/>
                <w:webHidden/>
              </w:rPr>
              <w:fldChar w:fldCharType="end"/>
            </w:r>
          </w:hyperlink>
        </w:p>
        <w:p w14:paraId="2B347B4D" w14:textId="21C3285C" w:rsidR="003D66A7" w:rsidRDefault="008D4670">
          <w:pPr>
            <w:pStyle w:val="TDC3"/>
            <w:tabs>
              <w:tab w:val="left" w:pos="1320"/>
              <w:tab w:val="right" w:leader="dot" w:pos="8494"/>
            </w:tabs>
            <w:rPr>
              <w:rFonts w:asciiTheme="minorHAnsi" w:eastAsiaTheme="minorEastAsia" w:hAnsiTheme="minorHAnsi"/>
              <w:noProof/>
              <w:sz w:val="22"/>
              <w:lang w:val="es-EC" w:eastAsia="es-EC"/>
            </w:rPr>
          </w:pPr>
          <w:hyperlink w:anchor="_Toc79763385" w:history="1">
            <w:r w:rsidR="003D66A7" w:rsidRPr="006875F4">
              <w:rPr>
                <w:rStyle w:val="Hipervnculo"/>
                <w:noProof/>
                <w:lang w:val="es-EC"/>
              </w:rPr>
              <w:t>4.1.2.</w:t>
            </w:r>
            <w:r w:rsidR="003D66A7">
              <w:rPr>
                <w:rFonts w:asciiTheme="minorHAnsi" w:eastAsiaTheme="minorEastAsia" w:hAnsiTheme="minorHAnsi"/>
                <w:noProof/>
                <w:sz w:val="22"/>
                <w:lang w:val="es-EC" w:eastAsia="es-EC"/>
              </w:rPr>
              <w:tab/>
            </w:r>
            <w:r w:rsidR="003D66A7" w:rsidRPr="006875F4">
              <w:rPr>
                <w:rStyle w:val="Hipervnculo"/>
                <w:noProof/>
                <w:lang w:val="es-EC"/>
              </w:rPr>
              <w:t>Identificación y evaluación de las oportunidades de mejora</w:t>
            </w:r>
            <w:r w:rsidR="003D66A7">
              <w:rPr>
                <w:noProof/>
                <w:webHidden/>
              </w:rPr>
              <w:tab/>
            </w:r>
            <w:r w:rsidR="003D66A7">
              <w:rPr>
                <w:noProof/>
                <w:webHidden/>
              </w:rPr>
              <w:fldChar w:fldCharType="begin"/>
            </w:r>
            <w:r w:rsidR="003D66A7">
              <w:rPr>
                <w:noProof/>
                <w:webHidden/>
              </w:rPr>
              <w:instrText xml:space="preserve"> PAGEREF _Toc79763385 \h </w:instrText>
            </w:r>
            <w:r w:rsidR="003D66A7">
              <w:rPr>
                <w:noProof/>
                <w:webHidden/>
              </w:rPr>
            </w:r>
            <w:r w:rsidR="003D66A7">
              <w:rPr>
                <w:noProof/>
                <w:webHidden/>
              </w:rPr>
              <w:fldChar w:fldCharType="separate"/>
            </w:r>
            <w:r w:rsidR="003D66A7">
              <w:rPr>
                <w:noProof/>
                <w:webHidden/>
              </w:rPr>
              <w:t>38</w:t>
            </w:r>
            <w:r w:rsidR="003D66A7">
              <w:rPr>
                <w:noProof/>
                <w:webHidden/>
              </w:rPr>
              <w:fldChar w:fldCharType="end"/>
            </w:r>
          </w:hyperlink>
        </w:p>
        <w:p w14:paraId="176B1297" w14:textId="5B528B32" w:rsidR="003D66A7" w:rsidRDefault="008D4670">
          <w:pPr>
            <w:pStyle w:val="TDC3"/>
            <w:tabs>
              <w:tab w:val="left" w:pos="1320"/>
              <w:tab w:val="right" w:leader="dot" w:pos="8494"/>
            </w:tabs>
            <w:rPr>
              <w:rFonts w:asciiTheme="minorHAnsi" w:eastAsiaTheme="minorEastAsia" w:hAnsiTheme="minorHAnsi"/>
              <w:noProof/>
              <w:sz w:val="22"/>
              <w:lang w:val="es-EC" w:eastAsia="es-EC"/>
            </w:rPr>
          </w:pPr>
          <w:hyperlink w:anchor="_Toc79763386" w:history="1">
            <w:r w:rsidR="003D66A7" w:rsidRPr="006875F4">
              <w:rPr>
                <w:rStyle w:val="Hipervnculo"/>
                <w:noProof/>
                <w:lang w:val="es-EC"/>
              </w:rPr>
              <w:t>4.1.3.</w:t>
            </w:r>
            <w:r w:rsidR="003D66A7">
              <w:rPr>
                <w:rFonts w:asciiTheme="minorHAnsi" w:eastAsiaTheme="minorEastAsia" w:hAnsiTheme="minorHAnsi"/>
                <w:noProof/>
                <w:sz w:val="22"/>
                <w:lang w:val="es-EC" w:eastAsia="es-EC"/>
              </w:rPr>
              <w:tab/>
            </w:r>
            <w:r w:rsidR="003D66A7" w:rsidRPr="006875F4">
              <w:rPr>
                <w:rStyle w:val="Hipervnculo"/>
                <w:noProof/>
                <w:lang w:val="es-EC"/>
              </w:rPr>
              <w:t>Sistema de Información Propuesto</w:t>
            </w:r>
            <w:r w:rsidR="003D66A7">
              <w:rPr>
                <w:noProof/>
                <w:webHidden/>
              </w:rPr>
              <w:tab/>
            </w:r>
            <w:r w:rsidR="003D66A7">
              <w:rPr>
                <w:noProof/>
                <w:webHidden/>
              </w:rPr>
              <w:fldChar w:fldCharType="begin"/>
            </w:r>
            <w:r w:rsidR="003D66A7">
              <w:rPr>
                <w:noProof/>
                <w:webHidden/>
              </w:rPr>
              <w:instrText xml:space="preserve"> PAGEREF _Toc79763386 \h </w:instrText>
            </w:r>
            <w:r w:rsidR="003D66A7">
              <w:rPr>
                <w:noProof/>
                <w:webHidden/>
              </w:rPr>
            </w:r>
            <w:r w:rsidR="003D66A7">
              <w:rPr>
                <w:noProof/>
                <w:webHidden/>
              </w:rPr>
              <w:fldChar w:fldCharType="separate"/>
            </w:r>
            <w:r w:rsidR="003D66A7">
              <w:rPr>
                <w:noProof/>
                <w:webHidden/>
              </w:rPr>
              <w:t>40</w:t>
            </w:r>
            <w:r w:rsidR="003D66A7">
              <w:rPr>
                <w:noProof/>
                <w:webHidden/>
              </w:rPr>
              <w:fldChar w:fldCharType="end"/>
            </w:r>
          </w:hyperlink>
        </w:p>
        <w:p w14:paraId="01B4E7A0" w14:textId="5B02B4E6" w:rsidR="003D66A7" w:rsidRDefault="008D4670">
          <w:pPr>
            <w:pStyle w:val="TDC3"/>
            <w:tabs>
              <w:tab w:val="left" w:pos="1540"/>
              <w:tab w:val="right" w:leader="dot" w:pos="8494"/>
            </w:tabs>
            <w:rPr>
              <w:rFonts w:asciiTheme="minorHAnsi" w:eastAsiaTheme="minorEastAsia" w:hAnsiTheme="minorHAnsi"/>
              <w:noProof/>
              <w:sz w:val="22"/>
              <w:lang w:val="es-EC" w:eastAsia="es-EC"/>
            </w:rPr>
          </w:pPr>
          <w:hyperlink w:anchor="_Toc79763387" w:history="1">
            <w:r w:rsidR="003D66A7" w:rsidRPr="006875F4">
              <w:rPr>
                <w:rStyle w:val="Hipervnculo"/>
                <w:noProof/>
                <w:lang w:val="es-EC"/>
              </w:rPr>
              <w:t>4.1.3.1.</w:t>
            </w:r>
            <w:r w:rsidR="003D66A7">
              <w:rPr>
                <w:rFonts w:asciiTheme="minorHAnsi" w:eastAsiaTheme="minorEastAsia" w:hAnsiTheme="minorHAnsi"/>
                <w:noProof/>
                <w:sz w:val="22"/>
                <w:lang w:val="es-EC" w:eastAsia="es-EC"/>
              </w:rPr>
              <w:tab/>
            </w:r>
            <w:r w:rsidR="003D66A7" w:rsidRPr="006875F4">
              <w:rPr>
                <w:rStyle w:val="Hipervnculo"/>
                <w:noProof/>
                <w:lang w:val="es-EC"/>
              </w:rPr>
              <w:t>Descripción de los requerimientos</w:t>
            </w:r>
            <w:r w:rsidR="003D66A7">
              <w:rPr>
                <w:noProof/>
                <w:webHidden/>
              </w:rPr>
              <w:tab/>
            </w:r>
            <w:r w:rsidR="003D66A7">
              <w:rPr>
                <w:noProof/>
                <w:webHidden/>
              </w:rPr>
              <w:fldChar w:fldCharType="begin"/>
            </w:r>
            <w:r w:rsidR="003D66A7">
              <w:rPr>
                <w:noProof/>
                <w:webHidden/>
              </w:rPr>
              <w:instrText xml:space="preserve"> PAGEREF _Toc79763387 \h </w:instrText>
            </w:r>
            <w:r w:rsidR="003D66A7">
              <w:rPr>
                <w:noProof/>
                <w:webHidden/>
              </w:rPr>
            </w:r>
            <w:r w:rsidR="003D66A7">
              <w:rPr>
                <w:noProof/>
                <w:webHidden/>
              </w:rPr>
              <w:fldChar w:fldCharType="separate"/>
            </w:r>
            <w:r w:rsidR="003D66A7">
              <w:rPr>
                <w:noProof/>
                <w:webHidden/>
              </w:rPr>
              <w:t>40</w:t>
            </w:r>
            <w:r w:rsidR="003D66A7">
              <w:rPr>
                <w:noProof/>
                <w:webHidden/>
              </w:rPr>
              <w:fldChar w:fldCharType="end"/>
            </w:r>
          </w:hyperlink>
        </w:p>
        <w:p w14:paraId="1426A484" w14:textId="042D9B8E" w:rsidR="003D66A7" w:rsidRDefault="008D4670">
          <w:pPr>
            <w:pStyle w:val="TDC3"/>
            <w:tabs>
              <w:tab w:val="left" w:pos="1540"/>
              <w:tab w:val="right" w:leader="dot" w:pos="8494"/>
            </w:tabs>
            <w:rPr>
              <w:rFonts w:asciiTheme="minorHAnsi" w:eastAsiaTheme="minorEastAsia" w:hAnsiTheme="minorHAnsi"/>
              <w:noProof/>
              <w:sz w:val="22"/>
              <w:lang w:val="es-EC" w:eastAsia="es-EC"/>
            </w:rPr>
          </w:pPr>
          <w:hyperlink w:anchor="_Toc79763388" w:history="1">
            <w:r w:rsidR="003D66A7" w:rsidRPr="006875F4">
              <w:rPr>
                <w:rStyle w:val="Hipervnculo"/>
                <w:noProof/>
                <w:lang w:val="es-EC"/>
              </w:rPr>
              <w:t>4.1.3.2.</w:t>
            </w:r>
            <w:r w:rsidR="003D66A7">
              <w:rPr>
                <w:rFonts w:asciiTheme="minorHAnsi" w:eastAsiaTheme="minorEastAsia" w:hAnsiTheme="minorHAnsi"/>
                <w:noProof/>
                <w:sz w:val="22"/>
                <w:lang w:val="es-EC" w:eastAsia="es-EC"/>
              </w:rPr>
              <w:tab/>
            </w:r>
            <w:r w:rsidR="003D66A7" w:rsidRPr="006875F4">
              <w:rPr>
                <w:rStyle w:val="Hipervnculo"/>
                <w:noProof/>
                <w:lang w:val="es-EC"/>
              </w:rPr>
              <w:t>Restricciones</w:t>
            </w:r>
            <w:r w:rsidR="003D66A7">
              <w:rPr>
                <w:noProof/>
                <w:webHidden/>
              </w:rPr>
              <w:tab/>
            </w:r>
            <w:r w:rsidR="003D66A7">
              <w:rPr>
                <w:noProof/>
                <w:webHidden/>
              </w:rPr>
              <w:fldChar w:fldCharType="begin"/>
            </w:r>
            <w:r w:rsidR="003D66A7">
              <w:rPr>
                <w:noProof/>
                <w:webHidden/>
              </w:rPr>
              <w:instrText xml:space="preserve"> PAGEREF _Toc79763388 \h </w:instrText>
            </w:r>
            <w:r w:rsidR="003D66A7">
              <w:rPr>
                <w:noProof/>
                <w:webHidden/>
              </w:rPr>
            </w:r>
            <w:r w:rsidR="003D66A7">
              <w:rPr>
                <w:noProof/>
                <w:webHidden/>
              </w:rPr>
              <w:fldChar w:fldCharType="separate"/>
            </w:r>
            <w:r w:rsidR="003D66A7">
              <w:rPr>
                <w:noProof/>
                <w:webHidden/>
              </w:rPr>
              <w:t>42</w:t>
            </w:r>
            <w:r w:rsidR="003D66A7">
              <w:rPr>
                <w:noProof/>
                <w:webHidden/>
              </w:rPr>
              <w:fldChar w:fldCharType="end"/>
            </w:r>
          </w:hyperlink>
        </w:p>
        <w:p w14:paraId="2982290F" w14:textId="64BC522D" w:rsidR="003D66A7" w:rsidRDefault="008D4670">
          <w:pPr>
            <w:pStyle w:val="TDC3"/>
            <w:tabs>
              <w:tab w:val="left" w:pos="1540"/>
              <w:tab w:val="right" w:leader="dot" w:pos="8494"/>
            </w:tabs>
            <w:rPr>
              <w:rFonts w:asciiTheme="minorHAnsi" w:eastAsiaTheme="minorEastAsia" w:hAnsiTheme="minorHAnsi"/>
              <w:noProof/>
              <w:sz w:val="22"/>
              <w:lang w:val="es-EC" w:eastAsia="es-EC"/>
            </w:rPr>
          </w:pPr>
          <w:hyperlink w:anchor="_Toc79763389" w:history="1">
            <w:r w:rsidR="003D66A7" w:rsidRPr="006875F4">
              <w:rPr>
                <w:rStyle w:val="Hipervnculo"/>
                <w:noProof/>
                <w:lang w:val="es-EC"/>
              </w:rPr>
              <w:t>4.1.3.3.</w:t>
            </w:r>
            <w:r w:rsidR="003D66A7">
              <w:rPr>
                <w:rFonts w:asciiTheme="minorHAnsi" w:eastAsiaTheme="minorEastAsia" w:hAnsiTheme="minorHAnsi"/>
                <w:noProof/>
                <w:sz w:val="22"/>
                <w:lang w:val="es-EC" w:eastAsia="es-EC"/>
              </w:rPr>
              <w:tab/>
            </w:r>
            <w:r w:rsidR="003D66A7" w:rsidRPr="006875F4">
              <w:rPr>
                <w:rStyle w:val="Hipervnculo"/>
                <w:noProof/>
                <w:lang w:val="es-EC"/>
              </w:rPr>
              <w:t>Actores relacionados</w:t>
            </w:r>
            <w:r w:rsidR="003D66A7">
              <w:rPr>
                <w:noProof/>
                <w:webHidden/>
              </w:rPr>
              <w:tab/>
            </w:r>
            <w:r w:rsidR="003D66A7">
              <w:rPr>
                <w:noProof/>
                <w:webHidden/>
              </w:rPr>
              <w:fldChar w:fldCharType="begin"/>
            </w:r>
            <w:r w:rsidR="003D66A7">
              <w:rPr>
                <w:noProof/>
                <w:webHidden/>
              </w:rPr>
              <w:instrText xml:space="preserve"> PAGEREF _Toc79763389 \h </w:instrText>
            </w:r>
            <w:r w:rsidR="003D66A7">
              <w:rPr>
                <w:noProof/>
                <w:webHidden/>
              </w:rPr>
            </w:r>
            <w:r w:rsidR="003D66A7">
              <w:rPr>
                <w:noProof/>
                <w:webHidden/>
              </w:rPr>
              <w:fldChar w:fldCharType="separate"/>
            </w:r>
            <w:r w:rsidR="003D66A7">
              <w:rPr>
                <w:noProof/>
                <w:webHidden/>
              </w:rPr>
              <w:t>43</w:t>
            </w:r>
            <w:r w:rsidR="003D66A7">
              <w:rPr>
                <w:noProof/>
                <w:webHidden/>
              </w:rPr>
              <w:fldChar w:fldCharType="end"/>
            </w:r>
          </w:hyperlink>
        </w:p>
        <w:p w14:paraId="016DEB69" w14:textId="4E4A6729" w:rsidR="003D66A7" w:rsidRDefault="008D4670">
          <w:pPr>
            <w:pStyle w:val="TDC2"/>
            <w:tabs>
              <w:tab w:val="left" w:pos="880"/>
              <w:tab w:val="right" w:leader="dot" w:pos="8494"/>
            </w:tabs>
            <w:rPr>
              <w:rFonts w:asciiTheme="minorHAnsi" w:eastAsiaTheme="minorEastAsia" w:hAnsiTheme="minorHAnsi"/>
              <w:noProof/>
              <w:sz w:val="22"/>
              <w:lang w:val="es-EC" w:eastAsia="es-EC"/>
            </w:rPr>
          </w:pPr>
          <w:hyperlink w:anchor="_Toc79763390" w:history="1">
            <w:r w:rsidR="003D66A7" w:rsidRPr="006875F4">
              <w:rPr>
                <w:rStyle w:val="Hipervnculo"/>
                <w:noProof/>
                <w:lang w:val="es-EC"/>
              </w:rPr>
              <w:t>4.2.</w:t>
            </w:r>
            <w:r w:rsidR="003D66A7">
              <w:rPr>
                <w:rFonts w:asciiTheme="minorHAnsi" w:eastAsiaTheme="minorEastAsia" w:hAnsiTheme="minorHAnsi"/>
                <w:noProof/>
                <w:sz w:val="22"/>
                <w:lang w:val="es-EC" w:eastAsia="es-EC"/>
              </w:rPr>
              <w:tab/>
            </w:r>
            <w:r w:rsidR="003D66A7" w:rsidRPr="006875F4">
              <w:rPr>
                <w:rStyle w:val="Hipervnculo"/>
                <w:noProof/>
                <w:lang w:val="es-EC"/>
              </w:rPr>
              <w:t>Diseño del Prototipo</w:t>
            </w:r>
            <w:r w:rsidR="003D66A7">
              <w:rPr>
                <w:noProof/>
                <w:webHidden/>
              </w:rPr>
              <w:tab/>
            </w:r>
            <w:r w:rsidR="003D66A7">
              <w:rPr>
                <w:noProof/>
                <w:webHidden/>
              </w:rPr>
              <w:fldChar w:fldCharType="begin"/>
            </w:r>
            <w:r w:rsidR="003D66A7">
              <w:rPr>
                <w:noProof/>
                <w:webHidden/>
              </w:rPr>
              <w:instrText xml:space="preserve"> PAGEREF _Toc79763390 \h </w:instrText>
            </w:r>
            <w:r w:rsidR="003D66A7">
              <w:rPr>
                <w:noProof/>
                <w:webHidden/>
              </w:rPr>
            </w:r>
            <w:r w:rsidR="003D66A7">
              <w:rPr>
                <w:noProof/>
                <w:webHidden/>
              </w:rPr>
              <w:fldChar w:fldCharType="separate"/>
            </w:r>
            <w:r w:rsidR="003D66A7">
              <w:rPr>
                <w:noProof/>
                <w:webHidden/>
              </w:rPr>
              <w:t>43</w:t>
            </w:r>
            <w:r w:rsidR="003D66A7">
              <w:rPr>
                <w:noProof/>
                <w:webHidden/>
              </w:rPr>
              <w:fldChar w:fldCharType="end"/>
            </w:r>
          </w:hyperlink>
        </w:p>
        <w:p w14:paraId="70ECCF24" w14:textId="3D56CE1A" w:rsidR="003D66A7" w:rsidRDefault="008D4670">
          <w:pPr>
            <w:pStyle w:val="TDC3"/>
            <w:tabs>
              <w:tab w:val="left" w:pos="1320"/>
              <w:tab w:val="right" w:leader="dot" w:pos="8494"/>
            </w:tabs>
            <w:rPr>
              <w:rFonts w:asciiTheme="minorHAnsi" w:eastAsiaTheme="minorEastAsia" w:hAnsiTheme="minorHAnsi"/>
              <w:noProof/>
              <w:sz w:val="22"/>
              <w:lang w:val="es-EC" w:eastAsia="es-EC"/>
            </w:rPr>
          </w:pPr>
          <w:hyperlink w:anchor="_Toc79763391" w:history="1">
            <w:r w:rsidR="003D66A7" w:rsidRPr="006875F4">
              <w:rPr>
                <w:rStyle w:val="Hipervnculo"/>
                <w:noProof/>
                <w:lang w:val="es-EC"/>
              </w:rPr>
              <w:t>4.2.1.</w:t>
            </w:r>
            <w:r w:rsidR="003D66A7">
              <w:rPr>
                <w:rFonts w:asciiTheme="minorHAnsi" w:eastAsiaTheme="minorEastAsia" w:hAnsiTheme="minorHAnsi"/>
                <w:noProof/>
                <w:sz w:val="22"/>
                <w:lang w:val="es-EC" w:eastAsia="es-EC"/>
              </w:rPr>
              <w:tab/>
            </w:r>
            <w:r w:rsidR="003D66A7" w:rsidRPr="006875F4">
              <w:rPr>
                <w:rStyle w:val="Hipervnculo"/>
                <w:noProof/>
                <w:lang w:val="es-EC"/>
              </w:rPr>
              <w:t>Descripción de la arquitectura del sistema</w:t>
            </w:r>
            <w:r w:rsidR="003D66A7">
              <w:rPr>
                <w:noProof/>
                <w:webHidden/>
              </w:rPr>
              <w:tab/>
            </w:r>
            <w:r w:rsidR="003D66A7">
              <w:rPr>
                <w:noProof/>
                <w:webHidden/>
              </w:rPr>
              <w:fldChar w:fldCharType="begin"/>
            </w:r>
            <w:r w:rsidR="003D66A7">
              <w:rPr>
                <w:noProof/>
                <w:webHidden/>
              </w:rPr>
              <w:instrText xml:space="preserve"> PAGEREF _Toc79763391 \h </w:instrText>
            </w:r>
            <w:r w:rsidR="003D66A7">
              <w:rPr>
                <w:noProof/>
                <w:webHidden/>
              </w:rPr>
            </w:r>
            <w:r w:rsidR="003D66A7">
              <w:rPr>
                <w:noProof/>
                <w:webHidden/>
              </w:rPr>
              <w:fldChar w:fldCharType="separate"/>
            </w:r>
            <w:r w:rsidR="003D66A7">
              <w:rPr>
                <w:noProof/>
                <w:webHidden/>
              </w:rPr>
              <w:t>43</w:t>
            </w:r>
            <w:r w:rsidR="003D66A7">
              <w:rPr>
                <w:noProof/>
                <w:webHidden/>
              </w:rPr>
              <w:fldChar w:fldCharType="end"/>
            </w:r>
          </w:hyperlink>
        </w:p>
        <w:p w14:paraId="47D39A88" w14:textId="26B0C677" w:rsidR="003D66A7" w:rsidRDefault="008D4670">
          <w:pPr>
            <w:pStyle w:val="TDC3"/>
            <w:tabs>
              <w:tab w:val="left" w:pos="1540"/>
              <w:tab w:val="right" w:leader="dot" w:pos="8494"/>
            </w:tabs>
            <w:rPr>
              <w:rFonts w:asciiTheme="minorHAnsi" w:eastAsiaTheme="minorEastAsia" w:hAnsiTheme="minorHAnsi"/>
              <w:noProof/>
              <w:sz w:val="22"/>
              <w:lang w:val="es-EC" w:eastAsia="es-EC"/>
            </w:rPr>
          </w:pPr>
          <w:hyperlink w:anchor="_Toc79763392" w:history="1">
            <w:r w:rsidR="003D66A7" w:rsidRPr="006875F4">
              <w:rPr>
                <w:rStyle w:val="Hipervnculo"/>
                <w:noProof/>
                <w:lang w:val="es-EC"/>
              </w:rPr>
              <w:t>4.2.1.1.</w:t>
            </w:r>
            <w:r w:rsidR="003D66A7">
              <w:rPr>
                <w:rFonts w:asciiTheme="minorHAnsi" w:eastAsiaTheme="minorEastAsia" w:hAnsiTheme="minorHAnsi"/>
                <w:noProof/>
                <w:sz w:val="22"/>
                <w:lang w:val="es-EC" w:eastAsia="es-EC"/>
              </w:rPr>
              <w:tab/>
            </w:r>
            <w:r w:rsidR="003D66A7" w:rsidRPr="006875F4">
              <w:rPr>
                <w:rStyle w:val="Hipervnculo"/>
                <w:noProof/>
                <w:lang w:val="es-EC"/>
              </w:rPr>
              <w:t>Arquitectura Lógica</w:t>
            </w:r>
            <w:r w:rsidR="003D66A7">
              <w:rPr>
                <w:noProof/>
                <w:webHidden/>
              </w:rPr>
              <w:tab/>
            </w:r>
            <w:r w:rsidR="003D66A7">
              <w:rPr>
                <w:noProof/>
                <w:webHidden/>
              </w:rPr>
              <w:fldChar w:fldCharType="begin"/>
            </w:r>
            <w:r w:rsidR="003D66A7">
              <w:rPr>
                <w:noProof/>
                <w:webHidden/>
              </w:rPr>
              <w:instrText xml:space="preserve"> PAGEREF _Toc79763392 \h </w:instrText>
            </w:r>
            <w:r w:rsidR="003D66A7">
              <w:rPr>
                <w:noProof/>
                <w:webHidden/>
              </w:rPr>
            </w:r>
            <w:r w:rsidR="003D66A7">
              <w:rPr>
                <w:noProof/>
                <w:webHidden/>
              </w:rPr>
              <w:fldChar w:fldCharType="separate"/>
            </w:r>
            <w:r w:rsidR="003D66A7">
              <w:rPr>
                <w:noProof/>
                <w:webHidden/>
              </w:rPr>
              <w:t>43</w:t>
            </w:r>
            <w:r w:rsidR="003D66A7">
              <w:rPr>
                <w:noProof/>
                <w:webHidden/>
              </w:rPr>
              <w:fldChar w:fldCharType="end"/>
            </w:r>
          </w:hyperlink>
        </w:p>
        <w:p w14:paraId="1BDC1B91" w14:textId="7E01AFB7" w:rsidR="003D66A7" w:rsidRDefault="008D4670">
          <w:pPr>
            <w:pStyle w:val="TDC3"/>
            <w:tabs>
              <w:tab w:val="left" w:pos="1540"/>
              <w:tab w:val="right" w:leader="dot" w:pos="8494"/>
            </w:tabs>
            <w:rPr>
              <w:rFonts w:asciiTheme="minorHAnsi" w:eastAsiaTheme="minorEastAsia" w:hAnsiTheme="minorHAnsi"/>
              <w:noProof/>
              <w:sz w:val="22"/>
              <w:lang w:val="es-EC" w:eastAsia="es-EC"/>
            </w:rPr>
          </w:pPr>
          <w:hyperlink w:anchor="_Toc79763393" w:history="1">
            <w:r w:rsidR="003D66A7" w:rsidRPr="006875F4">
              <w:rPr>
                <w:rStyle w:val="Hipervnculo"/>
                <w:noProof/>
                <w:lang w:val="es-EC"/>
              </w:rPr>
              <w:t>4.2.1.2.</w:t>
            </w:r>
            <w:r w:rsidR="003D66A7">
              <w:rPr>
                <w:rFonts w:asciiTheme="minorHAnsi" w:eastAsiaTheme="minorEastAsia" w:hAnsiTheme="minorHAnsi"/>
                <w:noProof/>
                <w:sz w:val="22"/>
                <w:lang w:val="es-EC" w:eastAsia="es-EC"/>
              </w:rPr>
              <w:tab/>
            </w:r>
            <w:r w:rsidR="003D66A7" w:rsidRPr="006875F4">
              <w:rPr>
                <w:rStyle w:val="Hipervnculo"/>
                <w:noProof/>
                <w:lang w:val="es-EC"/>
              </w:rPr>
              <w:t>Arquitectura Física</w:t>
            </w:r>
            <w:r w:rsidR="003D66A7">
              <w:rPr>
                <w:noProof/>
                <w:webHidden/>
              </w:rPr>
              <w:tab/>
            </w:r>
            <w:r w:rsidR="003D66A7">
              <w:rPr>
                <w:noProof/>
                <w:webHidden/>
              </w:rPr>
              <w:fldChar w:fldCharType="begin"/>
            </w:r>
            <w:r w:rsidR="003D66A7">
              <w:rPr>
                <w:noProof/>
                <w:webHidden/>
              </w:rPr>
              <w:instrText xml:space="preserve"> PAGEREF _Toc79763393 \h </w:instrText>
            </w:r>
            <w:r w:rsidR="003D66A7">
              <w:rPr>
                <w:noProof/>
                <w:webHidden/>
              </w:rPr>
            </w:r>
            <w:r w:rsidR="003D66A7">
              <w:rPr>
                <w:noProof/>
                <w:webHidden/>
              </w:rPr>
              <w:fldChar w:fldCharType="separate"/>
            </w:r>
            <w:r w:rsidR="003D66A7">
              <w:rPr>
                <w:noProof/>
                <w:webHidden/>
              </w:rPr>
              <w:t>44</w:t>
            </w:r>
            <w:r w:rsidR="003D66A7">
              <w:rPr>
                <w:noProof/>
                <w:webHidden/>
              </w:rPr>
              <w:fldChar w:fldCharType="end"/>
            </w:r>
          </w:hyperlink>
        </w:p>
        <w:p w14:paraId="661A3A14" w14:textId="2E4EA5EF" w:rsidR="003D66A7" w:rsidRDefault="008D4670">
          <w:pPr>
            <w:pStyle w:val="TDC3"/>
            <w:tabs>
              <w:tab w:val="left" w:pos="1320"/>
              <w:tab w:val="right" w:leader="dot" w:pos="8494"/>
            </w:tabs>
            <w:rPr>
              <w:rFonts w:asciiTheme="minorHAnsi" w:eastAsiaTheme="minorEastAsia" w:hAnsiTheme="minorHAnsi"/>
              <w:noProof/>
              <w:sz w:val="22"/>
              <w:lang w:val="es-EC" w:eastAsia="es-EC"/>
            </w:rPr>
          </w:pPr>
          <w:hyperlink w:anchor="_Toc79763394" w:history="1">
            <w:r w:rsidR="003D66A7" w:rsidRPr="006875F4">
              <w:rPr>
                <w:rStyle w:val="Hipervnculo"/>
                <w:noProof/>
                <w:lang w:val="es-EC"/>
              </w:rPr>
              <w:t>4.2.2.</w:t>
            </w:r>
            <w:r w:rsidR="003D66A7">
              <w:rPr>
                <w:rFonts w:asciiTheme="minorHAnsi" w:eastAsiaTheme="minorEastAsia" w:hAnsiTheme="minorHAnsi"/>
                <w:noProof/>
                <w:sz w:val="22"/>
                <w:lang w:val="es-EC" w:eastAsia="es-EC"/>
              </w:rPr>
              <w:tab/>
            </w:r>
            <w:r w:rsidR="003D66A7" w:rsidRPr="006875F4">
              <w:rPr>
                <w:rStyle w:val="Hipervnculo"/>
                <w:noProof/>
                <w:lang w:val="es-EC"/>
              </w:rPr>
              <w:t>Diseño del Modelo de Clases del Sistema</w:t>
            </w:r>
            <w:r w:rsidR="003D66A7">
              <w:rPr>
                <w:noProof/>
                <w:webHidden/>
              </w:rPr>
              <w:tab/>
            </w:r>
            <w:r w:rsidR="003D66A7">
              <w:rPr>
                <w:noProof/>
                <w:webHidden/>
              </w:rPr>
              <w:fldChar w:fldCharType="begin"/>
            </w:r>
            <w:r w:rsidR="003D66A7">
              <w:rPr>
                <w:noProof/>
                <w:webHidden/>
              </w:rPr>
              <w:instrText xml:space="preserve"> PAGEREF _Toc79763394 \h </w:instrText>
            </w:r>
            <w:r w:rsidR="003D66A7">
              <w:rPr>
                <w:noProof/>
                <w:webHidden/>
              </w:rPr>
            </w:r>
            <w:r w:rsidR="003D66A7">
              <w:rPr>
                <w:noProof/>
                <w:webHidden/>
              </w:rPr>
              <w:fldChar w:fldCharType="separate"/>
            </w:r>
            <w:r w:rsidR="003D66A7">
              <w:rPr>
                <w:noProof/>
                <w:webHidden/>
              </w:rPr>
              <w:t>45</w:t>
            </w:r>
            <w:r w:rsidR="003D66A7">
              <w:rPr>
                <w:noProof/>
                <w:webHidden/>
              </w:rPr>
              <w:fldChar w:fldCharType="end"/>
            </w:r>
          </w:hyperlink>
        </w:p>
        <w:p w14:paraId="1732F825" w14:textId="723AA62A" w:rsidR="003D66A7" w:rsidRDefault="008D4670">
          <w:pPr>
            <w:pStyle w:val="TDC3"/>
            <w:tabs>
              <w:tab w:val="left" w:pos="1540"/>
              <w:tab w:val="right" w:leader="dot" w:pos="8494"/>
            </w:tabs>
            <w:rPr>
              <w:rFonts w:asciiTheme="minorHAnsi" w:eastAsiaTheme="minorEastAsia" w:hAnsiTheme="minorHAnsi"/>
              <w:noProof/>
              <w:sz w:val="22"/>
              <w:lang w:val="es-EC" w:eastAsia="es-EC"/>
            </w:rPr>
          </w:pPr>
          <w:hyperlink w:anchor="_Toc79763395" w:history="1">
            <w:r w:rsidR="003D66A7" w:rsidRPr="006875F4">
              <w:rPr>
                <w:rStyle w:val="Hipervnculo"/>
                <w:noProof/>
                <w:lang w:val="es-EC"/>
              </w:rPr>
              <w:t>4.2.2.1.</w:t>
            </w:r>
            <w:r w:rsidR="003D66A7">
              <w:rPr>
                <w:rFonts w:asciiTheme="minorHAnsi" w:eastAsiaTheme="minorEastAsia" w:hAnsiTheme="minorHAnsi"/>
                <w:noProof/>
                <w:sz w:val="22"/>
                <w:lang w:val="es-EC" w:eastAsia="es-EC"/>
              </w:rPr>
              <w:tab/>
            </w:r>
            <w:r w:rsidR="003D66A7" w:rsidRPr="006875F4">
              <w:rPr>
                <w:rStyle w:val="Hipervnculo"/>
                <w:noProof/>
                <w:lang w:val="es-EC"/>
              </w:rPr>
              <w:t>Diseño de la vista</w:t>
            </w:r>
            <w:r w:rsidR="003D66A7">
              <w:rPr>
                <w:noProof/>
                <w:webHidden/>
              </w:rPr>
              <w:tab/>
            </w:r>
            <w:r w:rsidR="003D66A7">
              <w:rPr>
                <w:noProof/>
                <w:webHidden/>
              </w:rPr>
              <w:fldChar w:fldCharType="begin"/>
            </w:r>
            <w:r w:rsidR="003D66A7">
              <w:rPr>
                <w:noProof/>
                <w:webHidden/>
              </w:rPr>
              <w:instrText xml:space="preserve"> PAGEREF _Toc79763395 \h </w:instrText>
            </w:r>
            <w:r w:rsidR="003D66A7">
              <w:rPr>
                <w:noProof/>
                <w:webHidden/>
              </w:rPr>
            </w:r>
            <w:r w:rsidR="003D66A7">
              <w:rPr>
                <w:noProof/>
                <w:webHidden/>
              </w:rPr>
              <w:fldChar w:fldCharType="separate"/>
            </w:r>
            <w:r w:rsidR="003D66A7">
              <w:rPr>
                <w:noProof/>
                <w:webHidden/>
              </w:rPr>
              <w:t>46</w:t>
            </w:r>
            <w:r w:rsidR="003D66A7">
              <w:rPr>
                <w:noProof/>
                <w:webHidden/>
              </w:rPr>
              <w:fldChar w:fldCharType="end"/>
            </w:r>
          </w:hyperlink>
        </w:p>
        <w:p w14:paraId="196665FB" w14:textId="3BEE7AFC" w:rsidR="003D66A7" w:rsidRDefault="008D4670">
          <w:pPr>
            <w:pStyle w:val="TDC3"/>
            <w:tabs>
              <w:tab w:val="left" w:pos="1540"/>
              <w:tab w:val="right" w:leader="dot" w:pos="8494"/>
            </w:tabs>
            <w:rPr>
              <w:rFonts w:asciiTheme="minorHAnsi" w:eastAsiaTheme="minorEastAsia" w:hAnsiTheme="minorHAnsi"/>
              <w:noProof/>
              <w:sz w:val="22"/>
              <w:lang w:val="es-EC" w:eastAsia="es-EC"/>
            </w:rPr>
          </w:pPr>
          <w:hyperlink w:anchor="_Toc79763396" w:history="1">
            <w:r w:rsidR="003D66A7" w:rsidRPr="006875F4">
              <w:rPr>
                <w:rStyle w:val="Hipervnculo"/>
                <w:noProof/>
                <w:lang w:val="es-EC"/>
              </w:rPr>
              <w:t>4.2.2.2.</w:t>
            </w:r>
            <w:r w:rsidR="003D66A7">
              <w:rPr>
                <w:rFonts w:asciiTheme="minorHAnsi" w:eastAsiaTheme="minorEastAsia" w:hAnsiTheme="minorHAnsi"/>
                <w:noProof/>
                <w:sz w:val="22"/>
                <w:lang w:val="es-EC" w:eastAsia="es-EC"/>
              </w:rPr>
              <w:tab/>
            </w:r>
            <w:r w:rsidR="003D66A7" w:rsidRPr="006875F4">
              <w:rPr>
                <w:rStyle w:val="Hipervnculo"/>
                <w:noProof/>
                <w:lang w:val="es-EC"/>
              </w:rPr>
              <w:t>Diseño del Controlador</w:t>
            </w:r>
            <w:r w:rsidR="003D66A7">
              <w:rPr>
                <w:noProof/>
                <w:webHidden/>
              </w:rPr>
              <w:tab/>
            </w:r>
            <w:r w:rsidR="003D66A7">
              <w:rPr>
                <w:noProof/>
                <w:webHidden/>
              </w:rPr>
              <w:fldChar w:fldCharType="begin"/>
            </w:r>
            <w:r w:rsidR="003D66A7">
              <w:rPr>
                <w:noProof/>
                <w:webHidden/>
              </w:rPr>
              <w:instrText xml:space="preserve"> PAGEREF _Toc79763396 \h </w:instrText>
            </w:r>
            <w:r w:rsidR="003D66A7">
              <w:rPr>
                <w:noProof/>
                <w:webHidden/>
              </w:rPr>
            </w:r>
            <w:r w:rsidR="003D66A7">
              <w:rPr>
                <w:noProof/>
                <w:webHidden/>
              </w:rPr>
              <w:fldChar w:fldCharType="separate"/>
            </w:r>
            <w:r w:rsidR="003D66A7">
              <w:rPr>
                <w:noProof/>
                <w:webHidden/>
              </w:rPr>
              <w:t>47</w:t>
            </w:r>
            <w:r w:rsidR="003D66A7">
              <w:rPr>
                <w:noProof/>
                <w:webHidden/>
              </w:rPr>
              <w:fldChar w:fldCharType="end"/>
            </w:r>
          </w:hyperlink>
        </w:p>
        <w:p w14:paraId="08630D0D" w14:textId="7ADA5A31" w:rsidR="003D66A7" w:rsidRDefault="008D4670">
          <w:pPr>
            <w:pStyle w:val="TDC3"/>
            <w:tabs>
              <w:tab w:val="left" w:pos="1540"/>
              <w:tab w:val="right" w:leader="dot" w:pos="8494"/>
            </w:tabs>
            <w:rPr>
              <w:rFonts w:asciiTheme="minorHAnsi" w:eastAsiaTheme="minorEastAsia" w:hAnsiTheme="minorHAnsi"/>
              <w:noProof/>
              <w:sz w:val="22"/>
              <w:lang w:val="es-EC" w:eastAsia="es-EC"/>
            </w:rPr>
          </w:pPr>
          <w:hyperlink w:anchor="_Toc79763397" w:history="1">
            <w:r w:rsidR="003D66A7" w:rsidRPr="006875F4">
              <w:rPr>
                <w:rStyle w:val="Hipervnculo"/>
                <w:noProof/>
                <w:lang w:val="es-EC"/>
              </w:rPr>
              <w:t>4.2.2.3.</w:t>
            </w:r>
            <w:r w:rsidR="003D66A7">
              <w:rPr>
                <w:rFonts w:asciiTheme="minorHAnsi" w:eastAsiaTheme="minorEastAsia" w:hAnsiTheme="minorHAnsi"/>
                <w:noProof/>
                <w:sz w:val="22"/>
                <w:lang w:val="es-EC" w:eastAsia="es-EC"/>
              </w:rPr>
              <w:tab/>
            </w:r>
            <w:r w:rsidR="003D66A7" w:rsidRPr="006875F4">
              <w:rPr>
                <w:rStyle w:val="Hipervnculo"/>
                <w:noProof/>
                <w:lang w:val="es-EC"/>
              </w:rPr>
              <w:t>Diseño de la Persistencia</w:t>
            </w:r>
            <w:r w:rsidR="003D66A7">
              <w:rPr>
                <w:noProof/>
                <w:webHidden/>
              </w:rPr>
              <w:tab/>
            </w:r>
            <w:r w:rsidR="003D66A7">
              <w:rPr>
                <w:noProof/>
                <w:webHidden/>
              </w:rPr>
              <w:fldChar w:fldCharType="begin"/>
            </w:r>
            <w:r w:rsidR="003D66A7">
              <w:rPr>
                <w:noProof/>
                <w:webHidden/>
              </w:rPr>
              <w:instrText xml:space="preserve"> PAGEREF _Toc79763397 \h </w:instrText>
            </w:r>
            <w:r w:rsidR="003D66A7">
              <w:rPr>
                <w:noProof/>
                <w:webHidden/>
              </w:rPr>
            </w:r>
            <w:r w:rsidR="003D66A7">
              <w:rPr>
                <w:noProof/>
                <w:webHidden/>
              </w:rPr>
              <w:fldChar w:fldCharType="separate"/>
            </w:r>
            <w:r w:rsidR="003D66A7">
              <w:rPr>
                <w:noProof/>
                <w:webHidden/>
              </w:rPr>
              <w:t>48</w:t>
            </w:r>
            <w:r w:rsidR="003D66A7">
              <w:rPr>
                <w:noProof/>
                <w:webHidden/>
              </w:rPr>
              <w:fldChar w:fldCharType="end"/>
            </w:r>
          </w:hyperlink>
        </w:p>
        <w:p w14:paraId="5AF86E68" w14:textId="182AB258" w:rsidR="003D66A7" w:rsidRDefault="008D4670">
          <w:pPr>
            <w:pStyle w:val="TDC3"/>
            <w:tabs>
              <w:tab w:val="left" w:pos="1540"/>
              <w:tab w:val="right" w:leader="dot" w:pos="8494"/>
            </w:tabs>
            <w:rPr>
              <w:rFonts w:asciiTheme="minorHAnsi" w:eastAsiaTheme="minorEastAsia" w:hAnsiTheme="minorHAnsi"/>
              <w:noProof/>
              <w:sz w:val="22"/>
              <w:lang w:val="es-EC" w:eastAsia="es-EC"/>
            </w:rPr>
          </w:pPr>
          <w:hyperlink w:anchor="_Toc79763398" w:history="1">
            <w:r w:rsidR="003D66A7" w:rsidRPr="006875F4">
              <w:rPr>
                <w:rStyle w:val="Hipervnculo"/>
                <w:noProof/>
                <w:lang w:val="es-EC"/>
              </w:rPr>
              <w:t>4.2.2.4.</w:t>
            </w:r>
            <w:r w:rsidR="003D66A7">
              <w:rPr>
                <w:rFonts w:asciiTheme="minorHAnsi" w:eastAsiaTheme="minorEastAsia" w:hAnsiTheme="minorHAnsi"/>
                <w:noProof/>
                <w:sz w:val="22"/>
                <w:lang w:val="es-EC" w:eastAsia="es-EC"/>
              </w:rPr>
              <w:tab/>
            </w:r>
            <w:r w:rsidR="003D66A7" w:rsidRPr="006875F4">
              <w:rPr>
                <w:rStyle w:val="Hipervnculo"/>
                <w:noProof/>
                <w:lang w:val="es-EC"/>
              </w:rPr>
              <w:t>Diseño de la Base de Datos</w:t>
            </w:r>
            <w:r w:rsidR="003D66A7">
              <w:rPr>
                <w:noProof/>
                <w:webHidden/>
              </w:rPr>
              <w:tab/>
            </w:r>
            <w:r w:rsidR="003D66A7">
              <w:rPr>
                <w:noProof/>
                <w:webHidden/>
              </w:rPr>
              <w:fldChar w:fldCharType="begin"/>
            </w:r>
            <w:r w:rsidR="003D66A7">
              <w:rPr>
                <w:noProof/>
                <w:webHidden/>
              </w:rPr>
              <w:instrText xml:space="preserve"> PAGEREF _Toc79763398 \h </w:instrText>
            </w:r>
            <w:r w:rsidR="003D66A7">
              <w:rPr>
                <w:noProof/>
                <w:webHidden/>
              </w:rPr>
            </w:r>
            <w:r w:rsidR="003D66A7">
              <w:rPr>
                <w:noProof/>
                <w:webHidden/>
              </w:rPr>
              <w:fldChar w:fldCharType="separate"/>
            </w:r>
            <w:r w:rsidR="003D66A7">
              <w:rPr>
                <w:noProof/>
                <w:webHidden/>
              </w:rPr>
              <w:t>48</w:t>
            </w:r>
            <w:r w:rsidR="003D66A7">
              <w:rPr>
                <w:noProof/>
                <w:webHidden/>
              </w:rPr>
              <w:fldChar w:fldCharType="end"/>
            </w:r>
          </w:hyperlink>
        </w:p>
        <w:p w14:paraId="07B07EF3" w14:textId="1B27A386" w:rsidR="003D66A7" w:rsidRDefault="008D4670">
          <w:pPr>
            <w:pStyle w:val="TDC3"/>
            <w:tabs>
              <w:tab w:val="left" w:pos="1320"/>
              <w:tab w:val="right" w:leader="dot" w:pos="8494"/>
            </w:tabs>
            <w:rPr>
              <w:rFonts w:asciiTheme="minorHAnsi" w:eastAsiaTheme="minorEastAsia" w:hAnsiTheme="minorHAnsi"/>
              <w:noProof/>
              <w:sz w:val="22"/>
              <w:lang w:val="es-EC" w:eastAsia="es-EC"/>
            </w:rPr>
          </w:pPr>
          <w:hyperlink w:anchor="_Toc79763399" w:history="1">
            <w:r w:rsidR="003D66A7" w:rsidRPr="006875F4">
              <w:rPr>
                <w:rStyle w:val="Hipervnculo"/>
                <w:noProof/>
                <w:lang w:val="es-EC"/>
              </w:rPr>
              <w:t>4.2.3.</w:t>
            </w:r>
            <w:r w:rsidR="003D66A7">
              <w:rPr>
                <w:rFonts w:asciiTheme="minorHAnsi" w:eastAsiaTheme="minorEastAsia" w:hAnsiTheme="minorHAnsi"/>
                <w:noProof/>
                <w:sz w:val="22"/>
                <w:lang w:val="es-EC" w:eastAsia="es-EC"/>
              </w:rPr>
              <w:tab/>
            </w:r>
            <w:r w:rsidR="003D66A7" w:rsidRPr="006875F4">
              <w:rPr>
                <w:rStyle w:val="Hipervnculo"/>
                <w:noProof/>
                <w:lang w:val="es-EC"/>
              </w:rPr>
              <w:t>Definición de la Interfaz del Usuario</w:t>
            </w:r>
            <w:r w:rsidR="003D66A7">
              <w:rPr>
                <w:noProof/>
                <w:webHidden/>
              </w:rPr>
              <w:tab/>
            </w:r>
            <w:r w:rsidR="003D66A7">
              <w:rPr>
                <w:noProof/>
                <w:webHidden/>
              </w:rPr>
              <w:fldChar w:fldCharType="begin"/>
            </w:r>
            <w:r w:rsidR="003D66A7">
              <w:rPr>
                <w:noProof/>
                <w:webHidden/>
              </w:rPr>
              <w:instrText xml:space="preserve"> PAGEREF _Toc79763399 \h </w:instrText>
            </w:r>
            <w:r w:rsidR="003D66A7">
              <w:rPr>
                <w:noProof/>
                <w:webHidden/>
              </w:rPr>
            </w:r>
            <w:r w:rsidR="003D66A7">
              <w:rPr>
                <w:noProof/>
                <w:webHidden/>
              </w:rPr>
              <w:fldChar w:fldCharType="separate"/>
            </w:r>
            <w:r w:rsidR="003D66A7">
              <w:rPr>
                <w:noProof/>
                <w:webHidden/>
              </w:rPr>
              <w:t>49</w:t>
            </w:r>
            <w:r w:rsidR="003D66A7">
              <w:rPr>
                <w:noProof/>
                <w:webHidden/>
              </w:rPr>
              <w:fldChar w:fldCharType="end"/>
            </w:r>
          </w:hyperlink>
        </w:p>
        <w:p w14:paraId="1902EAB9" w14:textId="4943383A" w:rsidR="003D66A7" w:rsidRDefault="008D4670">
          <w:pPr>
            <w:pStyle w:val="TDC3"/>
            <w:tabs>
              <w:tab w:val="left" w:pos="1540"/>
              <w:tab w:val="right" w:leader="dot" w:pos="8494"/>
            </w:tabs>
            <w:rPr>
              <w:rFonts w:asciiTheme="minorHAnsi" w:eastAsiaTheme="minorEastAsia" w:hAnsiTheme="minorHAnsi"/>
              <w:noProof/>
              <w:sz w:val="22"/>
              <w:lang w:val="es-EC" w:eastAsia="es-EC"/>
            </w:rPr>
          </w:pPr>
          <w:hyperlink w:anchor="_Toc79763400" w:history="1">
            <w:r w:rsidR="003D66A7" w:rsidRPr="006875F4">
              <w:rPr>
                <w:rStyle w:val="Hipervnculo"/>
                <w:noProof/>
                <w:lang w:val="es-EC"/>
              </w:rPr>
              <w:t>4.2.3.1.</w:t>
            </w:r>
            <w:r w:rsidR="003D66A7">
              <w:rPr>
                <w:rFonts w:asciiTheme="minorHAnsi" w:eastAsiaTheme="minorEastAsia" w:hAnsiTheme="minorHAnsi"/>
                <w:noProof/>
                <w:sz w:val="22"/>
                <w:lang w:val="es-EC" w:eastAsia="es-EC"/>
              </w:rPr>
              <w:tab/>
            </w:r>
            <w:r w:rsidR="003D66A7" w:rsidRPr="006875F4">
              <w:rPr>
                <w:rStyle w:val="Hipervnculo"/>
                <w:noProof/>
                <w:lang w:val="es-EC"/>
              </w:rPr>
              <w:t>Especificación de la Interfaz de Pantalla y Navegación</w:t>
            </w:r>
            <w:r w:rsidR="003D66A7">
              <w:rPr>
                <w:noProof/>
                <w:webHidden/>
              </w:rPr>
              <w:tab/>
            </w:r>
            <w:r w:rsidR="003D66A7">
              <w:rPr>
                <w:noProof/>
                <w:webHidden/>
              </w:rPr>
              <w:fldChar w:fldCharType="begin"/>
            </w:r>
            <w:r w:rsidR="003D66A7">
              <w:rPr>
                <w:noProof/>
                <w:webHidden/>
              </w:rPr>
              <w:instrText xml:space="preserve"> PAGEREF _Toc79763400 \h </w:instrText>
            </w:r>
            <w:r w:rsidR="003D66A7">
              <w:rPr>
                <w:noProof/>
                <w:webHidden/>
              </w:rPr>
            </w:r>
            <w:r w:rsidR="003D66A7">
              <w:rPr>
                <w:noProof/>
                <w:webHidden/>
              </w:rPr>
              <w:fldChar w:fldCharType="separate"/>
            </w:r>
            <w:r w:rsidR="003D66A7">
              <w:rPr>
                <w:noProof/>
                <w:webHidden/>
              </w:rPr>
              <w:t>50</w:t>
            </w:r>
            <w:r w:rsidR="003D66A7">
              <w:rPr>
                <w:noProof/>
                <w:webHidden/>
              </w:rPr>
              <w:fldChar w:fldCharType="end"/>
            </w:r>
          </w:hyperlink>
        </w:p>
        <w:p w14:paraId="1FF388C3" w14:textId="5076EBB7" w:rsidR="003D66A7" w:rsidRDefault="008D4670">
          <w:pPr>
            <w:pStyle w:val="TDC2"/>
            <w:tabs>
              <w:tab w:val="left" w:pos="880"/>
              <w:tab w:val="right" w:leader="dot" w:pos="8494"/>
            </w:tabs>
            <w:rPr>
              <w:rFonts w:asciiTheme="minorHAnsi" w:eastAsiaTheme="minorEastAsia" w:hAnsiTheme="minorHAnsi"/>
              <w:noProof/>
              <w:sz w:val="22"/>
              <w:lang w:val="es-EC" w:eastAsia="es-EC"/>
            </w:rPr>
          </w:pPr>
          <w:hyperlink w:anchor="_Toc79763401" w:history="1">
            <w:r w:rsidR="003D66A7" w:rsidRPr="006875F4">
              <w:rPr>
                <w:rStyle w:val="Hipervnculo"/>
                <w:noProof/>
                <w:lang w:val="es-EC"/>
              </w:rPr>
              <w:t>4.3.</w:t>
            </w:r>
            <w:r w:rsidR="003D66A7">
              <w:rPr>
                <w:rFonts w:asciiTheme="minorHAnsi" w:eastAsiaTheme="minorEastAsia" w:hAnsiTheme="minorHAnsi"/>
                <w:noProof/>
                <w:sz w:val="22"/>
                <w:lang w:val="es-EC" w:eastAsia="es-EC"/>
              </w:rPr>
              <w:tab/>
            </w:r>
            <w:r w:rsidR="003D66A7" w:rsidRPr="006875F4">
              <w:rPr>
                <w:rStyle w:val="Hipervnculo"/>
                <w:noProof/>
                <w:lang w:val="es-EC"/>
              </w:rPr>
              <w:t>Desarrollo e implementación del prototipo</w:t>
            </w:r>
            <w:r w:rsidR="003D66A7">
              <w:rPr>
                <w:noProof/>
                <w:webHidden/>
              </w:rPr>
              <w:tab/>
            </w:r>
            <w:r w:rsidR="003D66A7">
              <w:rPr>
                <w:noProof/>
                <w:webHidden/>
              </w:rPr>
              <w:fldChar w:fldCharType="begin"/>
            </w:r>
            <w:r w:rsidR="003D66A7">
              <w:rPr>
                <w:noProof/>
                <w:webHidden/>
              </w:rPr>
              <w:instrText xml:space="preserve"> PAGEREF _Toc79763401 \h </w:instrText>
            </w:r>
            <w:r w:rsidR="003D66A7">
              <w:rPr>
                <w:noProof/>
                <w:webHidden/>
              </w:rPr>
            </w:r>
            <w:r w:rsidR="003D66A7">
              <w:rPr>
                <w:noProof/>
                <w:webHidden/>
              </w:rPr>
              <w:fldChar w:fldCharType="separate"/>
            </w:r>
            <w:r w:rsidR="003D66A7">
              <w:rPr>
                <w:noProof/>
                <w:webHidden/>
              </w:rPr>
              <w:t>55</w:t>
            </w:r>
            <w:r w:rsidR="003D66A7">
              <w:rPr>
                <w:noProof/>
                <w:webHidden/>
              </w:rPr>
              <w:fldChar w:fldCharType="end"/>
            </w:r>
          </w:hyperlink>
        </w:p>
        <w:p w14:paraId="5CD2543D" w14:textId="637BE79D" w:rsidR="003D66A7" w:rsidRDefault="008D4670">
          <w:pPr>
            <w:pStyle w:val="TDC2"/>
            <w:tabs>
              <w:tab w:val="left" w:pos="1100"/>
              <w:tab w:val="right" w:leader="dot" w:pos="8494"/>
            </w:tabs>
            <w:rPr>
              <w:rFonts w:asciiTheme="minorHAnsi" w:eastAsiaTheme="minorEastAsia" w:hAnsiTheme="minorHAnsi"/>
              <w:noProof/>
              <w:sz w:val="22"/>
              <w:lang w:val="es-EC" w:eastAsia="es-EC"/>
            </w:rPr>
          </w:pPr>
          <w:hyperlink w:anchor="_Toc79763402" w:history="1">
            <w:r w:rsidR="003D66A7" w:rsidRPr="006875F4">
              <w:rPr>
                <w:rStyle w:val="Hipervnculo"/>
                <w:noProof/>
              </w:rPr>
              <w:t>4.3.1.</w:t>
            </w:r>
            <w:r w:rsidR="003D66A7">
              <w:rPr>
                <w:rFonts w:asciiTheme="minorHAnsi" w:eastAsiaTheme="minorEastAsia" w:hAnsiTheme="minorHAnsi"/>
                <w:noProof/>
                <w:sz w:val="22"/>
                <w:lang w:val="es-EC" w:eastAsia="es-EC"/>
              </w:rPr>
              <w:tab/>
            </w:r>
            <w:r w:rsidR="003D66A7" w:rsidRPr="006875F4">
              <w:rPr>
                <w:rStyle w:val="Hipervnculo"/>
                <w:noProof/>
              </w:rPr>
              <w:t>Tecnologías empleadas</w:t>
            </w:r>
            <w:r w:rsidR="003D66A7">
              <w:rPr>
                <w:noProof/>
                <w:webHidden/>
              </w:rPr>
              <w:tab/>
            </w:r>
            <w:r w:rsidR="003D66A7">
              <w:rPr>
                <w:noProof/>
                <w:webHidden/>
              </w:rPr>
              <w:fldChar w:fldCharType="begin"/>
            </w:r>
            <w:r w:rsidR="003D66A7">
              <w:rPr>
                <w:noProof/>
                <w:webHidden/>
              </w:rPr>
              <w:instrText xml:space="preserve"> PAGEREF _Toc79763402 \h </w:instrText>
            </w:r>
            <w:r w:rsidR="003D66A7">
              <w:rPr>
                <w:noProof/>
                <w:webHidden/>
              </w:rPr>
            </w:r>
            <w:r w:rsidR="003D66A7">
              <w:rPr>
                <w:noProof/>
                <w:webHidden/>
              </w:rPr>
              <w:fldChar w:fldCharType="separate"/>
            </w:r>
            <w:r w:rsidR="003D66A7">
              <w:rPr>
                <w:noProof/>
                <w:webHidden/>
              </w:rPr>
              <w:t>55</w:t>
            </w:r>
            <w:r w:rsidR="003D66A7">
              <w:rPr>
                <w:noProof/>
                <w:webHidden/>
              </w:rPr>
              <w:fldChar w:fldCharType="end"/>
            </w:r>
          </w:hyperlink>
        </w:p>
        <w:p w14:paraId="0BF6993B" w14:textId="71888DEE" w:rsidR="003D66A7" w:rsidRDefault="008D4670">
          <w:pPr>
            <w:pStyle w:val="TDC2"/>
            <w:tabs>
              <w:tab w:val="left" w:pos="1100"/>
              <w:tab w:val="right" w:leader="dot" w:pos="8494"/>
            </w:tabs>
            <w:rPr>
              <w:rFonts w:asciiTheme="minorHAnsi" w:eastAsiaTheme="minorEastAsia" w:hAnsiTheme="minorHAnsi"/>
              <w:noProof/>
              <w:sz w:val="22"/>
              <w:lang w:val="es-EC" w:eastAsia="es-EC"/>
            </w:rPr>
          </w:pPr>
          <w:hyperlink w:anchor="_Toc79763403" w:history="1">
            <w:r w:rsidR="003D66A7" w:rsidRPr="006875F4">
              <w:rPr>
                <w:rStyle w:val="Hipervnculo"/>
                <w:noProof/>
              </w:rPr>
              <w:t>4.3.2.</w:t>
            </w:r>
            <w:r w:rsidR="003D66A7">
              <w:rPr>
                <w:rFonts w:asciiTheme="minorHAnsi" w:eastAsiaTheme="minorEastAsia" w:hAnsiTheme="minorHAnsi"/>
                <w:noProof/>
                <w:sz w:val="22"/>
                <w:lang w:val="es-EC" w:eastAsia="es-EC"/>
              </w:rPr>
              <w:tab/>
            </w:r>
            <w:r w:rsidR="003D66A7" w:rsidRPr="006875F4">
              <w:rPr>
                <w:rStyle w:val="Hipervnculo"/>
                <w:noProof/>
              </w:rPr>
              <w:t>Prototipo implementado</w:t>
            </w:r>
            <w:r w:rsidR="003D66A7">
              <w:rPr>
                <w:noProof/>
                <w:webHidden/>
              </w:rPr>
              <w:tab/>
            </w:r>
            <w:r w:rsidR="003D66A7">
              <w:rPr>
                <w:noProof/>
                <w:webHidden/>
              </w:rPr>
              <w:fldChar w:fldCharType="begin"/>
            </w:r>
            <w:r w:rsidR="003D66A7">
              <w:rPr>
                <w:noProof/>
                <w:webHidden/>
              </w:rPr>
              <w:instrText xml:space="preserve"> PAGEREF _Toc79763403 \h </w:instrText>
            </w:r>
            <w:r w:rsidR="003D66A7">
              <w:rPr>
                <w:noProof/>
                <w:webHidden/>
              </w:rPr>
            </w:r>
            <w:r w:rsidR="003D66A7">
              <w:rPr>
                <w:noProof/>
                <w:webHidden/>
              </w:rPr>
              <w:fldChar w:fldCharType="separate"/>
            </w:r>
            <w:r w:rsidR="003D66A7">
              <w:rPr>
                <w:noProof/>
                <w:webHidden/>
              </w:rPr>
              <w:t>56</w:t>
            </w:r>
            <w:r w:rsidR="003D66A7">
              <w:rPr>
                <w:noProof/>
                <w:webHidden/>
              </w:rPr>
              <w:fldChar w:fldCharType="end"/>
            </w:r>
          </w:hyperlink>
        </w:p>
        <w:p w14:paraId="0E612396" w14:textId="7B83AD98" w:rsidR="003D66A7" w:rsidRDefault="008D4670">
          <w:pPr>
            <w:pStyle w:val="TDC2"/>
            <w:tabs>
              <w:tab w:val="left" w:pos="1320"/>
              <w:tab w:val="right" w:leader="dot" w:pos="8494"/>
            </w:tabs>
            <w:rPr>
              <w:rFonts w:asciiTheme="minorHAnsi" w:eastAsiaTheme="minorEastAsia" w:hAnsiTheme="minorHAnsi"/>
              <w:noProof/>
              <w:sz w:val="22"/>
              <w:lang w:val="es-EC" w:eastAsia="es-EC"/>
            </w:rPr>
          </w:pPr>
          <w:hyperlink w:anchor="_Toc79763404" w:history="1">
            <w:r w:rsidR="003D66A7" w:rsidRPr="006875F4">
              <w:rPr>
                <w:rStyle w:val="Hipervnculo"/>
                <w:noProof/>
              </w:rPr>
              <w:t>4.3.2.1.</w:t>
            </w:r>
            <w:r w:rsidR="003D66A7">
              <w:rPr>
                <w:rFonts w:asciiTheme="minorHAnsi" w:eastAsiaTheme="minorEastAsia" w:hAnsiTheme="minorHAnsi"/>
                <w:noProof/>
                <w:sz w:val="22"/>
                <w:lang w:val="es-EC" w:eastAsia="es-EC"/>
              </w:rPr>
              <w:tab/>
            </w:r>
            <w:r w:rsidR="003D66A7" w:rsidRPr="006875F4">
              <w:rPr>
                <w:rStyle w:val="Hipervnculo"/>
                <w:noProof/>
              </w:rPr>
              <w:t>Sección Publicaciones</w:t>
            </w:r>
            <w:r w:rsidR="003D66A7">
              <w:rPr>
                <w:noProof/>
                <w:webHidden/>
              </w:rPr>
              <w:tab/>
            </w:r>
            <w:r w:rsidR="003D66A7">
              <w:rPr>
                <w:noProof/>
                <w:webHidden/>
              </w:rPr>
              <w:fldChar w:fldCharType="begin"/>
            </w:r>
            <w:r w:rsidR="003D66A7">
              <w:rPr>
                <w:noProof/>
                <w:webHidden/>
              </w:rPr>
              <w:instrText xml:space="preserve"> PAGEREF _Toc79763404 \h </w:instrText>
            </w:r>
            <w:r w:rsidR="003D66A7">
              <w:rPr>
                <w:noProof/>
                <w:webHidden/>
              </w:rPr>
            </w:r>
            <w:r w:rsidR="003D66A7">
              <w:rPr>
                <w:noProof/>
                <w:webHidden/>
              </w:rPr>
              <w:fldChar w:fldCharType="separate"/>
            </w:r>
            <w:r w:rsidR="003D66A7">
              <w:rPr>
                <w:noProof/>
                <w:webHidden/>
              </w:rPr>
              <w:t>56</w:t>
            </w:r>
            <w:r w:rsidR="003D66A7">
              <w:rPr>
                <w:noProof/>
                <w:webHidden/>
              </w:rPr>
              <w:fldChar w:fldCharType="end"/>
            </w:r>
          </w:hyperlink>
        </w:p>
        <w:p w14:paraId="3F9ED8FB" w14:textId="0524545C" w:rsidR="003D66A7" w:rsidRDefault="008D4670">
          <w:pPr>
            <w:pStyle w:val="TDC2"/>
            <w:tabs>
              <w:tab w:val="left" w:pos="1320"/>
              <w:tab w:val="right" w:leader="dot" w:pos="8494"/>
            </w:tabs>
            <w:rPr>
              <w:rFonts w:asciiTheme="minorHAnsi" w:eastAsiaTheme="minorEastAsia" w:hAnsiTheme="minorHAnsi"/>
              <w:noProof/>
              <w:sz w:val="22"/>
              <w:lang w:val="es-EC" w:eastAsia="es-EC"/>
            </w:rPr>
          </w:pPr>
          <w:hyperlink w:anchor="_Toc79763405" w:history="1">
            <w:r w:rsidR="003D66A7" w:rsidRPr="006875F4">
              <w:rPr>
                <w:rStyle w:val="Hipervnculo"/>
                <w:noProof/>
              </w:rPr>
              <w:t>4.3.2.2.</w:t>
            </w:r>
            <w:r w:rsidR="003D66A7">
              <w:rPr>
                <w:rFonts w:asciiTheme="minorHAnsi" w:eastAsiaTheme="minorEastAsia" w:hAnsiTheme="minorHAnsi"/>
                <w:noProof/>
                <w:sz w:val="22"/>
                <w:lang w:val="es-EC" w:eastAsia="es-EC"/>
              </w:rPr>
              <w:tab/>
            </w:r>
            <w:r w:rsidR="003D66A7" w:rsidRPr="006875F4">
              <w:rPr>
                <w:rStyle w:val="Hipervnculo"/>
                <w:noProof/>
              </w:rPr>
              <w:t>Sección Autores</w:t>
            </w:r>
            <w:r w:rsidR="003D66A7">
              <w:rPr>
                <w:noProof/>
                <w:webHidden/>
              </w:rPr>
              <w:tab/>
            </w:r>
            <w:r w:rsidR="003D66A7">
              <w:rPr>
                <w:noProof/>
                <w:webHidden/>
              </w:rPr>
              <w:fldChar w:fldCharType="begin"/>
            </w:r>
            <w:r w:rsidR="003D66A7">
              <w:rPr>
                <w:noProof/>
                <w:webHidden/>
              </w:rPr>
              <w:instrText xml:space="preserve"> PAGEREF _Toc79763405 \h </w:instrText>
            </w:r>
            <w:r w:rsidR="003D66A7">
              <w:rPr>
                <w:noProof/>
                <w:webHidden/>
              </w:rPr>
            </w:r>
            <w:r w:rsidR="003D66A7">
              <w:rPr>
                <w:noProof/>
                <w:webHidden/>
              </w:rPr>
              <w:fldChar w:fldCharType="separate"/>
            </w:r>
            <w:r w:rsidR="003D66A7">
              <w:rPr>
                <w:noProof/>
                <w:webHidden/>
              </w:rPr>
              <w:t>58</w:t>
            </w:r>
            <w:r w:rsidR="003D66A7">
              <w:rPr>
                <w:noProof/>
                <w:webHidden/>
              </w:rPr>
              <w:fldChar w:fldCharType="end"/>
            </w:r>
          </w:hyperlink>
        </w:p>
        <w:p w14:paraId="4BF6E475" w14:textId="5D245031" w:rsidR="003D66A7" w:rsidRDefault="008D4670">
          <w:pPr>
            <w:pStyle w:val="TDC2"/>
            <w:tabs>
              <w:tab w:val="left" w:pos="1320"/>
              <w:tab w:val="right" w:leader="dot" w:pos="8494"/>
            </w:tabs>
            <w:rPr>
              <w:rFonts w:asciiTheme="minorHAnsi" w:eastAsiaTheme="minorEastAsia" w:hAnsiTheme="minorHAnsi"/>
              <w:noProof/>
              <w:sz w:val="22"/>
              <w:lang w:val="es-EC" w:eastAsia="es-EC"/>
            </w:rPr>
          </w:pPr>
          <w:hyperlink w:anchor="_Toc79763406" w:history="1">
            <w:r w:rsidR="003D66A7" w:rsidRPr="006875F4">
              <w:rPr>
                <w:rStyle w:val="Hipervnculo"/>
                <w:noProof/>
              </w:rPr>
              <w:t>4.3.2.3.</w:t>
            </w:r>
            <w:r w:rsidR="003D66A7">
              <w:rPr>
                <w:rFonts w:asciiTheme="minorHAnsi" w:eastAsiaTheme="minorEastAsia" w:hAnsiTheme="minorHAnsi"/>
                <w:noProof/>
                <w:sz w:val="22"/>
                <w:lang w:val="es-EC" w:eastAsia="es-EC"/>
              </w:rPr>
              <w:tab/>
            </w:r>
            <w:r w:rsidR="003D66A7" w:rsidRPr="006875F4">
              <w:rPr>
                <w:rStyle w:val="Hipervnculo"/>
                <w:noProof/>
              </w:rPr>
              <w:t>Sección Referencias</w:t>
            </w:r>
            <w:r w:rsidR="003D66A7">
              <w:rPr>
                <w:noProof/>
                <w:webHidden/>
              </w:rPr>
              <w:tab/>
            </w:r>
            <w:r w:rsidR="003D66A7">
              <w:rPr>
                <w:noProof/>
                <w:webHidden/>
              </w:rPr>
              <w:fldChar w:fldCharType="begin"/>
            </w:r>
            <w:r w:rsidR="003D66A7">
              <w:rPr>
                <w:noProof/>
                <w:webHidden/>
              </w:rPr>
              <w:instrText xml:space="preserve"> PAGEREF _Toc79763406 \h </w:instrText>
            </w:r>
            <w:r w:rsidR="003D66A7">
              <w:rPr>
                <w:noProof/>
                <w:webHidden/>
              </w:rPr>
            </w:r>
            <w:r w:rsidR="003D66A7">
              <w:rPr>
                <w:noProof/>
                <w:webHidden/>
              </w:rPr>
              <w:fldChar w:fldCharType="separate"/>
            </w:r>
            <w:r w:rsidR="003D66A7">
              <w:rPr>
                <w:noProof/>
                <w:webHidden/>
              </w:rPr>
              <w:t>59</w:t>
            </w:r>
            <w:r w:rsidR="003D66A7">
              <w:rPr>
                <w:noProof/>
                <w:webHidden/>
              </w:rPr>
              <w:fldChar w:fldCharType="end"/>
            </w:r>
          </w:hyperlink>
        </w:p>
        <w:p w14:paraId="59A73D16" w14:textId="7809587A" w:rsidR="003D66A7" w:rsidRDefault="008D4670">
          <w:pPr>
            <w:pStyle w:val="TDC2"/>
            <w:tabs>
              <w:tab w:val="left" w:pos="1320"/>
              <w:tab w:val="right" w:leader="dot" w:pos="8494"/>
            </w:tabs>
            <w:rPr>
              <w:rFonts w:asciiTheme="minorHAnsi" w:eastAsiaTheme="minorEastAsia" w:hAnsiTheme="minorHAnsi"/>
              <w:noProof/>
              <w:sz w:val="22"/>
              <w:lang w:val="es-EC" w:eastAsia="es-EC"/>
            </w:rPr>
          </w:pPr>
          <w:hyperlink w:anchor="_Toc79763407" w:history="1">
            <w:r w:rsidR="003D66A7" w:rsidRPr="006875F4">
              <w:rPr>
                <w:rStyle w:val="Hipervnculo"/>
                <w:noProof/>
              </w:rPr>
              <w:t>4.3.2.4.</w:t>
            </w:r>
            <w:r w:rsidR="003D66A7">
              <w:rPr>
                <w:rFonts w:asciiTheme="minorHAnsi" w:eastAsiaTheme="minorEastAsia" w:hAnsiTheme="minorHAnsi"/>
                <w:noProof/>
                <w:sz w:val="22"/>
                <w:lang w:val="es-EC" w:eastAsia="es-EC"/>
              </w:rPr>
              <w:tab/>
            </w:r>
            <w:r w:rsidR="003D66A7" w:rsidRPr="006875F4">
              <w:rPr>
                <w:rStyle w:val="Hipervnculo"/>
                <w:noProof/>
              </w:rPr>
              <w:t>Sección Medios Publicación</w:t>
            </w:r>
            <w:r w:rsidR="003D66A7">
              <w:rPr>
                <w:noProof/>
                <w:webHidden/>
              </w:rPr>
              <w:tab/>
            </w:r>
            <w:r w:rsidR="003D66A7">
              <w:rPr>
                <w:noProof/>
                <w:webHidden/>
              </w:rPr>
              <w:fldChar w:fldCharType="begin"/>
            </w:r>
            <w:r w:rsidR="003D66A7">
              <w:rPr>
                <w:noProof/>
                <w:webHidden/>
              </w:rPr>
              <w:instrText xml:space="preserve"> PAGEREF _Toc79763407 \h </w:instrText>
            </w:r>
            <w:r w:rsidR="003D66A7">
              <w:rPr>
                <w:noProof/>
                <w:webHidden/>
              </w:rPr>
            </w:r>
            <w:r w:rsidR="003D66A7">
              <w:rPr>
                <w:noProof/>
                <w:webHidden/>
              </w:rPr>
              <w:fldChar w:fldCharType="separate"/>
            </w:r>
            <w:r w:rsidR="003D66A7">
              <w:rPr>
                <w:noProof/>
                <w:webHidden/>
              </w:rPr>
              <w:t>61</w:t>
            </w:r>
            <w:r w:rsidR="003D66A7">
              <w:rPr>
                <w:noProof/>
                <w:webHidden/>
              </w:rPr>
              <w:fldChar w:fldCharType="end"/>
            </w:r>
          </w:hyperlink>
        </w:p>
        <w:p w14:paraId="7FDF53FF" w14:textId="020771A6" w:rsidR="003D66A7" w:rsidRDefault="008D4670">
          <w:pPr>
            <w:pStyle w:val="TDC2"/>
            <w:tabs>
              <w:tab w:val="left" w:pos="1320"/>
              <w:tab w:val="right" w:leader="dot" w:pos="8494"/>
            </w:tabs>
            <w:rPr>
              <w:rFonts w:asciiTheme="minorHAnsi" w:eastAsiaTheme="minorEastAsia" w:hAnsiTheme="minorHAnsi"/>
              <w:noProof/>
              <w:sz w:val="22"/>
              <w:lang w:val="es-EC" w:eastAsia="es-EC"/>
            </w:rPr>
          </w:pPr>
          <w:hyperlink w:anchor="_Toc79763408" w:history="1">
            <w:r w:rsidR="003D66A7" w:rsidRPr="006875F4">
              <w:rPr>
                <w:rStyle w:val="Hipervnculo"/>
                <w:noProof/>
                <w:lang w:val="es-EC"/>
              </w:rPr>
              <w:t>4.3.2.5.</w:t>
            </w:r>
            <w:r w:rsidR="003D66A7">
              <w:rPr>
                <w:rFonts w:asciiTheme="minorHAnsi" w:eastAsiaTheme="minorEastAsia" w:hAnsiTheme="minorHAnsi"/>
                <w:noProof/>
                <w:sz w:val="22"/>
                <w:lang w:val="es-EC" w:eastAsia="es-EC"/>
              </w:rPr>
              <w:tab/>
            </w:r>
            <w:r w:rsidR="003D66A7" w:rsidRPr="006875F4">
              <w:rPr>
                <w:rStyle w:val="Hipervnculo"/>
                <w:noProof/>
                <w:lang w:val="es-EC"/>
              </w:rPr>
              <w:t>Sección Áreas</w:t>
            </w:r>
            <w:r w:rsidR="003D66A7">
              <w:rPr>
                <w:noProof/>
                <w:webHidden/>
              </w:rPr>
              <w:tab/>
            </w:r>
            <w:r w:rsidR="003D66A7">
              <w:rPr>
                <w:noProof/>
                <w:webHidden/>
              </w:rPr>
              <w:fldChar w:fldCharType="begin"/>
            </w:r>
            <w:r w:rsidR="003D66A7">
              <w:rPr>
                <w:noProof/>
                <w:webHidden/>
              </w:rPr>
              <w:instrText xml:space="preserve"> PAGEREF _Toc79763408 \h </w:instrText>
            </w:r>
            <w:r w:rsidR="003D66A7">
              <w:rPr>
                <w:noProof/>
                <w:webHidden/>
              </w:rPr>
            </w:r>
            <w:r w:rsidR="003D66A7">
              <w:rPr>
                <w:noProof/>
                <w:webHidden/>
              </w:rPr>
              <w:fldChar w:fldCharType="separate"/>
            </w:r>
            <w:r w:rsidR="003D66A7">
              <w:rPr>
                <w:noProof/>
                <w:webHidden/>
              </w:rPr>
              <w:t>62</w:t>
            </w:r>
            <w:r w:rsidR="003D66A7">
              <w:rPr>
                <w:noProof/>
                <w:webHidden/>
              </w:rPr>
              <w:fldChar w:fldCharType="end"/>
            </w:r>
          </w:hyperlink>
        </w:p>
        <w:p w14:paraId="35A66A21" w14:textId="60C22B88" w:rsidR="003D66A7" w:rsidRDefault="008D4670">
          <w:pPr>
            <w:pStyle w:val="TDC2"/>
            <w:tabs>
              <w:tab w:val="left" w:pos="1320"/>
              <w:tab w:val="right" w:leader="dot" w:pos="8494"/>
            </w:tabs>
            <w:rPr>
              <w:rFonts w:asciiTheme="minorHAnsi" w:eastAsiaTheme="minorEastAsia" w:hAnsiTheme="minorHAnsi"/>
              <w:noProof/>
              <w:sz w:val="22"/>
              <w:lang w:val="es-EC" w:eastAsia="es-EC"/>
            </w:rPr>
          </w:pPr>
          <w:hyperlink w:anchor="_Toc79763409" w:history="1">
            <w:r w:rsidR="003D66A7" w:rsidRPr="006875F4">
              <w:rPr>
                <w:rStyle w:val="Hipervnculo"/>
                <w:noProof/>
              </w:rPr>
              <w:t>4.3.2.6.</w:t>
            </w:r>
            <w:r w:rsidR="003D66A7">
              <w:rPr>
                <w:rFonts w:asciiTheme="minorHAnsi" w:eastAsiaTheme="minorEastAsia" w:hAnsiTheme="minorHAnsi"/>
                <w:noProof/>
                <w:sz w:val="22"/>
                <w:lang w:val="es-EC" w:eastAsia="es-EC"/>
              </w:rPr>
              <w:tab/>
            </w:r>
            <w:r w:rsidR="003D66A7" w:rsidRPr="006875F4">
              <w:rPr>
                <w:rStyle w:val="Hipervnculo"/>
                <w:noProof/>
              </w:rPr>
              <w:t>Sección Base Datos Digital</w:t>
            </w:r>
            <w:r w:rsidR="003D66A7">
              <w:rPr>
                <w:noProof/>
                <w:webHidden/>
              </w:rPr>
              <w:tab/>
            </w:r>
            <w:r w:rsidR="003D66A7">
              <w:rPr>
                <w:noProof/>
                <w:webHidden/>
              </w:rPr>
              <w:fldChar w:fldCharType="begin"/>
            </w:r>
            <w:r w:rsidR="003D66A7">
              <w:rPr>
                <w:noProof/>
                <w:webHidden/>
              </w:rPr>
              <w:instrText xml:space="preserve"> PAGEREF _Toc79763409 \h </w:instrText>
            </w:r>
            <w:r w:rsidR="003D66A7">
              <w:rPr>
                <w:noProof/>
                <w:webHidden/>
              </w:rPr>
            </w:r>
            <w:r w:rsidR="003D66A7">
              <w:rPr>
                <w:noProof/>
                <w:webHidden/>
              </w:rPr>
              <w:fldChar w:fldCharType="separate"/>
            </w:r>
            <w:r w:rsidR="003D66A7">
              <w:rPr>
                <w:noProof/>
                <w:webHidden/>
              </w:rPr>
              <w:t>63</w:t>
            </w:r>
            <w:r w:rsidR="003D66A7">
              <w:rPr>
                <w:noProof/>
                <w:webHidden/>
              </w:rPr>
              <w:fldChar w:fldCharType="end"/>
            </w:r>
          </w:hyperlink>
        </w:p>
        <w:p w14:paraId="4C423DA4" w14:textId="45DCB0FC" w:rsidR="003D66A7" w:rsidRDefault="008D4670">
          <w:pPr>
            <w:pStyle w:val="TDC2"/>
            <w:tabs>
              <w:tab w:val="left" w:pos="1320"/>
              <w:tab w:val="right" w:leader="dot" w:pos="8494"/>
            </w:tabs>
            <w:rPr>
              <w:rFonts w:asciiTheme="minorHAnsi" w:eastAsiaTheme="minorEastAsia" w:hAnsiTheme="minorHAnsi"/>
              <w:noProof/>
              <w:sz w:val="22"/>
              <w:lang w:val="es-EC" w:eastAsia="es-EC"/>
            </w:rPr>
          </w:pPr>
          <w:hyperlink w:anchor="_Toc79763410" w:history="1">
            <w:r w:rsidR="003D66A7" w:rsidRPr="006875F4">
              <w:rPr>
                <w:rStyle w:val="Hipervnculo"/>
                <w:noProof/>
                <w:lang w:val="es-EC"/>
              </w:rPr>
              <w:t>4.3.2.7.</w:t>
            </w:r>
            <w:r w:rsidR="003D66A7">
              <w:rPr>
                <w:rFonts w:asciiTheme="minorHAnsi" w:eastAsiaTheme="minorEastAsia" w:hAnsiTheme="minorHAnsi"/>
                <w:noProof/>
                <w:sz w:val="22"/>
                <w:lang w:val="es-EC" w:eastAsia="es-EC"/>
              </w:rPr>
              <w:tab/>
            </w:r>
            <w:r w:rsidR="003D66A7" w:rsidRPr="006875F4">
              <w:rPr>
                <w:rStyle w:val="Hipervnculo"/>
                <w:noProof/>
                <w:lang w:val="es-EC"/>
              </w:rPr>
              <w:t>Sección Estadísticas Proveedores</w:t>
            </w:r>
            <w:r w:rsidR="003D66A7">
              <w:rPr>
                <w:noProof/>
                <w:webHidden/>
              </w:rPr>
              <w:tab/>
            </w:r>
            <w:r w:rsidR="003D66A7">
              <w:rPr>
                <w:noProof/>
                <w:webHidden/>
              </w:rPr>
              <w:fldChar w:fldCharType="begin"/>
            </w:r>
            <w:r w:rsidR="003D66A7">
              <w:rPr>
                <w:noProof/>
                <w:webHidden/>
              </w:rPr>
              <w:instrText xml:space="preserve"> PAGEREF _Toc79763410 \h </w:instrText>
            </w:r>
            <w:r w:rsidR="003D66A7">
              <w:rPr>
                <w:noProof/>
                <w:webHidden/>
              </w:rPr>
            </w:r>
            <w:r w:rsidR="003D66A7">
              <w:rPr>
                <w:noProof/>
                <w:webHidden/>
              </w:rPr>
              <w:fldChar w:fldCharType="separate"/>
            </w:r>
            <w:r w:rsidR="003D66A7">
              <w:rPr>
                <w:noProof/>
                <w:webHidden/>
              </w:rPr>
              <w:t>64</w:t>
            </w:r>
            <w:r w:rsidR="003D66A7">
              <w:rPr>
                <w:noProof/>
                <w:webHidden/>
              </w:rPr>
              <w:fldChar w:fldCharType="end"/>
            </w:r>
          </w:hyperlink>
        </w:p>
        <w:p w14:paraId="2443ABA0" w14:textId="584A6826" w:rsidR="003D66A7" w:rsidRDefault="008D4670">
          <w:pPr>
            <w:pStyle w:val="TDC2"/>
            <w:tabs>
              <w:tab w:val="left" w:pos="1320"/>
              <w:tab w:val="right" w:leader="dot" w:pos="8494"/>
            </w:tabs>
            <w:rPr>
              <w:rFonts w:asciiTheme="minorHAnsi" w:eastAsiaTheme="minorEastAsia" w:hAnsiTheme="minorHAnsi"/>
              <w:noProof/>
              <w:sz w:val="22"/>
              <w:lang w:val="es-EC" w:eastAsia="es-EC"/>
            </w:rPr>
          </w:pPr>
          <w:hyperlink w:anchor="_Toc79763411" w:history="1">
            <w:r w:rsidR="003D66A7" w:rsidRPr="006875F4">
              <w:rPr>
                <w:rStyle w:val="Hipervnculo"/>
                <w:noProof/>
                <w:lang w:val="es-EC"/>
              </w:rPr>
              <w:t>4.3.2.8.</w:t>
            </w:r>
            <w:r w:rsidR="003D66A7">
              <w:rPr>
                <w:rFonts w:asciiTheme="minorHAnsi" w:eastAsiaTheme="minorEastAsia" w:hAnsiTheme="minorHAnsi"/>
                <w:noProof/>
                <w:sz w:val="22"/>
                <w:lang w:val="es-EC" w:eastAsia="es-EC"/>
              </w:rPr>
              <w:tab/>
            </w:r>
            <w:r w:rsidR="003D66A7" w:rsidRPr="006875F4">
              <w:rPr>
                <w:rStyle w:val="Hipervnculo"/>
                <w:noProof/>
                <w:lang w:val="es-EC"/>
              </w:rPr>
              <w:t>Sección Análisis Datos</w:t>
            </w:r>
            <w:r w:rsidR="003D66A7">
              <w:rPr>
                <w:noProof/>
                <w:webHidden/>
              </w:rPr>
              <w:tab/>
            </w:r>
            <w:r w:rsidR="003D66A7">
              <w:rPr>
                <w:noProof/>
                <w:webHidden/>
              </w:rPr>
              <w:fldChar w:fldCharType="begin"/>
            </w:r>
            <w:r w:rsidR="003D66A7">
              <w:rPr>
                <w:noProof/>
                <w:webHidden/>
              </w:rPr>
              <w:instrText xml:space="preserve"> PAGEREF _Toc79763411 \h </w:instrText>
            </w:r>
            <w:r w:rsidR="003D66A7">
              <w:rPr>
                <w:noProof/>
                <w:webHidden/>
              </w:rPr>
            </w:r>
            <w:r w:rsidR="003D66A7">
              <w:rPr>
                <w:noProof/>
                <w:webHidden/>
              </w:rPr>
              <w:fldChar w:fldCharType="separate"/>
            </w:r>
            <w:r w:rsidR="003D66A7">
              <w:rPr>
                <w:noProof/>
                <w:webHidden/>
              </w:rPr>
              <w:t>66</w:t>
            </w:r>
            <w:r w:rsidR="003D66A7">
              <w:rPr>
                <w:noProof/>
                <w:webHidden/>
              </w:rPr>
              <w:fldChar w:fldCharType="end"/>
            </w:r>
          </w:hyperlink>
        </w:p>
        <w:p w14:paraId="531BD3F1" w14:textId="28F2FCB7" w:rsidR="003D66A7" w:rsidRDefault="008D4670">
          <w:pPr>
            <w:pStyle w:val="TDC2"/>
            <w:tabs>
              <w:tab w:val="left" w:pos="1320"/>
              <w:tab w:val="right" w:leader="dot" w:pos="8494"/>
            </w:tabs>
            <w:rPr>
              <w:rFonts w:asciiTheme="minorHAnsi" w:eastAsiaTheme="minorEastAsia" w:hAnsiTheme="minorHAnsi"/>
              <w:noProof/>
              <w:sz w:val="22"/>
              <w:lang w:val="es-EC" w:eastAsia="es-EC"/>
            </w:rPr>
          </w:pPr>
          <w:hyperlink w:anchor="_Toc79763412" w:history="1">
            <w:r w:rsidR="003D66A7" w:rsidRPr="006875F4">
              <w:rPr>
                <w:rStyle w:val="Hipervnculo"/>
                <w:noProof/>
                <w:lang w:val="es-EC"/>
              </w:rPr>
              <w:t>4.3.2.9.</w:t>
            </w:r>
            <w:r w:rsidR="003D66A7">
              <w:rPr>
                <w:rFonts w:asciiTheme="minorHAnsi" w:eastAsiaTheme="minorEastAsia" w:hAnsiTheme="minorHAnsi"/>
                <w:noProof/>
                <w:sz w:val="22"/>
                <w:lang w:val="es-EC" w:eastAsia="es-EC"/>
              </w:rPr>
              <w:tab/>
            </w:r>
            <w:r w:rsidR="003D66A7" w:rsidRPr="006875F4">
              <w:rPr>
                <w:rStyle w:val="Hipervnculo"/>
                <w:noProof/>
                <w:lang w:val="es-EC"/>
              </w:rPr>
              <w:t>Sección Dashboard</w:t>
            </w:r>
            <w:r w:rsidR="003D66A7">
              <w:rPr>
                <w:noProof/>
                <w:webHidden/>
              </w:rPr>
              <w:tab/>
            </w:r>
            <w:r w:rsidR="003D66A7">
              <w:rPr>
                <w:noProof/>
                <w:webHidden/>
              </w:rPr>
              <w:fldChar w:fldCharType="begin"/>
            </w:r>
            <w:r w:rsidR="003D66A7">
              <w:rPr>
                <w:noProof/>
                <w:webHidden/>
              </w:rPr>
              <w:instrText xml:space="preserve"> PAGEREF _Toc79763412 \h </w:instrText>
            </w:r>
            <w:r w:rsidR="003D66A7">
              <w:rPr>
                <w:noProof/>
                <w:webHidden/>
              </w:rPr>
            </w:r>
            <w:r w:rsidR="003D66A7">
              <w:rPr>
                <w:noProof/>
                <w:webHidden/>
              </w:rPr>
              <w:fldChar w:fldCharType="separate"/>
            </w:r>
            <w:r w:rsidR="003D66A7">
              <w:rPr>
                <w:noProof/>
                <w:webHidden/>
              </w:rPr>
              <w:t>67</w:t>
            </w:r>
            <w:r w:rsidR="003D66A7">
              <w:rPr>
                <w:noProof/>
                <w:webHidden/>
              </w:rPr>
              <w:fldChar w:fldCharType="end"/>
            </w:r>
          </w:hyperlink>
        </w:p>
        <w:p w14:paraId="6D9EB4F1" w14:textId="610500E7" w:rsidR="003D66A7" w:rsidRDefault="008D4670">
          <w:pPr>
            <w:pStyle w:val="TDC2"/>
            <w:tabs>
              <w:tab w:val="left" w:pos="880"/>
              <w:tab w:val="right" w:leader="dot" w:pos="8494"/>
            </w:tabs>
            <w:rPr>
              <w:rFonts w:asciiTheme="minorHAnsi" w:eastAsiaTheme="minorEastAsia" w:hAnsiTheme="minorHAnsi"/>
              <w:noProof/>
              <w:sz w:val="22"/>
              <w:lang w:val="es-EC" w:eastAsia="es-EC"/>
            </w:rPr>
          </w:pPr>
          <w:hyperlink w:anchor="_Toc79763413" w:history="1">
            <w:r w:rsidR="003D66A7" w:rsidRPr="006875F4">
              <w:rPr>
                <w:rStyle w:val="Hipervnculo"/>
                <w:noProof/>
                <w:lang w:val="es-EC"/>
              </w:rPr>
              <w:t>4.4.</w:t>
            </w:r>
            <w:r w:rsidR="003D66A7">
              <w:rPr>
                <w:rFonts w:asciiTheme="minorHAnsi" w:eastAsiaTheme="minorEastAsia" w:hAnsiTheme="minorHAnsi"/>
                <w:noProof/>
                <w:sz w:val="22"/>
                <w:lang w:val="es-EC" w:eastAsia="es-EC"/>
              </w:rPr>
              <w:tab/>
            </w:r>
            <w:r w:rsidR="003D66A7" w:rsidRPr="006875F4">
              <w:rPr>
                <w:rStyle w:val="Hipervnculo"/>
                <w:noProof/>
                <w:lang w:val="es-EC"/>
              </w:rPr>
              <w:t>Pruebas de funcionamiento y Despliegue</w:t>
            </w:r>
            <w:r w:rsidR="003D66A7">
              <w:rPr>
                <w:noProof/>
                <w:webHidden/>
              </w:rPr>
              <w:tab/>
            </w:r>
            <w:r w:rsidR="003D66A7">
              <w:rPr>
                <w:noProof/>
                <w:webHidden/>
              </w:rPr>
              <w:fldChar w:fldCharType="begin"/>
            </w:r>
            <w:r w:rsidR="003D66A7">
              <w:rPr>
                <w:noProof/>
                <w:webHidden/>
              </w:rPr>
              <w:instrText xml:space="preserve"> PAGEREF _Toc79763413 \h </w:instrText>
            </w:r>
            <w:r w:rsidR="003D66A7">
              <w:rPr>
                <w:noProof/>
                <w:webHidden/>
              </w:rPr>
            </w:r>
            <w:r w:rsidR="003D66A7">
              <w:rPr>
                <w:noProof/>
                <w:webHidden/>
              </w:rPr>
              <w:fldChar w:fldCharType="separate"/>
            </w:r>
            <w:r w:rsidR="003D66A7">
              <w:rPr>
                <w:noProof/>
                <w:webHidden/>
              </w:rPr>
              <w:t>69</w:t>
            </w:r>
            <w:r w:rsidR="003D66A7">
              <w:rPr>
                <w:noProof/>
                <w:webHidden/>
              </w:rPr>
              <w:fldChar w:fldCharType="end"/>
            </w:r>
          </w:hyperlink>
        </w:p>
        <w:p w14:paraId="7C906D12" w14:textId="7726C0DC" w:rsidR="003D66A7" w:rsidRDefault="008D4670">
          <w:pPr>
            <w:pStyle w:val="TDC1"/>
            <w:tabs>
              <w:tab w:val="right" w:leader="dot" w:pos="8494"/>
            </w:tabs>
            <w:rPr>
              <w:rFonts w:asciiTheme="minorHAnsi" w:eastAsiaTheme="minorEastAsia" w:hAnsiTheme="minorHAnsi"/>
              <w:noProof/>
              <w:sz w:val="22"/>
              <w:lang w:val="es-EC" w:eastAsia="es-EC"/>
            </w:rPr>
          </w:pPr>
          <w:hyperlink w:anchor="_Toc79763414" w:history="1">
            <w:r w:rsidR="003D66A7" w:rsidRPr="006875F4">
              <w:rPr>
                <w:rStyle w:val="Hipervnculo"/>
                <w:noProof/>
                <w:lang w:val="es-EC"/>
              </w:rPr>
              <w:t>Capítulo 5: Resultados y Discusión</w:t>
            </w:r>
            <w:r w:rsidR="003D66A7">
              <w:rPr>
                <w:noProof/>
                <w:webHidden/>
              </w:rPr>
              <w:tab/>
            </w:r>
            <w:r w:rsidR="003D66A7">
              <w:rPr>
                <w:noProof/>
                <w:webHidden/>
              </w:rPr>
              <w:fldChar w:fldCharType="begin"/>
            </w:r>
            <w:r w:rsidR="003D66A7">
              <w:rPr>
                <w:noProof/>
                <w:webHidden/>
              </w:rPr>
              <w:instrText xml:space="preserve"> PAGEREF _Toc79763414 \h </w:instrText>
            </w:r>
            <w:r w:rsidR="003D66A7">
              <w:rPr>
                <w:noProof/>
                <w:webHidden/>
              </w:rPr>
            </w:r>
            <w:r w:rsidR="003D66A7">
              <w:rPr>
                <w:noProof/>
                <w:webHidden/>
              </w:rPr>
              <w:fldChar w:fldCharType="separate"/>
            </w:r>
            <w:r w:rsidR="003D66A7">
              <w:rPr>
                <w:noProof/>
                <w:webHidden/>
              </w:rPr>
              <w:t>69</w:t>
            </w:r>
            <w:r w:rsidR="003D66A7">
              <w:rPr>
                <w:noProof/>
                <w:webHidden/>
              </w:rPr>
              <w:fldChar w:fldCharType="end"/>
            </w:r>
          </w:hyperlink>
        </w:p>
        <w:p w14:paraId="4BB53E8E" w14:textId="4D2F730E" w:rsidR="003D66A7" w:rsidRDefault="008D4670">
          <w:pPr>
            <w:pStyle w:val="TDC1"/>
            <w:tabs>
              <w:tab w:val="right" w:leader="dot" w:pos="8494"/>
            </w:tabs>
            <w:rPr>
              <w:rFonts w:asciiTheme="minorHAnsi" w:eastAsiaTheme="minorEastAsia" w:hAnsiTheme="minorHAnsi"/>
              <w:noProof/>
              <w:sz w:val="22"/>
              <w:lang w:val="es-EC" w:eastAsia="es-EC"/>
            </w:rPr>
          </w:pPr>
          <w:hyperlink w:anchor="_Toc79763415" w:history="1">
            <w:r w:rsidR="003D66A7" w:rsidRPr="006875F4">
              <w:rPr>
                <w:rStyle w:val="Hipervnculo"/>
                <w:noProof/>
                <w:lang w:val="es-EC"/>
              </w:rPr>
              <w:t>Capítulo 6: Conclusiones y Recomendaciones</w:t>
            </w:r>
            <w:r w:rsidR="003D66A7">
              <w:rPr>
                <w:noProof/>
                <w:webHidden/>
              </w:rPr>
              <w:tab/>
            </w:r>
            <w:r w:rsidR="003D66A7">
              <w:rPr>
                <w:noProof/>
                <w:webHidden/>
              </w:rPr>
              <w:fldChar w:fldCharType="begin"/>
            </w:r>
            <w:r w:rsidR="003D66A7">
              <w:rPr>
                <w:noProof/>
                <w:webHidden/>
              </w:rPr>
              <w:instrText xml:space="preserve"> PAGEREF _Toc79763415 \h </w:instrText>
            </w:r>
            <w:r w:rsidR="003D66A7">
              <w:rPr>
                <w:noProof/>
                <w:webHidden/>
              </w:rPr>
            </w:r>
            <w:r w:rsidR="003D66A7">
              <w:rPr>
                <w:noProof/>
                <w:webHidden/>
              </w:rPr>
              <w:fldChar w:fldCharType="separate"/>
            </w:r>
            <w:r w:rsidR="003D66A7">
              <w:rPr>
                <w:noProof/>
                <w:webHidden/>
              </w:rPr>
              <w:t>79</w:t>
            </w:r>
            <w:r w:rsidR="003D66A7">
              <w:rPr>
                <w:noProof/>
                <w:webHidden/>
              </w:rPr>
              <w:fldChar w:fldCharType="end"/>
            </w:r>
          </w:hyperlink>
        </w:p>
        <w:p w14:paraId="032DA089" w14:textId="2A274C4C" w:rsidR="003D66A7" w:rsidRDefault="008D4670">
          <w:pPr>
            <w:pStyle w:val="TDC2"/>
            <w:tabs>
              <w:tab w:val="right" w:leader="dot" w:pos="8494"/>
            </w:tabs>
            <w:rPr>
              <w:rFonts w:asciiTheme="minorHAnsi" w:eastAsiaTheme="minorEastAsia" w:hAnsiTheme="minorHAnsi"/>
              <w:noProof/>
              <w:sz w:val="22"/>
              <w:lang w:val="es-EC" w:eastAsia="es-EC"/>
            </w:rPr>
          </w:pPr>
          <w:hyperlink w:anchor="_Toc79763417" w:history="1">
            <w:r w:rsidR="003D66A7" w:rsidRPr="006875F4">
              <w:rPr>
                <w:rStyle w:val="Hipervnculo"/>
                <w:noProof/>
                <w:lang w:val="es-EC"/>
              </w:rPr>
              <w:t>6.1   Conclusiones finales</w:t>
            </w:r>
            <w:r w:rsidR="003D66A7">
              <w:rPr>
                <w:noProof/>
                <w:webHidden/>
              </w:rPr>
              <w:tab/>
            </w:r>
            <w:r w:rsidR="003D66A7">
              <w:rPr>
                <w:noProof/>
                <w:webHidden/>
              </w:rPr>
              <w:fldChar w:fldCharType="begin"/>
            </w:r>
            <w:r w:rsidR="003D66A7">
              <w:rPr>
                <w:noProof/>
                <w:webHidden/>
              </w:rPr>
              <w:instrText xml:space="preserve"> PAGEREF _Toc79763417 \h </w:instrText>
            </w:r>
            <w:r w:rsidR="003D66A7">
              <w:rPr>
                <w:noProof/>
                <w:webHidden/>
              </w:rPr>
            </w:r>
            <w:r w:rsidR="003D66A7">
              <w:rPr>
                <w:noProof/>
                <w:webHidden/>
              </w:rPr>
              <w:fldChar w:fldCharType="separate"/>
            </w:r>
            <w:r w:rsidR="003D66A7">
              <w:rPr>
                <w:noProof/>
                <w:webHidden/>
              </w:rPr>
              <w:t>80</w:t>
            </w:r>
            <w:r w:rsidR="003D66A7">
              <w:rPr>
                <w:noProof/>
                <w:webHidden/>
              </w:rPr>
              <w:fldChar w:fldCharType="end"/>
            </w:r>
          </w:hyperlink>
        </w:p>
        <w:p w14:paraId="08745E2C" w14:textId="435797BA" w:rsidR="003D66A7" w:rsidRDefault="008D4670">
          <w:pPr>
            <w:pStyle w:val="TDC2"/>
            <w:tabs>
              <w:tab w:val="right" w:leader="dot" w:pos="8494"/>
            </w:tabs>
            <w:rPr>
              <w:rFonts w:asciiTheme="minorHAnsi" w:eastAsiaTheme="minorEastAsia" w:hAnsiTheme="minorHAnsi"/>
              <w:noProof/>
              <w:sz w:val="22"/>
              <w:lang w:val="es-EC" w:eastAsia="es-EC"/>
            </w:rPr>
          </w:pPr>
          <w:hyperlink w:anchor="_Toc79763418" w:history="1">
            <w:r w:rsidR="003D66A7" w:rsidRPr="006875F4">
              <w:rPr>
                <w:rStyle w:val="Hipervnculo"/>
                <w:noProof/>
                <w:lang w:val="es-EC"/>
              </w:rPr>
              <w:t>6.2   Líneas de trabajos futuros</w:t>
            </w:r>
            <w:r w:rsidR="003D66A7">
              <w:rPr>
                <w:noProof/>
                <w:webHidden/>
              </w:rPr>
              <w:tab/>
            </w:r>
            <w:r w:rsidR="003D66A7">
              <w:rPr>
                <w:noProof/>
                <w:webHidden/>
              </w:rPr>
              <w:fldChar w:fldCharType="begin"/>
            </w:r>
            <w:r w:rsidR="003D66A7">
              <w:rPr>
                <w:noProof/>
                <w:webHidden/>
              </w:rPr>
              <w:instrText xml:space="preserve"> PAGEREF _Toc79763418 \h </w:instrText>
            </w:r>
            <w:r w:rsidR="003D66A7">
              <w:rPr>
                <w:noProof/>
                <w:webHidden/>
              </w:rPr>
            </w:r>
            <w:r w:rsidR="003D66A7">
              <w:rPr>
                <w:noProof/>
                <w:webHidden/>
              </w:rPr>
              <w:fldChar w:fldCharType="separate"/>
            </w:r>
            <w:r w:rsidR="003D66A7">
              <w:rPr>
                <w:noProof/>
                <w:webHidden/>
              </w:rPr>
              <w:t>80</w:t>
            </w:r>
            <w:r w:rsidR="003D66A7">
              <w:rPr>
                <w:noProof/>
                <w:webHidden/>
              </w:rPr>
              <w:fldChar w:fldCharType="end"/>
            </w:r>
          </w:hyperlink>
        </w:p>
        <w:p w14:paraId="734D6C84" w14:textId="4BBA4184" w:rsidR="003D66A7" w:rsidRDefault="008D4670">
          <w:pPr>
            <w:pStyle w:val="TDC1"/>
            <w:tabs>
              <w:tab w:val="right" w:leader="dot" w:pos="8494"/>
            </w:tabs>
            <w:rPr>
              <w:rFonts w:asciiTheme="minorHAnsi" w:eastAsiaTheme="minorEastAsia" w:hAnsiTheme="minorHAnsi"/>
              <w:noProof/>
              <w:sz w:val="22"/>
              <w:lang w:val="es-EC" w:eastAsia="es-EC"/>
            </w:rPr>
          </w:pPr>
          <w:hyperlink w:anchor="_Toc79763419" w:history="1">
            <w:r w:rsidR="003D66A7" w:rsidRPr="006875F4">
              <w:rPr>
                <w:rStyle w:val="Hipervnculo"/>
                <w:noProof/>
                <w:lang w:val="es-EC"/>
              </w:rPr>
              <w:t>Bibliografía</w:t>
            </w:r>
            <w:r w:rsidR="003D66A7">
              <w:rPr>
                <w:noProof/>
                <w:webHidden/>
              </w:rPr>
              <w:tab/>
            </w:r>
            <w:r w:rsidR="003D66A7">
              <w:rPr>
                <w:noProof/>
                <w:webHidden/>
              </w:rPr>
              <w:fldChar w:fldCharType="begin"/>
            </w:r>
            <w:r w:rsidR="003D66A7">
              <w:rPr>
                <w:noProof/>
                <w:webHidden/>
              </w:rPr>
              <w:instrText xml:space="preserve"> PAGEREF _Toc79763419 \h </w:instrText>
            </w:r>
            <w:r w:rsidR="003D66A7">
              <w:rPr>
                <w:noProof/>
                <w:webHidden/>
              </w:rPr>
            </w:r>
            <w:r w:rsidR="003D66A7">
              <w:rPr>
                <w:noProof/>
                <w:webHidden/>
              </w:rPr>
              <w:fldChar w:fldCharType="separate"/>
            </w:r>
            <w:r w:rsidR="003D66A7">
              <w:rPr>
                <w:noProof/>
                <w:webHidden/>
              </w:rPr>
              <w:t>80</w:t>
            </w:r>
            <w:r w:rsidR="003D66A7">
              <w:rPr>
                <w:noProof/>
                <w:webHidden/>
              </w:rPr>
              <w:fldChar w:fldCharType="end"/>
            </w:r>
          </w:hyperlink>
        </w:p>
        <w:p w14:paraId="783BCBD5" w14:textId="256DD1FA" w:rsidR="00AA4B55" w:rsidRPr="00647A95" w:rsidRDefault="00CC4BDE" w:rsidP="007173BF">
          <w:pPr>
            <w:rPr>
              <w:b/>
              <w:bCs/>
              <w:lang w:val="es-EC"/>
            </w:rPr>
          </w:pPr>
          <w:r w:rsidRPr="00647A95">
            <w:rPr>
              <w:lang w:val="es-EC"/>
            </w:rPr>
            <w:fldChar w:fldCharType="end"/>
          </w:r>
        </w:p>
      </w:sdtContent>
    </w:sdt>
    <w:p w14:paraId="6FEF93A4" w14:textId="77777777" w:rsidR="000F2D3A" w:rsidRPr="00647A95" w:rsidRDefault="000F2D3A" w:rsidP="00F33375">
      <w:pPr>
        <w:pStyle w:val="Ttulo1"/>
        <w:rPr>
          <w:lang w:val="es-EC"/>
        </w:rPr>
      </w:pPr>
      <w:bookmarkStart w:id="18" w:name="_Toc67232715"/>
    </w:p>
    <w:p w14:paraId="681F9311" w14:textId="77777777" w:rsidR="000F2D3A" w:rsidRPr="00647A95" w:rsidRDefault="000F2D3A" w:rsidP="00F33375">
      <w:pPr>
        <w:pStyle w:val="Ttulo1"/>
        <w:rPr>
          <w:lang w:val="es-EC"/>
        </w:rPr>
      </w:pPr>
    </w:p>
    <w:p w14:paraId="1E59E093" w14:textId="77777777" w:rsidR="000F2D3A" w:rsidRPr="00647A95" w:rsidRDefault="000F2D3A" w:rsidP="000F2D3A">
      <w:pPr>
        <w:rPr>
          <w:lang w:val="es-EC"/>
        </w:rPr>
      </w:pPr>
    </w:p>
    <w:p w14:paraId="4CDC4824" w14:textId="7310B6F3" w:rsidR="000F2D3A" w:rsidRDefault="000F2D3A" w:rsidP="000F2D3A">
      <w:pPr>
        <w:rPr>
          <w:lang w:val="es-EC"/>
        </w:rPr>
      </w:pPr>
    </w:p>
    <w:p w14:paraId="63478747" w14:textId="77777777" w:rsidR="00A634CD" w:rsidRPr="00647A95" w:rsidRDefault="00A634CD" w:rsidP="000F2D3A">
      <w:pPr>
        <w:rPr>
          <w:lang w:val="es-EC"/>
        </w:rPr>
      </w:pPr>
    </w:p>
    <w:p w14:paraId="39C87C46" w14:textId="5F2C552F" w:rsidR="000F2D3A" w:rsidRDefault="000F2D3A" w:rsidP="000F2D3A">
      <w:pPr>
        <w:rPr>
          <w:lang w:val="es-EC"/>
        </w:rPr>
      </w:pPr>
    </w:p>
    <w:p w14:paraId="42CCE1A3" w14:textId="77777777" w:rsidR="003D66A7" w:rsidRPr="00647A95" w:rsidRDefault="003D66A7" w:rsidP="000F2D3A">
      <w:pPr>
        <w:rPr>
          <w:lang w:val="es-EC"/>
        </w:rPr>
      </w:pPr>
    </w:p>
    <w:p w14:paraId="5B54522F" w14:textId="77777777" w:rsidR="000F2D3A" w:rsidRPr="00647A95" w:rsidRDefault="000F2D3A" w:rsidP="000F2D3A">
      <w:pPr>
        <w:rPr>
          <w:lang w:val="es-EC"/>
        </w:rPr>
      </w:pPr>
    </w:p>
    <w:p w14:paraId="2CE0E0B5" w14:textId="29035A39" w:rsidR="00F33375" w:rsidRPr="00647A95" w:rsidRDefault="00F33375" w:rsidP="00F33375">
      <w:pPr>
        <w:pStyle w:val="Ttulo1"/>
        <w:rPr>
          <w:lang w:val="es-EC"/>
        </w:rPr>
      </w:pPr>
      <w:bookmarkStart w:id="19" w:name="_Toc79763348"/>
      <w:r w:rsidRPr="00647A95">
        <w:rPr>
          <w:lang w:val="es-EC"/>
        </w:rPr>
        <w:lastRenderedPageBreak/>
        <w:t>Índice de figuras</w:t>
      </w:r>
      <w:bookmarkEnd w:id="18"/>
      <w:bookmarkEnd w:id="19"/>
    </w:p>
    <w:p w14:paraId="374322FA" w14:textId="5BF6CE84" w:rsidR="00A634CD" w:rsidRDefault="00CC07D3">
      <w:pPr>
        <w:pStyle w:val="TDC1"/>
        <w:tabs>
          <w:tab w:val="left" w:pos="1320"/>
          <w:tab w:val="right" w:leader="dot" w:pos="8494"/>
        </w:tabs>
        <w:rPr>
          <w:rFonts w:asciiTheme="minorHAnsi" w:eastAsiaTheme="minorEastAsia" w:hAnsiTheme="minorHAnsi"/>
          <w:noProof/>
          <w:sz w:val="22"/>
          <w:lang w:val="es-EC" w:eastAsia="es-EC"/>
        </w:rPr>
      </w:pPr>
      <w:r w:rsidRPr="00647A95">
        <w:rPr>
          <w:lang w:val="es-EC"/>
        </w:rPr>
        <w:fldChar w:fldCharType="begin"/>
      </w:r>
      <w:r w:rsidRPr="00647A95">
        <w:rPr>
          <w:lang w:val="es-EC"/>
        </w:rPr>
        <w:instrText xml:space="preserve"> TOC \h \z \t "Figuras;1" </w:instrText>
      </w:r>
      <w:r w:rsidRPr="00647A95">
        <w:rPr>
          <w:lang w:val="es-EC"/>
        </w:rPr>
        <w:fldChar w:fldCharType="separate"/>
      </w:r>
      <w:hyperlink w:anchor="_Toc79761813" w:history="1">
        <w:r w:rsidR="00A634CD" w:rsidRPr="000B5EDD">
          <w:rPr>
            <w:rStyle w:val="Hipervnculo"/>
            <w:noProof/>
            <w:lang w:val="es-EC"/>
            <w14:scene3d>
              <w14:camera w14:prst="orthographicFront"/>
              <w14:lightRig w14:rig="threePt" w14:dir="t">
                <w14:rot w14:lat="0" w14:lon="0" w14:rev="0"/>
              </w14:lightRig>
            </w14:scene3d>
          </w:rPr>
          <w:t>Figura 1.</w:t>
        </w:r>
        <w:r w:rsidR="00A634CD">
          <w:rPr>
            <w:rFonts w:asciiTheme="minorHAnsi" w:eastAsiaTheme="minorEastAsia" w:hAnsiTheme="minorHAnsi"/>
            <w:noProof/>
            <w:sz w:val="22"/>
            <w:lang w:val="es-EC" w:eastAsia="es-EC"/>
          </w:rPr>
          <w:tab/>
        </w:r>
        <w:r w:rsidR="00A634CD" w:rsidRPr="000B5EDD">
          <w:rPr>
            <w:rStyle w:val="Hipervnculo"/>
            <w:noProof/>
            <w:lang w:val="es-EC"/>
          </w:rPr>
          <w:t>Etapas establecidas en la Metodología Tradicional para el desarrollo el Prototipo</w:t>
        </w:r>
        <w:r w:rsidR="00A634CD">
          <w:rPr>
            <w:noProof/>
            <w:webHidden/>
          </w:rPr>
          <w:tab/>
        </w:r>
        <w:r w:rsidR="00A634CD">
          <w:rPr>
            <w:noProof/>
            <w:webHidden/>
          </w:rPr>
          <w:fldChar w:fldCharType="begin"/>
        </w:r>
        <w:r w:rsidR="00A634CD">
          <w:rPr>
            <w:noProof/>
            <w:webHidden/>
          </w:rPr>
          <w:instrText xml:space="preserve"> PAGEREF _Toc79761813 \h </w:instrText>
        </w:r>
        <w:r w:rsidR="00A634CD">
          <w:rPr>
            <w:noProof/>
            <w:webHidden/>
          </w:rPr>
        </w:r>
        <w:r w:rsidR="00A634CD">
          <w:rPr>
            <w:noProof/>
            <w:webHidden/>
          </w:rPr>
          <w:fldChar w:fldCharType="separate"/>
        </w:r>
        <w:r w:rsidR="00A634CD">
          <w:rPr>
            <w:noProof/>
            <w:webHidden/>
          </w:rPr>
          <w:t>19</w:t>
        </w:r>
        <w:r w:rsidR="00A634CD">
          <w:rPr>
            <w:noProof/>
            <w:webHidden/>
          </w:rPr>
          <w:fldChar w:fldCharType="end"/>
        </w:r>
      </w:hyperlink>
    </w:p>
    <w:p w14:paraId="25A1AE8F" w14:textId="3D5512FA"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14" w:history="1">
        <w:r w:rsidR="00A634CD" w:rsidRPr="000B5EDD">
          <w:rPr>
            <w:rStyle w:val="Hipervnculo"/>
            <w:noProof/>
            <w14:scene3d>
              <w14:camera w14:prst="orthographicFront"/>
              <w14:lightRig w14:rig="threePt" w14:dir="t">
                <w14:rot w14:lat="0" w14:lon="0" w14:rev="0"/>
              </w14:lightRig>
            </w14:scene3d>
          </w:rPr>
          <w:t>Figura 2.</w:t>
        </w:r>
        <w:r w:rsidR="00A634CD">
          <w:rPr>
            <w:rFonts w:asciiTheme="minorHAnsi" w:eastAsiaTheme="minorEastAsia" w:hAnsiTheme="minorHAnsi"/>
            <w:noProof/>
            <w:sz w:val="22"/>
            <w:lang w:val="es-EC" w:eastAsia="es-EC"/>
          </w:rPr>
          <w:tab/>
        </w:r>
        <w:r w:rsidR="00A634CD" w:rsidRPr="000B5EDD">
          <w:rPr>
            <w:rStyle w:val="Hipervnculo"/>
            <w:noProof/>
          </w:rPr>
          <w:t>Modelo para la Evaluación de la Importancia de la Colección</w:t>
        </w:r>
        <w:r w:rsidR="00A634CD">
          <w:rPr>
            <w:noProof/>
            <w:webHidden/>
          </w:rPr>
          <w:tab/>
        </w:r>
        <w:r w:rsidR="00A634CD">
          <w:rPr>
            <w:noProof/>
            <w:webHidden/>
          </w:rPr>
          <w:fldChar w:fldCharType="begin"/>
        </w:r>
        <w:r w:rsidR="00A634CD">
          <w:rPr>
            <w:noProof/>
            <w:webHidden/>
          </w:rPr>
          <w:instrText xml:space="preserve"> PAGEREF _Toc79761814 \h </w:instrText>
        </w:r>
        <w:r w:rsidR="00A634CD">
          <w:rPr>
            <w:noProof/>
            <w:webHidden/>
          </w:rPr>
        </w:r>
        <w:r w:rsidR="00A634CD">
          <w:rPr>
            <w:noProof/>
            <w:webHidden/>
          </w:rPr>
          <w:fldChar w:fldCharType="separate"/>
        </w:r>
        <w:r w:rsidR="00A634CD">
          <w:rPr>
            <w:noProof/>
            <w:webHidden/>
          </w:rPr>
          <w:t>20</w:t>
        </w:r>
        <w:r w:rsidR="00A634CD">
          <w:rPr>
            <w:noProof/>
            <w:webHidden/>
          </w:rPr>
          <w:fldChar w:fldCharType="end"/>
        </w:r>
      </w:hyperlink>
    </w:p>
    <w:p w14:paraId="46B26057" w14:textId="47E35F82"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15" w:history="1">
        <w:r w:rsidR="00A634CD" w:rsidRPr="000B5EDD">
          <w:rPr>
            <w:rStyle w:val="Hipervnculo"/>
            <w:noProof/>
            <w:lang w:val="es-EC"/>
            <w14:scene3d>
              <w14:camera w14:prst="orthographicFront"/>
              <w14:lightRig w14:rig="threePt" w14:dir="t">
                <w14:rot w14:lat="0" w14:lon="0" w14:rev="0"/>
              </w14:lightRig>
            </w14:scene3d>
          </w:rPr>
          <w:t>Figura 3.</w:t>
        </w:r>
        <w:r w:rsidR="00A634CD">
          <w:rPr>
            <w:rFonts w:asciiTheme="minorHAnsi" w:eastAsiaTheme="minorEastAsia" w:hAnsiTheme="minorHAnsi"/>
            <w:noProof/>
            <w:sz w:val="22"/>
            <w:lang w:val="es-EC" w:eastAsia="es-EC"/>
          </w:rPr>
          <w:tab/>
        </w:r>
        <w:r w:rsidR="00A634CD" w:rsidRPr="000B5EDD">
          <w:rPr>
            <w:rStyle w:val="Hipervnculo"/>
            <w:noProof/>
            <w:lang w:val="es-EC"/>
          </w:rPr>
          <w:t>Cantidad de información en Scopus sobre criterios de adquisición y suscripción seleccionada por países.</w:t>
        </w:r>
        <w:r w:rsidR="00A634CD">
          <w:rPr>
            <w:noProof/>
            <w:webHidden/>
          </w:rPr>
          <w:tab/>
        </w:r>
        <w:r w:rsidR="00A634CD">
          <w:rPr>
            <w:noProof/>
            <w:webHidden/>
          </w:rPr>
          <w:fldChar w:fldCharType="begin"/>
        </w:r>
        <w:r w:rsidR="00A634CD">
          <w:rPr>
            <w:noProof/>
            <w:webHidden/>
          </w:rPr>
          <w:instrText xml:space="preserve"> PAGEREF _Toc79761815 \h </w:instrText>
        </w:r>
        <w:r w:rsidR="00A634CD">
          <w:rPr>
            <w:noProof/>
            <w:webHidden/>
          </w:rPr>
        </w:r>
        <w:r w:rsidR="00A634CD">
          <w:rPr>
            <w:noProof/>
            <w:webHidden/>
          </w:rPr>
          <w:fldChar w:fldCharType="separate"/>
        </w:r>
        <w:r w:rsidR="00A634CD">
          <w:rPr>
            <w:noProof/>
            <w:webHidden/>
          </w:rPr>
          <w:t>28</w:t>
        </w:r>
        <w:r w:rsidR="00A634CD">
          <w:rPr>
            <w:noProof/>
            <w:webHidden/>
          </w:rPr>
          <w:fldChar w:fldCharType="end"/>
        </w:r>
      </w:hyperlink>
    </w:p>
    <w:p w14:paraId="4426D2E1" w14:textId="38B6745E"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16" w:history="1">
        <w:r w:rsidR="00A634CD" w:rsidRPr="000B5EDD">
          <w:rPr>
            <w:rStyle w:val="Hipervnculo"/>
            <w:noProof/>
            <w:lang w:val="es-EC"/>
            <w14:scene3d>
              <w14:camera w14:prst="orthographicFront"/>
              <w14:lightRig w14:rig="threePt" w14:dir="t">
                <w14:rot w14:lat="0" w14:lon="0" w14:rev="0"/>
              </w14:lightRig>
            </w14:scene3d>
          </w:rPr>
          <w:t>Figura 4.</w:t>
        </w:r>
        <w:r w:rsidR="00A634CD">
          <w:rPr>
            <w:rFonts w:asciiTheme="minorHAnsi" w:eastAsiaTheme="minorEastAsia" w:hAnsiTheme="minorHAnsi"/>
            <w:noProof/>
            <w:sz w:val="22"/>
            <w:lang w:val="es-EC" w:eastAsia="es-EC"/>
          </w:rPr>
          <w:tab/>
        </w:r>
        <w:r w:rsidR="00A634CD" w:rsidRPr="000B5EDD">
          <w:rPr>
            <w:rStyle w:val="Hipervnculo"/>
            <w:noProof/>
            <w:lang w:val="es-EC"/>
          </w:rPr>
          <w:t>Cantidad de información en Scopus y Scielo sobre métodos e indicadores bibliométricos seleccionada por países.</w:t>
        </w:r>
        <w:r w:rsidR="00A634CD">
          <w:rPr>
            <w:noProof/>
            <w:webHidden/>
          </w:rPr>
          <w:tab/>
        </w:r>
        <w:r w:rsidR="00A634CD">
          <w:rPr>
            <w:noProof/>
            <w:webHidden/>
          </w:rPr>
          <w:fldChar w:fldCharType="begin"/>
        </w:r>
        <w:r w:rsidR="00A634CD">
          <w:rPr>
            <w:noProof/>
            <w:webHidden/>
          </w:rPr>
          <w:instrText xml:space="preserve"> PAGEREF _Toc79761816 \h </w:instrText>
        </w:r>
        <w:r w:rsidR="00A634CD">
          <w:rPr>
            <w:noProof/>
            <w:webHidden/>
          </w:rPr>
        </w:r>
        <w:r w:rsidR="00A634CD">
          <w:rPr>
            <w:noProof/>
            <w:webHidden/>
          </w:rPr>
          <w:fldChar w:fldCharType="separate"/>
        </w:r>
        <w:r w:rsidR="00A634CD">
          <w:rPr>
            <w:noProof/>
            <w:webHidden/>
          </w:rPr>
          <w:t>29</w:t>
        </w:r>
        <w:r w:rsidR="00A634CD">
          <w:rPr>
            <w:noProof/>
            <w:webHidden/>
          </w:rPr>
          <w:fldChar w:fldCharType="end"/>
        </w:r>
      </w:hyperlink>
    </w:p>
    <w:p w14:paraId="2074E372" w14:textId="1A87F917"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17" w:history="1">
        <w:r w:rsidR="00A634CD" w:rsidRPr="000B5EDD">
          <w:rPr>
            <w:rStyle w:val="Hipervnculo"/>
            <w:noProof/>
            <w:lang w:val="es-EC"/>
            <w14:scene3d>
              <w14:camera w14:prst="orthographicFront"/>
              <w14:lightRig w14:rig="threePt" w14:dir="t">
                <w14:rot w14:lat="0" w14:lon="0" w14:rev="0"/>
              </w14:lightRig>
            </w14:scene3d>
          </w:rPr>
          <w:t>Figura 5.</w:t>
        </w:r>
        <w:r w:rsidR="00A634CD">
          <w:rPr>
            <w:rFonts w:asciiTheme="minorHAnsi" w:eastAsiaTheme="minorEastAsia" w:hAnsiTheme="minorHAnsi"/>
            <w:noProof/>
            <w:sz w:val="22"/>
            <w:lang w:val="es-EC" w:eastAsia="es-EC"/>
          </w:rPr>
          <w:tab/>
        </w:r>
        <w:r w:rsidR="00A634CD" w:rsidRPr="000B5EDD">
          <w:rPr>
            <w:rStyle w:val="Hipervnculo"/>
            <w:noProof/>
            <w:lang w:val="es-EC"/>
          </w:rPr>
          <w:t>Áreas de investigación de Scopus y Scielo sobre métodos e indicadores bibliométricos.</w:t>
        </w:r>
        <w:r w:rsidR="00A634CD">
          <w:rPr>
            <w:noProof/>
            <w:webHidden/>
          </w:rPr>
          <w:tab/>
        </w:r>
        <w:r w:rsidR="00A634CD">
          <w:rPr>
            <w:noProof/>
            <w:webHidden/>
          </w:rPr>
          <w:fldChar w:fldCharType="begin"/>
        </w:r>
        <w:r w:rsidR="00A634CD">
          <w:rPr>
            <w:noProof/>
            <w:webHidden/>
          </w:rPr>
          <w:instrText xml:space="preserve"> PAGEREF _Toc79761817 \h </w:instrText>
        </w:r>
        <w:r w:rsidR="00A634CD">
          <w:rPr>
            <w:noProof/>
            <w:webHidden/>
          </w:rPr>
        </w:r>
        <w:r w:rsidR="00A634CD">
          <w:rPr>
            <w:noProof/>
            <w:webHidden/>
          </w:rPr>
          <w:fldChar w:fldCharType="separate"/>
        </w:r>
        <w:r w:rsidR="00A634CD">
          <w:rPr>
            <w:noProof/>
            <w:webHidden/>
          </w:rPr>
          <w:t>30</w:t>
        </w:r>
        <w:r w:rsidR="00A634CD">
          <w:rPr>
            <w:noProof/>
            <w:webHidden/>
          </w:rPr>
          <w:fldChar w:fldCharType="end"/>
        </w:r>
      </w:hyperlink>
    </w:p>
    <w:p w14:paraId="3F4660DC" w14:textId="12767284"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18" w:history="1">
        <w:r w:rsidR="00A634CD" w:rsidRPr="000B5EDD">
          <w:rPr>
            <w:rStyle w:val="Hipervnculo"/>
            <w:noProof/>
            <w:lang w:val="es-EC"/>
            <w14:scene3d>
              <w14:camera w14:prst="orthographicFront"/>
              <w14:lightRig w14:rig="threePt" w14:dir="t">
                <w14:rot w14:lat="0" w14:lon="0" w14:rev="0"/>
              </w14:lightRig>
            </w14:scene3d>
          </w:rPr>
          <w:t>Figura 6.</w:t>
        </w:r>
        <w:r w:rsidR="00A634CD">
          <w:rPr>
            <w:rFonts w:asciiTheme="minorHAnsi" w:eastAsiaTheme="minorEastAsia" w:hAnsiTheme="minorHAnsi"/>
            <w:noProof/>
            <w:sz w:val="22"/>
            <w:lang w:val="es-EC" w:eastAsia="es-EC"/>
          </w:rPr>
          <w:tab/>
        </w:r>
        <w:r w:rsidR="00A634CD" w:rsidRPr="000B5EDD">
          <w:rPr>
            <w:rStyle w:val="Hipervnculo"/>
            <w:noProof/>
            <w:lang w:val="es-EC"/>
          </w:rPr>
          <w:t>Cantidad de información en Scopus sobre técnicas de minería de datos seleccionada por países.</w:t>
        </w:r>
        <w:r w:rsidR="00A634CD">
          <w:rPr>
            <w:noProof/>
            <w:webHidden/>
          </w:rPr>
          <w:tab/>
        </w:r>
        <w:r w:rsidR="00A634CD">
          <w:rPr>
            <w:noProof/>
            <w:webHidden/>
          </w:rPr>
          <w:fldChar w:fldCharType="begin"/>
        </w:r>
        <w:r w:rsidR="00A634CD">
          <w:rPr>
            <w:noProof/>
            <w:webHidden/>
          </w:rPr>
          <w:instrText xml:space="preserve"> PAGEREF _Toc79761818 \h </w:instrText>
        </w:r>
        <w:r w:rsidR="00A634CD">
          <w:rPr>
            <w:noProof/>
            <w:webHidden/>
          </w:rPr>
        </w:r>
        <w:r w:rsidR="00A634CD">
          <w:rPr>
            <w:noProof/>
            <w:webHidden/>
          </w:rPr>
          <w:fldChar w:fldCharType="separate"/>
        </w:r>
        <w:r w:rsidR="00A634CD">
          <w:rPr>
            <w:noProof/>
            <w:webHidden/>
          </w:rPr>
          <w:t>33</w:t>
        </w:r>
        <w:r w:rsidR="00A634CD">
          <w:rPr>
            <w:noProof/>
            <w:webHidden/>
          </w:rPr>
          <w:fldChar w:fldCharType="end"/>
        </w:r>
      </w:hyperlink>
    </w:p>
    <w:p w14:paraId="09FEA69A" w14:textId="453E8A01"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19" w:history="1">
        <w:r w:rsidR="00A634CD" w:rsidRPr="000B5EDD">
          <w:rPr>
            <w:rStyle w:val="Hipervnculo"/>
            <w:noProof/>
            <w:lang w:val="es-EC"/>
            <w14:scene3d>
              <w14:camera w14:prst="orthographicFront"/>
              <w14:lightRig w14:rig="threePt" w14:dir="t">
                <w14:rot w14:lat="0" w14:lon="0" w14:rev="0"/>
              </w14:lightRig>
            </w14:scene3d>
          </w:rPr>
          <w:t>Figura 7.</w:t>
        </w:r>
        <w:r w:rsidR="00A634CD">
          <w:rPr>
            <w:rFonts w:asciiTheme="minorHAnsi" w:eastAsiaTheme="minorEastAsia" w:hAnsiTheme="minorHAnsi"/>
            <w:noProof/>
            <w:sz w:val="22"/>
            <w:lang w:val="es-EC" w:eastAsia="es-EC"/>
          </w:rPr>
          <w:tab/>
        </w:r>
        <w:r w:rsidR="00A634CD" w:rsidRPr="000B5EDD">
          <w:rPr>
            <w:rStyle w:val="Hipervnculo"/>
            <w:noProof/>
            <w:lang w:val="es-EC"/>
          </w:rPr>
          <w:t>Cantidad de información en Scopus y Scielo sobre herramientas de recopilación y visualización.</w:t>
        </w:r>
        <w:r w:rsidR="00A634CD">
          <w:rPr>
            <w:noProof/>
            <w:webHidden/>
          </w:rPr>
          <w:tab/>
        </w:r>
        <w:r w:rsidR="00A634CD">
          <w:rPr>
            <w:noProof/>
            <w:webHidden/>
          </w:rPr>
          <w:fldChar w:fldCharType="begin"/>
        </w:r>
        <w:r w:rsidR="00A634CD">
          <w:rPr>
            <w:noProof/>
            <w:webHidden/>
          </w:rPr>
          <w:instrText xml:space="preserve"> PAGEREF _Toc79761819 \h </w:instrText>
        </w:r>
        <w:r w:rsidR="00A634CD">
          <w:rPr>
            <w:noProof/>
            <w:webHidden/>
          </w:rPr>
        </w:r>
        <w:r w:rsidR="00A634CD">
          <w:rPr>
            <w:noProof/>
            <w:webHidden/>
          </w:rPr>
          <w:fldChar w:fldCharType="separate"/>
        </w:r>
        <w:r w:rsidR="00A634CD">
          <w:rPr>
            <w:noProof/>
            <w:webHidden/>
          </w:rPr>
          <w:t>35</w:t>
        </w:r>
        <w:r w:rsidR="00A634CD">
          <w:rPr>
            <w:noProof/>
            <w:webHidden/>
          </w:rPr>
          <w:fldChar w:fldCharType="end"/>
        </w:r>
      </w:hyperlink>
    </w:p>
    <w:p w14:paraId="094A0AC9" w14:textId="63391F6B"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20" w:history="1">
        <w:r w:rsidR="00A634CD" w:rsidRPr="000B5EDD">
          <w:rPr>
            <w:rStyle w:val="Hipervnculo"/>
            <w:noProof/>
            <w:lang w:val="es-EC"/>
            <w14:scene3d>
              <w14:camera w14:prst="orthographicFront"/>
              <w14:lightRig w14:rig="threePt" w14:dir="t">
                <w14:rot w14:lat="0" w14:lon="0" w14:rev="0"/>
              </w14:lightRig>
            </w14:scene3d>
          </w:rPr>
          <w:t>Figura 8.</w:t>
        </w:r>
        <w:r w:rsidR="00A634CD">
          <w:rPr>
            <w:rFonts w:asciiTheme="minorHAnsi" w:eastAsiaTheme="minorEastAsia" w:hAnsiTheme="minorHAnsi"/>
            <w:noProof/>
            <w:sz w:val="22"/>
            <w:lang w:val="es-EC" w:eastAsia="es-EC"/>
          </w:rPr>
          <w:tab/>
        </w:r>
        <w:r w:rsidR="00A634CD" w:rsidRPr="000B5EDD">
          <w:rPr>
            <w:rStyle w:val="Hipervnculo"/>
            <w:noProof/>
            <w:lang w:val="es-EC"/>
          </w:rPr>
          <w:t>Modelo conceptual actual.</w:t>
        </w:r>
        <w:r w:rsidR="00A634CD">
          <w:rPr>
            <w:noProof/>
            <w:webHidden/>
          </w:rPr>
          <w:tab/>
        </w:r>
        <w:r w:rsidR="00A634CD">
          <w:rPr>
            <w:noProof/>
            <w:webHidden/>
          </w:rPr>
          <w:fldChar w:fldCharType="begin"/>
        </w:r>
        <w:r w:rsidR="00A634CD">
          <w:rPr>
            <w:noProof/>
            <w:webHidden/>
          </w:rPr>
          <w:instrText xml:space="preserve"> PAGEREF _Toc79761820 \h </w:instrText>
        </w:r>
        <w:r w:rsidR="00A634CD">
          <w:rPr>
            <w:noProof/>
            <w:webHidden/>
          </w:rPr>
        </w:r>
        <w:r w:rsidR="00A634CD">
          <w:rPr>
            <w:noProof/>
            <w:webHidden/>
          </w:rPr>
          <w:fldChar w:fldCharType="separate"/>
        </w:r>
        <w:r w:rsidR="00A634CD">
          <w:rPr>
            <w:noProof/>
            <w:webHidden/>
          </w:rPr>
          <w:t>39</w:t>
        </w:r>
        <w:r w:rsidR="00A634CD">
          <w:rPr>
            <w:noProof/>
            <w:webHidden/>
          </w:rPr>
          <w:fldChar w:fldCharType="end"/>
        </w:r>
      </w:hyperlink>
    </w:p>
    <w:p w14:paraId="788C7444" w14:textId="32317408"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21" w:history="1">
        <w:r w:rsidR="00A634CD" w:rsidRPr="000B5EDD">
          <w:rPr>
            <w:rStyle w:val="Hipervnculo"/>
            <w:noProof/>
            <w:lang w:val="es-EC"/>
            <w14:scene3d>
              <w14:camera w14:prst="orthographicFront"/>
              <w14:lightRig w14:rig="threePt" w14:dir="t">
                <w14:rot w14:lat="0" w14:lon="0" w14:rev="0"/>
              </w14:lightRig>
            </w14:scene3d>
          </w:rPr>
          <w:t>Figura 9.</w:t>
        </w:r>
        <w:r w:rsidR="00A634CD">
          <w:rPr>
            <w:rFonts w:asciiTheme="minorHAnsi" w:eastAsiaTheme="minorEastAsia" w:hAnsiTheme="minorHAnsi"/>
            <w:noProof/>
            <w:sz w:val="22"/>
            <w:lang w:val="es-EC" w:eastAsia="es-EC"/>
          </w:rPr>
          <w:tab/>
        </w:r>
        <w:r w:rsidR="00A634CD" w:rsidRPr="000B5EDD">
          <w:rPr>
            <w:rStyle w:val="Hipervnculo"/>
            <w:noProof/>
            <w:lang w:val="es-EC"/>
          </w:rPr>
          <w:t>Modelo conceptual actual con visión futura.</w:t>
        </w:r>
        <w:r w:rsidR="00A634CD">
          <w:rPr>
            <w:noProof/>
            <w:webHidden/>
          </w:rPr>
          <w:tab/>
        </w:r>
        <w:r w:rsidR="00A634CD">
          <w:rPr>
            <w:noProof/>
            <w:webHidden/>
          </w:rPr>
          <w:fldChar w:fldCharType="begin"/>
        </w:r>
        <w:r w:rsidR="00A634CD">
          <w:rPr>
            <w:noProof/>
            <w:webHidden/>
          </w:rPr>
          <w:instrText xml:space="preserve"> PAGEREF _Toc79761821 \h </w:instrText>
        </w:r>
        <w:r w:rsidR="00A634CD">
          <w:rPr>
            <w:noProof/>
            <w:webHidden/>
          </w:rPr>
        </w:r>
        <w:r w:rsidR="00A634CD">
          <w:rPr>
            <w:noProof/>
            <w:webHidden/>
          </w:rPr>
          <w:fldChar w:fldCharType="separate"/>
        </w:r>
        <w:r w:rsidR="00A634CD">
          <w:rPr>
            <w:noProof/>
            <w:webHidden/>
          </w:rPr>
          <w:t>40</w:t>
        </w:r>
        <w:r w:rsidR="00A634CD">
          <w:rPr>
            <w:noProof/>
            <w:webHidden/>
          </w:rPr>
          <w:fldChar w:fldCharType="end"/>
        </w:r>
      </w:hyperlink>
    </w:p>
    <w:p w14:paraId="3F555E32" w14:textId="783A506D"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22" w:history="1">
        <w:r w:rsidR="00A634CD" w:rsidRPr="000B5EDD">
          <w:rPr>
            <w:rStyle w:val="Hipervnculo"/>
            <w:noProof/>
            <w:lang w:val="es-EC"/>
            <w14:scene3d>
              <w14:camera w14:prst="orthographicFront"/>
              <w14:lightRig w14:rig="threePt" w14:dir="t">
                <w14:rot w14:lat="0" w14:lon="0" w14:rev="0"/>
              </w14:lightRig>
            </w14:scene3d>
          </w:rPr>
          <w:t>Figura 10.</w:t>
        </w:r>
        <w:r w:rsidR="00A634CD">
          <w:rPr>
            <w:rFonts w:asciiTheme="minorHAnsi" w:eastAsiaTheme="minorEastAsia" w:hAnsiTheme="minorHAnsi"/>
            <w:noProof/>
            <w:sz w:val="22"/>
            <w:lang w:val="es-EC" w:eastAsia="es-EC"/>
          </w:rPr>
          <w:tab/>
        </w:r>
        <w:r w:rsidR="00A634CD" w:rsidRPr="000B5EDD">
          <w:rPr>
            <w:rStyle w:val="Hipervnculo"/>
            <w:noProof/>
            <w:lang w:val="es-EC"/>
          </w:rPr>
          <w:t>Arquitectura Lógica del Sistema Web.</w:t>
        </w:r>
        <w:r w:rsidR="00A634CD">
          <w:rPr>
            <w:noProof/>
            <w:webHidden/>
          </w:rPr>
          <w:tab/>
        </w:r>
        <w:r w:rsidR="00A634CD">
          <w:rPr>
            <w:noProof/>
            <w:webHidden/>
          </w:rPr>
          <w:fldChar w:fldCharType="begin"/>
        </w:r>
        <w:r w:rsidR="00A634CD">
          <w:rPr>
            <w:noProof/>
            <w:webHidden/>
          </w:rPr>
          <w:instrText xml:space="preserve"> PAGEREF _Toc79761822 \h </w:instrText>
        </w:r>
        <w:r w:rsidR="00A634CD">
          <w:rPr>
            <w:noProof/>
            <w:webHidden/>
          </w:rPr>
        </w:r>
        <w:r w:rsidR="00A634CD">
          <w:rPr>
            <w:noProof/>
            <w:webHidden/>
          </w:rPr>
          <w:fldChar w:fldCharType="separate"/>
        </w:r>
        <w:r w:rsidR="00A634CD">
          <w:rPr>
            <w:noProof/>
            <w:webHidden/>
          </w:rPr>
          <w:t>44</w:t>
        </w:r>
        <w:r w:rsidR="00A634CD">
          <w:rPr>
            <w:noProof/>
            <w:webHidden/>
          </w:rPr>
          <w:fldChar w:fldCharType="end"/>
        </w:r>
      </w:hyperlink>
    </w:p>
    <w:p w14:paraId="490B89FE" w14:textId="61BB6273"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23" w:history="1">
        <w:r w:rsidR="00A634CD" w:rsidRPr="000B5EDD">
          <w:rPr>
            <w:rStyle w:val="Hipervnculo"/>
            <w:noProof/>
            <w:lang w:val="es-EC"/>
            <w14:scene3d>
              <w14:camera w14:prst="orthographicFront"/>
              <w14:lightRig w14:rig="threePt" w14:dir="t">
                <w14:rot w14:lat="0" w14:lon="0" w14:rev="0"/>
              </w14:lightRig>
            </w14:scene3d>
          </w:rPr>
          <w:t>Figura 11.</w:t>
        </w:r>
        <w:r w:rsidR="00A634CD">
          <w:rPr>
            <w:rFonts w:asciiTheme="minorHAnsi" w:eastAsiaTheme="minorEastAsia" w:hAnsiTheme="minorHAnsi"/>
            <w:noProof/>
            <w:sz w:val="22"/>
            <w:lang w:val="es-EC" w:eastAsia="es-EC"/>
          </w:rPr>
          <w:tab/>
        </w:r>
        <w:r w:rsidR="00A634CD" w:rsidRPr="000B5EDD">
          <w:rPr>
            <w:rStyle w:val="Hipervnculo"/>
            <w:noProof/>
            <w:lang w:val="es-EC"/>
          </w:rPr>
          <w:t>Arquitectura Física Cliente - Servidor.</w:t>
        </w:r>
        <w:r w:rsidR="00A634CD">
          <w:rPr>
            <w:noProof/>
            <w:webHidden/>
          </w:rPr>
          <w:tab/>
        </w:r>
        <w:r w:rsidR="00A634CD">
          <w:rPr>
            <w:noProof/>
            <w:webHidden/>
          </w:rPr>
          <w:fldChar w:fldCharType="begin"/>
        </w:r>
        <w:r w:rsidR="00A634CD">
          <w:rPr>
            <w:noProof/>
            <w:webHidden/>
          </w:rPr>
          <w:instrText xml:space="preserve"> PAGEREF _Toc79761823 \h </w:instrText>
        </w:r>
        <w:r w:rsidR="00A634CD">
          <w:rPr>
            <w:noProof/>
            <w:webHidden/>
          </w:rPr>
        </w:r>
        <w:r w:rsidR="00A634CD">
          <w:rPr>
            <w:noProof/>
            <w:webHidden/>
          </w:rPr>
          <w:fldChar w:fldCharType="separate"/>
        </w:r>
        <w:r w:rsidR="00A634CD">
          <w:rPr>
            <w:noProof/>
            <w:webHidden/>
          </w:rPr>
          <w:t>46</w:t>
        </w:r>
        <w:r w:rsidR="00A634CD">
          <w:rPr>
            <w:noProof/>
            <w:webHidden/>
          </w:rPr>
          <w:fldChar w:fldCharType="end"/>
        </w:r>
      </w:hyperlink>
    </w:p>
    <w:p w14:paraId="5AB9A957" w14:textId="1F88BF06"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24" w:history="1">
        <w:r w:rsidR="00A634CD" w:rsidRPr="000B5EDD">
          <w:rPr>
            <w:rStyle w:val="Hipervnculo"/>
            <w:noProof/>
            <w:lang w:val="es-EC"/>
            <w14:scene3d>
              <w14:camera w14:prst="orthographicFront"/>
              <w14:lightRig w14:rig="threePt" w14:dir="t">
                <w14:rot w14:lat="0" w14:lon="0" w14:rev="0"/>
              </w14:lightRig>
            </w14:scene3d>
          </w:rPr>
          <w:t>Figura 12.</w:t>
        </w:r>
        <w:r w:rsidR="00A634CD">
          <w:rPr>
            <w:rFonts w:asciiTheme="minorHAnsi" w:eastAsiaTheme="minorEastAsia" w:hAnsiTheme="minorHAnsi"/>
            <w:noProof/>
            <w:sz w:val="22"/>
            <w:lang w:val="es-EC" w:eastAsia="es-EC"/>
          </w:rPr>
          <w:tab/>
        </w:r>
        <w:r w:rsidR="00A634CD" w:rsidRPr="000B5EDD">
          <w:rPr>
            <w:rStyle w:val="Hipervnculo"/>
            <w:noProof/>
            <w:lang w:val="es-EC"/>
          </w:rPr>
          <w:t>Entidades y operaciones por entidad.</w:t>
        </w:r>
        <w:r w:rsidR="00A634CD">
          <w:rPr>
            <w:noProof/>
            <w:webHidden/>
          </w:rPr>
          <w:tab/>
        </w:r>
        <w:r w:rsidR="00A634CD">
          <w:rPr>
            <w:noProof/>
            <w:webHidden/>
          </w:rPr>
          <w:fldChar w:fldCharType="begin"/>
        </w:r>
        <w:r w:rsidR="00A634CD">
          <w:rPr>
            <w:noProof/>
            <w:webHidden/>
          </w:rPr>
          <w:instrText xml:space="preserve"> PAGEREF _Toc79761824 \h </w:instrText>
        </w:r>
        <w:r w:rsidR="00A634CD">
          <w:rPr>
            <w:noProof/>
            <w:webHidden/>
          </w:rPr>
        </w:r>
        <w:r w:rsidR="00A634CD">
          <w:rPr>
            <w:noProof/>
            <w:webHidden/>
          </w:rPr>
          <w:fldChar w:fldCharType="separate"/>
        </w:r>
        <w:r w:rsidR="00A634CD">
          <w:rPr>
            <w:noProof/>
            <w:webHidden/>
          </w:rPr>
          <w:t>47</w:t>
        </w:r>
        <w:r w:rsidR="00A634CD">
          <w:rPr>
            <w:noProof/>
            <w:webHidden/>
          </w:rPr>
          <w:fldChar w:fldCharType="end"/>
        </w:r>
      </w:hyperlink>
    </w:p>
    <w:p w14:paraId="1FA2672B" w14:textId="681E2BDA"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25" w:history="1">
        <w:r w:rsidR="00A634CD" w:rsidRPr="000B5EDD">
          <w:rPr>
            <w:rStyle w:val="Hipervnculo"/>
            <w:noProof/>
            <w:lang w:val="es-EC"/>
            <w14:scene3d>
              <w14:camera w14:prst="orthographicFront"/>
              <w14:lightRig w14:rig="threePt" w14:dir="t">
                <w14:rot w14:lat="0" w14:lon="0" w14:rev="0"/>
              </w14:lightRig>
            </w14:scene3d>
          </w:rPr>
          <w:t>Figura 13.</w:t>
        </w:r>
        <w:r w:rsidR="00A634CD">
          <w:rPr>
            <w:rFonts w:asciiTheme="minorHAnsi" w:eastAsiaTheme="minorEastAsia" w:hAnsiTheme="minorHAnsi"/>
            <w:noProof/>
            <w:sz w:val="22"/>
            <w:lang w:val="es-EC" w:eastAsia="es-EC"/>
          </w:rPr>
          <w:tab/>
        </w:r>
        <w:r w:rsidR="00A634CD" w:rsidRPr="000B5EDD">
          <w:rPr>
            <w:rStyle w:val="Hipervnculo"/>
            <w:noProof/>
            <w:lang w:val="es-EC"/>
          </w:rPr>
          <w:t>Clases correspondientes a la Vista.</w:t>
        </w:r>
        <w:r w:rsidR="00A634CD">
          <w:rPr>
            <w:noProof/>
            <w:webHidden/>
          </w:rPr>
          <w:tab/>
        </w:r>
        <w:r w:rsidR="00A634CD">
          <w:rPr>
            <w:noProof/>
            <w:webHidden/>
          </w:rPr>
          <w:fldChar w:fldCharType="begin"/>
        </w:r>
        <w:r w:rsidR="00A634CD">
          <w:rPr>
            <w:noProof/>
            <w:webHidden/>
          </w:rPr>
          <w:instrText xml:space="preserve"> PAGEREF _Toc79761825 \h </w:instrText>
        </w:r>
        <w:r w:rsidR="00A634CD">
          <w:rPr>
            <w:noProof/>
            <w:webHidden/>
          </w:rPr>
        </w:r>
        <w:r w:rsidR="00A634CD">
          <w:rPr>
            <w:noProof/>
            <w:webHidden/>
          </w:rPr>
          <w:fldChar w:fldCharType="separate"/>
        </w:r>
        <w:r w:rsidR="00A634CD">
          <w:rPr>
            <w:noProof/>
            <w:webHidden/>
          </w:rPr>
          <w:t>48</w:t>
        </w:r>
        <w:r w:rsidR="00A634CD">
          <w:rPr>
            <w:noProof/>
            <w:webHidden/>
          </w:rPr>
          <w:fldChar w:fldCharType="end"/>
        </w:r>
      </w:hyperlink>
    </w:p>
    <w:p w14:paraId="345C9A10" w14:textId="5B9972B5"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26" w:history="1">
        <w:r w:rsidR="00A634CD" w:rsidRPr="000B5EDD">
          <w:rPr>
            <w:rStyle w:val="Hipervnculo"/>
            <w:noProof/>
            <w:lang w:val="es-EC"/>
            <w14:scene3d>
              <w14:camera w14:prst="orthographicFront"/>
              <w14:lightRig w14:rig="threePt" w14:dir="t">
                <w14:rot w14:lat="0" w14:lon="0" w14:rev="0"/>
              </w14:lightRig>
            </w14:scene3d>
          </w:rPr>
          <w:t>Figura 14.</w:t>
        </w:r>
        <w:r w:rsidR="00A634CD">
          <w:rPr>
            <w:rFonts w:asciiTheme="minorHAnsi" w:eastAsiaTheme="minorEastAsia" w:hAnsiTheme="minorHAnsi"/>
            <w:noProof/>
            <w:sz w:val="22"/>
            <w:lang w:val="es-EC" w:eastAsia="es-EC"/>
          </w:rPr>
          <w:tab/>
        </w:r>
        <w:r w:rsidR="00A634CD" w:rsidRPr="000B5EDD">
          <w:rPr>
            <w:rStyle w:val="Hipervnculo"/>
            <w:noProof/>
            <w:lang w:val="es-EC"/>
          </w:rPr>
          <w:t>Clases correspondientes a la Controlador.</w:t>
        </w:r>
        <w:r w:rsidR="00A634CD">
          <w:rPr>
            <w:noProof/>
            <w:webHidden/>
          </w:rPr>
          <w:tab/>
        </w:r>
        <w:r w:rsidR="00A634CD">
          <w:rPr>
            <w:noProof/>
            <w:webHidden/>
          </w:rPr>
          <w:fldChar w:fldCharType="begin"/>
        </w:r>
        <w:r w:rsidR="00A634CD">
          <w:rPr>
            <w:noProof/>
            <w:webHidden/>
          </w:rPr>
          <w:instrText xml:space="preserve"> PAGEREF _Toc79761826 \h </w:instrText>
        </w:r>
        <w:r w:rsidR="00A634CD">
          <w:rPr>
            <w:noProof/>
            <w:webHidden/>
          </w:rPr>
        </w:r>
        <w:r w:rsidR="00A634CD">
          <w:rPr>
            <w:noProof/>
            <w:webHidden/>
          </w:rPr>
          <w:fldChar w:fldCharType="separate"/>
        </w:r>
        <w:r w:rsidR="00A634CD">
          <w:rPr>
            <w:noProof/>
            <w:webHidden/>
          </w:rPr>
          <w:t>48</w:t>
        </w:r>
        <w:r w:rsidR="00A634CD">
          <w:rPr>
            <w:noProof/>
            <w:webHidden/>
          </w:rPr>
          <w:fldChar w:fldCharType="end"/>
        </w:r>
      </w:hyperlink>
    </w:p>
    <w:p w14:paraId="5F8F2F8D" w14:textId="266B7488"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27" w:history="1">
        <w:r w:rsidR="00A634CD" w:rsidRPr="000B5EDD">
          <w:rPr>
            <w:rStyle w:val="Hipervnculo"/>
            <w:noProof/>
            <w:lang w:val="es-EC"/>
            <w14:scene3d>
              <w14:camera w14:prst="orthographicFront"/>
              <w14:lightRig w14:rig="threePt" w14:dir="t">
                <w14:rot w14:lat="0" w14:lon="0" w14:rev="0"/>
              </w14:lightRig>
            </w14:scene3d>
          </w:rPr>
          <w:t>Figura 15.</w:t>
        </w:r>
        <w:r w:rsidR="00A634CD">
          <w:rPr>
            <w:rFonts w:asciiTheme="minorHAnsi" w:eastAsiaTheme="minorEastAsia" w:hAnsiTheme="minorHAnsi"/>
            <w:noProof/>
            <w:sz w:val="22"/>
            <w:lang w:val="es-EC" w:eastAsia="es-EC"/>
          </w:rPr>
          <w:tab/>
        </w:r>
        <w:r w:rsidR="00A634CD" w:rsidRPr="000B5EDD">
          <w:rPr>
            <w:rStyle w:val="Hipervnculo"/>
            <w:noProof/>
            <w:lang w:val="es-EC"/>
          </w:rPr>
          <w:t>Clases correspondientes a la Persistencia.</w:t>
        </w:r>
        <w:r w:rsidR="00A634CD">
          <w:rPr>
            <w:noProof/>
            <w:webHidden/>
          </w:rPr>
          <w:tab/>
        </w:r>
        <w:r w:rsidR="00A634CD">
          <w:rPr>
            <w:noProof/>
            <w:webHidden/>
          </w:rPr>
          <w:fldChar w:fldCharType="begin"/>
        </w:r>
        <w:r w:rsidR="00A634CD">
          <w:rPr>
            <w:noProof/>
            <w:webHidden/>
          </w:rPr>
          <w:instrText xml:space="preserve"> PAGEREF _Toc79761827 \h </w:instrText>
        </w:r>
        <w:r w:rsidR="00A634CD">
          <w:rPr>
            <w:noProof/>
            <w:webHidden/>
          </w:rPr>
        </w:r>
        <w:r w:rsidR="00A634CD">
          <w:rPr>
            <w:noProof/>
            <w:webHidden/>
          </w:rPr>
          <w:fldChar w:fldCharType="separate"/>
        </w:r>
        <w:r w:rsidR="00A634CD">
          <w:rPr>
            <w:noProof/>
            <w:webHidden/>
          </w:rPr>
          <w:t>49</w:t>
        </w:r>
        <w:r w:rsidR="00A634CD">
          <w:rPr>
            <w:noProof/>
            <w:webHidden/>
          </w:rPr>
          <w:fldChar w:fldCharType="end"/>
        </w:r>
      </w:hyperlink>
    </w:p>
    <w:p w14:paraId="132028F7" w14:textId="21408E97"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28" w:history="1">
        <w:r w:rsidR="00A634CD" w:rsidRPr="000B5EDD">
          <w:rPr>
            <w:rStyle w:val="Hipervnculo"/>
            <w:noProof/>
            <w:lang w:val="es-EC"/>
            <w14:scene3d>
              <w14:camera w14:prst="orthographicFront"/>
              <w14:lightRig w14:rig="threePt" w14:dir="t">
                <w14:rot w14:lat="0" w14:lon="0" w14:rev="0"/>
              </w14:lightRig>
            </w14:scene3d>
          </w:rPr>
          <w:t>Figura 16.</w:t>
        </w:r>
        <w:r w:rsidR="00A634CD">
          <w:rPr>
            <w:rFonts w:asciiTheme="minorHAnsi" w:eastAsiaTheme="minorEastAsia" w:hAnsiTheme="minorHAnsi"/>
            <w:noProof/>
            <w:sz w:val="22"/>
            <w:lang w:val="es-EC" w:eastAsia="es-EC"/>
          </w:rPr>
          <w:tab/>
        </w:r>
        <w:r w:rsidR="00A634CD" w:rsidRPr="000B5EDD">
          <w:rPr>
            <w:rStyle w:val="Hipervnculo"/>
            <w:noProof/>
            <w:lang w:val="es-EC"/>
          </w:rPr>
          <w:t>Modelo Conceptual.</w:t>
        </w:r>
        <w:r w:rsidR="00A634CD">
          <w:rPr>
            <w:noProof/>
            <w:webHidden/>
          </w:rPr>
          <w:tab/>
        </w:r>
        <w:r w:rsidR="00A634CD">
          <w:rPr>
            <w:noProof/>
            <w:webHidden/>
          </w:rPr>
          <w:fldChar w:fldCharType="begin"/>
        </w:r>
        <w:r w:rsidR="00A634CD">
          <w:rPr>
            <w:noProof/>
            <w:webHidden/>
          </w:rPr>
          <w:instrText xml:space="preserve"> PAGEREF _Toc79761828 \h </w:instrText>
        </w:r>
        <w:r w:rsidR="00A634CD">
          <w:rPr>
            <w:noProof/>
            <w:webHidden/>
          </w:rPr>
        </w:r>
        <w:r w:rsidR="00A634CD">
          <w:rPr>
            <w:noProof/>
            <w:webHidden/>
          </w:rPr>
          <w:fldChar w:fldCharType="separate"/>
        </w:r>
        <w:r w:rsidR="00A634CD">
          <w:rPr>
            <w:noProof/>
            <w:webHidden/>
          </w:rPr>
          <w:t>50</w:t>
        </w:r>
        <w:r w:rsidR="00A634CD">
          <w:rPr>
            <w:noProof/>
            <w:webHidden/>
          </w:rPr>
          <w:fldChar w:fldCharType="end"/>
        </w:r>
      </w:hyperlink>
    </w:p>
    <w:p w14:paraId="53D03F0E" w14:textId="055E809B"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29" w:history="1">
        <w:r w:rsidR="00A634CD" w:rsidRPr="000B5EDD">
          <w:rPr>
            <w:rStyle w:val="Hipervnculo"/>
            <w:noProof/>
            <w:lang w:val="es-EC"/>
            <w14:scene3d>
              <w14:camera w14:prst="orthographicFront"/>
              <w14:lightRig w14:rig="threePt" w14:dir="t">
                <w14:rot w14:lat="0" w14:lon="0" w14:rev="0"/>
              </w14:lightRig>
            </w14:scene3d>
          </w:rPr>
          <w:t>Figura 17.</w:t>
        </w:r>
        <w:r w:rsidR="00A634CD">
          <w:rPr>
            <w:rFonts w:asciiTheme="minorHAnsi" w:eastAsiaTheme="minorEastAsia" w:hAnsiTheme="minorHAnsi"/>
            <w:noProof/>
            <w:sz w:val="22"/>
            <w:lang w:val="es-EC" w:eastAsia="es-EC"/>
          </w:rPr>
          <w:tab/>
        </w:r>
        <w:r w:rsidR="00A634CD" w:rsidRPr="000B5EDD">
          <w:rPr>
            <w:rStyle w:val="Hipervnculo"/>
            <w:noProof/>
            <w:lang w:val="es-EC"/>
          </w:rPr>
          <w:t>Diagrama entidad – relación (Modelo lógico).</w:t>
        </w:r>
        <w:r w:rsidR="00A634CD">
          <w:rPr>
            <w:noProof/>
            <w:webHidden/>
          </w:rPr>
          <w:tab/>
        </w:r>
        <w:r w:rsidR="00A634CD">
          <w:rPr>
            <w:noProof/>
            <w:webHidden/>
          </w:rPr>
          <w:fldChar w:fldCharType="begin"/>
        </w:r>
        <w:r w:rsidR="00A634CD">
          <w:rPr>
            <w:noProof/>
            <w:webHidden/>
          </w:rPr>
          <w:instrText xml:space="preserve"> PAGEREF _Toc79761829 \h </w:instrText>
        </w:r>
        <w:r w:rsidR="00A634CD">
          <w:rPr>
            <w:noProof/>
            <w:webHidden/>
          </w:rPr>
        </w:r>
        <w:r w:rsidR="00A634CD">
          <w:rPr>
            <w:noProof/>
            <w:webHidden/>
          </w:rPr>
          <w:fldChar w:fldCharType="separate"/>
        </w:r>
        <w:r w:rsidR="00A634CD">
          <w:rPr>
            <w:noProof/>
            <w:webHidden/>
          </w:rPr>
          <w:t>50</w:t>
        </w:r>
        <w:r w:rsidR="00A634CD">
          <w:rPr>
            <w:noProof/>
            <w:webHidden/>
          </w:rPr>
          <w:fldChar w:fldCharType="end"/>
        </w:r>
      </w:hyperlink>
    </w:p>
    <w:p w14:paraId="770FE62E" w14:textId="33C470FA"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30" w:history="1">
        <w:r w:rsidR="00A634CD" w:rsidRPr="000B5EDD">
          <w:rPr>
            <w:rStyle w:val="Hipervnculo"/>
            <w:noProof/>
            <w:lang w:val="es-EC"/>
            <w14:scene3d>
              <w14:camera w14:prst="orthographicFront"/>
              <w14:lightRig w14:rig="threePt" w14:dir="t">
                <w14:rot w14:lat="0" w14:lon="0" w14:rev="0"/>
              </w14:lightRig>
            </w14:scene3d>
          </w:rPr>
          <w:t>Figura 18.</w:t>
        </w:r>
        <w:r w:rsidR="00A634CD">
          <w:rPr>
            <w:rFonts w:asciiTheme="minorHAnsi" w:eastAsiaTheme="minorEastAsia" w:hAnsiTheme="minorHAnsi"/>
            <w:noProof/>
            <w:sz w:val="22"/>
            <w:lang w:val="es-EC" w:eastAsia="es-EC"/>
          </w:rPr>
          <w:tab/>
        </w:r>
        <w:r w:rsidR="00A634CD" w:rsidRPr="000B5EDD">
          <w:rPr>
            <w:rStyle w:val="Hipervnculo"/>
            <w:noProof/>
            <w:lang w:val="es-EC"/>
          </w:rPr>
          <w:t>Menú Pantalla Principal.</w:t>
        </w:r>
        <w:r w:rsidR="00A634CD">
          <w:rPr>
            <w:noProof/>
            <w:webHidden/>
          </w:rPr>
          <w:tab/>
        </w:r>
        <w:r w:rsidR="00A634CD">
          <w:rPr>
            <w:noProof/>
            <w:webHidden/>
          </w:rPr>
          <w:fldChar w:fldCharType="begin"/>
        </w:r>
        <w:r w:rsidR="00A634CD">
          <w:rPr>
            <w:noProof/>
            <w:webHidden/>
          </w:rPr>
          <w:instrText xml:space="preserve"> PAGEREF _Toc79761830 \h </w:instrText>
        </w:r>
        <w:r w:rsidR="00A634CD">
          <w:rPr>
            <w:noProof/>
            <w:webHidden/>
          </w:rPr>
        </w:r>
        <w:r w:rsidR="00A634CD">
          <w:rPr>
            <w:noProof/>
            <w:webHidden/>
          </w:rPr>
          <w:fldChar w:fldCharType="separate"/>
        </w:r>
        <w:r w:rsidR="00A634CD">
          <w:rPr>
            <w:noProof/>
            <w:webHidden/>
          </w:rPr>
          <w:t>51</w:t>
        </w:r>
        <w:r w:rsidR="00A634CD">
          <w:rPr>
            <w:noProof/>
            <w:webHidden/>
          </w:rPr>
          <w:fldChar w:fldCharType="end"/>
        </w:r>
      </w:hyperlink>
    </w:p>
    <w:p w14:paraId="37FE7AB5" w14:textId="55ACF7D4"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31" w:history="1">
        <w:r w:rsidR="00A634CD" w:rsidRPr="000B5EDD">
          <w:rPr>
            <w:rStyle w:val="Hipervnculo"/>
            <w:noProof/>
            <w:lang w:val="es-EC"/>
            <w14:scene3d>
              <w14:camera w14:prst="orthographicFront"/>
              <w14:lightRig w14:rig="threePt" w14:dir="t">
                <w14:rot w14:lat="0" w14:lon="0" w14:rev="0"/>
              </w14:lightRig>
            </w14:scene3d>
          </w:rPr>
          <w:t>Figura 19.</w:t>
        </w:r>
        <w:r w:rsidR="00A634CD">
          <w:rPr>
            <w:rFonts w:asciiTheme="minorHAnsi" w:eastAsiaTheme="minorEastAsia" w:hAnsiTheme="minorHAnsi"/>
            <w:noProof/>
            <w:sz w:val="22"/>
            <w:lang w:val="es-EC" w:eastAsia="es-EC"/>
          </w:rPr>
          <w:tab/>
        </w:r>
        <w:r w:rsidR="00A634CD" w:rsidRPr="000B5EDD">
          <w:rPr>
            <w:rStyle w:val="Hipervnculo"/>
            <w:noProof/>
            <w:lang w:val="es-EC"/>
          </w:rPr>
          <w:t>Cuadro de Resultados.</w:t>
        </w:r>
        <w:r w:rsidR="00A634CD">
          <w:rPr>
            <w:noProof/>
            <w:webHidden/>
          </w:rPr>
          <w:tab/>
        </w:r>
        <w:r w:rsidR="00A634CD">
          <w:rPr>
            <w:noProof/>
            <w:webHidden/>
          </w:rPr>
          <w:fldChar w:fldCharType="begin"/>
        </w:r>
        <w:r w:rsidR="00A634CD">
          <w:rPr>
            <w:noProof/>
            <w:webHidden/>
          </w:rPr>
          <w:instrText xml:space="preserve"> PAGEREF _Toc79761831 \h </w:instrText>
        </w:r>
        <w:r w:rsidR="00A634CD">
          <w:rPr>
            <w:noProof/>
            <w:webHidden/>
          </w:rPr>
        </w:r>
        <w:r w:rsidR="00A634CD">
          <w:rPr>
            <w:noProof/>
            <w:webHidden/>
          </w:rPr>
          <w:fldChar w:fldCharType="separate"/>
        </w:r>
        <w:r w:rsidR="00A634CD">
          <w:rPr>
            <w:noProof/>
            <w:webHidden/>
          </w:rPr>
          <w:t>52</w:t>
        </w:r>
        <w:r w:rsidR="00A634CD">
          <w:rPr>
            <w:noProof/>
            <w:webHidden/>
          </w:rPr>
          <w:fldChar w:fldCharType="end"/>
        </w:r>
      </w:hyperlink>
    </w:p>
    <w:p w14:paraId="38B63F4E" w14:textId="270EE8E3"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32" w:history="1">
        <w:r w:rsidR="00A634CD" w:rsidRPr="000B5EDD">
          <w:rPr>
            <w:rStyle w:val="Hipervnculo"/>
            <w:noProof/>
            <w:lang w:val="es-EC"/>
            <w14:scene3d>
              <w14:camera w14:prst="orthographicFront"/>
              <w14:lightRig w14:rig="threePt" w14:dir="t">
                <w14:rot w14:lat="0" w14:lon="0" w14:rev="0"/>
              </w14:lightRig>
            </w14:scene3d>
          </w:rPr>
          <w:t>Figura 20.</w:t>
        </w:r>
        <w:r w:rsidR="00A634CD">
          <w:rPr>
            <w:rFonts w:asciiTheme="minorHAnsi" w:eastAsiaTheme="minorEastAsia" w:hAnsiTheme="minorHAnsi"/>
            <w:noProof/>
            <w:sz w:val="22"/>
            <w:lang w:val="es-EC" w:eastAsia="es-EC"/>
          </w:rPr>
          <w:tab/>
        </w:r>
        <w:r w:rsidR="00A634CD" w:rsidRPr="000B5EDD">
          <w:rPr>
            <w:rStyle w:val="Hipervnculo"/>
            <w:noProof/>
            <w:lang w:val="es-EC"/>
          </w:rPr>
          <w:t>Pantalla Publicaciones.</w:t>
        </w:r>
        <w:r w:rsidR="00A634CD">
          <w:rPr>
            <w:noProof/>
            <w:webHidden/>
          </w:rPr>
          <w:tab/>
        </w:r>
        <w:r w:rsidR="00A634CD">
          <w:rPr>
            <w:noProof/>
            <w:webHidden/>
          </w:rPr>
          <w:fldChar w:fldCharType="begin"/>
        </w:r>
        <w:r w:rsidR="00A634CD">
          <w:rPr>
            <w:noProof/>
            <w:webHidden/>
          </w:rPr>
          <w:instrText xml:space="preserve"> PAGEREF _Toc79761832 \h </w:instrText>
        </w:r>
        <w:r w:rsidR="00A634CD">
          <w:rPr>
            <w:noProof/>
            <w:webHidden/>
          </w:rPr>
        </w:r>
        <w:r w:rsidR="00A634CD">
          <w:rPr>
            <w:noProof/>
            <w:webHidden/>
          </w:rPr>
          <w:fldChar w:fldCharType="separate"/>
        </w:r>
        <w:r w:rsidR="00A634CD">
          <w:rPr>
            <w:noProof/>
            <w:webHidden/>
          </w:rPr>
          <w:t>52</w:t>
        </w:r>
        <w:r w:rsidR="00A634CD">
          <w:rPr>
            <w:noProof/>
            <w:webHidden/>
          </w:rPr>
          <w:fldChar w:fldCharType="end"/>
        </w:r>
      </w:hyperlink>
    </w:p>
    <w:p w14:paraId="42A76D1A" w14:textId="51C63859"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33" w:history="1">
        <w:r w:rsidR="00A634CD" w:rsidRPr="000B5EDD">
          <w:rPr>
            <w:rStyle w:val="Hipervnculo"/>
            <w:noProof/>
            <w:lang w:val="es-EC"/>
            <w14:scene3d>
              <w14:camera w14:prst="orthographicFront"/>
              <w14:lightRig w14:rig="threePt" w14:dir="t">
                <w14:rot w14:lat="0" w14:lon="0" w14:rev="0"/>
              </w14:lightRig>
            </w14:scene3d>
          </w:rPr>
          <w:t>Figura 21.</w:t>
        </w:r>
        <w:r w:rsidR="00A634CD">
          <w:rPr>
            <w:rFonts w:asciiTheme="minorHAnsi" w:eastAsiaTheme="minorEastAsia" w:hAnsiTheme="minorHAnsi"/>
            <w:noProof/>
            <w:sz w:val="22"/>
            <w:lang w:val="es-EC" w:eastAsia="es-EC"/>
          </w:rPr>
          <w:tab/>
        </w:r>
        <w:r w:rsidR="00A634CD" w:rsidRPr="000B5EDD">
          <w:rPr>
            <w:rStyle w:val="Hipervnculo"/>
            <w:noProof/>
            <w:lang w:val="es-EC"/>
          </w:rPr>
          <w:t>Pantalla Publicaciones.</w:t>
        </w:r>
        <w:r w:rsidR="00A634CD">
          <w:rPr>
            <w:noProof/>
            <w:webHidden/>
          </w:rPr>
          <w:tab/>
        </w:r>
        <w:r w:rsidR="00A634CD">
          <w:rPr>
            <w:noProof/>
            <w:webHidden/>
          </w:rPr>
          <w:fldChar w:fldCharType="begin"/>
        </w:r>
        <w:r w:rsidR="00A634CD">
          <w:rPr>
            <w:noProof/>
            <w:webHidden/>
          </w:rPr>
          <w:instrText xml:space="preserve"> PAGEREF _Toc79761833 \h </w:instrText>
        </w:r>
        <w:r w:rsidR="00A634CD">
          <w:rPr>
            <w:noProof/>
            <w:webHidden/>
          </w:rPr>
        </w:r>
        <w:r w:rsidR="00A634CD">
          <w:rPr>
            <w:noProof/>
            <w:webHidden/>
          </w:rPr>
          <w:fldChar w:fldCharType="separate"/>
        </w:r>
        <w:r w:rsidR="00A634CD">
          <w:rPr>
            <w:noProof/>
            <w:webHidden/>
          </w:rPr>
          <w:t>53</w:t>
        </w:r>
        <w:r w:rsidR="00A634CD">
          <w:rPr>
            <w:noProof/>
            <w:webHidden/>
          </w:rPr>
          <w:fldChar w:fldCharType="end"/>
        </w:r>
      </w:hyperlink>
    </w:p>
    <w:p w14:paraId="2C114926" w14:textId="4D39DE19"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34" w:history="1">
        <w:r w:rsidR="00A634CD" w:rsidRPr="000B5EDD">
          <w:rPr>
            <w:rStyle w:val="Hipervnculo"/>
            <w:noProof/>
            <w:lang w:val="es-EC"/>
            <w14:scene3d>
              <w14:camera w14:prst="orthographicFront"/>
              <w14:lightRig w14:rig="threePt" w14:dir="t">
                <w14:rot w14:lat="0" w14:lon="0" w14:rev="0"/>
              </w14:lightRig>
            </w14:scene3d>
          </w:rPr>
          <w:t>Figura 22.</w:t>
        </w:r>
        <w:r w:rsidR="00A634CD">
          <w:rPr>
            <w:rFonts w:asciiTheme="minorHAnsi" w:eastAsiaTheme="minorEastAsia" w:hAnsiTheme="minorHAnsi"/>
            <w:noProof/>
            <w:sz w:val="22"/>
            <w:lang w:val="es-EC" w:eastAsia="es-EC"/>
          </w:rPr>
          <w:tab/>
        </w:r>
        <w:r w:rsidR="00A634CD" w:rsidRPr="000B5EDD">
          <w:rPr>
            <w:rStyle w:val="Hipervnculo"/>
            <w:noProof/>
            <w:lang w:val="es-EC"/>
          </w:rPr>
          <w:t>Pantalla Referencias.</w:t>
        </w:r>
        <w:r w:rsidR="00A634CD">
          <w:rPr>
            <w:noProof/>
            <w:webHidden/>
          </w:rPr>
          <w:tab/>
        </w:r>
        <w:r w:rsidR="00A634CD">
          <w:rPr>
            <w:noProof/>
            <w:webHidden/>
          </w:rPr>
          <w:fldChar w:fldCharType="begin"/>
        </w:r>
        <w:r w:rsidR="00A634CD">
          <w:rPr>
            <w:noProof/>
            <w:webHidden/>
          </w:rPr>
          <w:instrText xml:space="preserve"> PAGEREF _Toc79761834 \h </w:instrText>
        </w:r>
        <w:r w:rsidR="00A634CD">
          <w:rPr>
            <w:noProof/>
            <w:webHidden/>
          </w:rPr>
        </w:r>
        <w:r w:rsidR="00A634CD">
          <w:rPr>
            <w:noProof/>
            <w:webHidden/>
          </w:rPr>
          <w:fldChar w:fldCharType="separate"/>
        </w:r>
        <w:r w:rsidR="00A634CD">
          <w:rPr>
            <w:noProof/>
            <w:webHidden/>
          </w:rPr>
          <w:t>53</w:t>
        </w:r>
        <w:r w:rsidR="00A634CD">
          <w:rPr>
            <w:noProof/>
            <w:webHidden/>
          </w:rPr>
          <w:fldChar w:fldCharType="end"/>
        </w:r>
      </w:hyperlink>
    </w:p>
    <w:p w14:paraId="2E301451" w14:textId="27D8811E"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35" w:history="1">
        <w:r w:rsidR="00A634CD" w:rsidRPr="000B5EDD">
          <w:rPr>
            <w:rStyle w:val="Hipervnculo"/>
            <w:noProof/>
            <w:lang w:val="es-EC"/>
            <w14:scene3d>
              <w14:camera w14:prst="orthographicFront"/>
              <w14:lightRig w14:rig="threePt" w14:dir="t">
                <w14:rot w14:lat="0" w14:lon="0" w14:rev="0"/>
              </w14:lightRig>
            </w14:scene3d>
          </w:rPr>
          <w:t>Figura 23.</w:t>
        </w:r>
        <w:r w:rsidR="00A634CD">
          <w:rPr>
            <w:rFonts w:asciiTheme="minorHAnsi" w:eastAsiaTheme="minorEastAsia" w:hAnsiTheme="minorHAnsi"/>
            <w:noProof/>
            <w:sz w:val="22"/>
            <w:lang w:val="es-EC" w:eastAsia="es-EC"/>
          </w:rPr>
          <w:tab/>
        </w:r>
        <w:r w:rsidR="00A634CD" w:rsidRPr="000B5EDD">
          <w:rPr>
            <w:rStyle w:val="Hipervnculo"/>
            <w:noProof/>
            <w:lang w:val="es-EC"/>
          </w:rPr>
          <w:t>Pantalla Medios Publicación.</w:t>
        </w:r>
        <w:r w:rsidR="00A634CD">
          <w:rPr>
            <w:noProof/>
            <w:webHidden/>
          </w:rPr>
          <w:tab/>
        </w:r>
        <w:r w:rsidR="00A634CD">
          <w:rPr>
            <w:noProof/>
            <w:webHidden/>
          </w:rPr>
          <w:fldChar w:fldCharType="begin"/>
        </w:r>
        <w:r w:rsidR="00A634CD">
          <w:rPr>
            <w:noProof/>
            <w:webHidden/>
          </w:rPr>
          <w:instrText xml:space="preserve"> PAGEREF _Toc79761835 \h </w:instrText>
        </w:r>
        <w:r w:rsidR="00A634CD">
          <w:rPr>
            <w:noProof/>
            <w:webHidden/>
          </w:rPr>
        </w:r>
        <w:r w:rsidR="00A634CD">
          <w:rPr>
            <w:noProof/>
            <w:webHidden/>
          </w:rPr>
          <w:fldChar w:fldCharType="separate"/>
        </w:r>
        <w:r w:rsidR="00A634CD">
          <w:rPr>
            <w:noProof/>
            <w:webHidden/>
          </w:rPr>
          <w:t>54</w:t>
        </w:r>
        <w:r w:rsidR="00A634CD">
          <w:rPr>
            <w:noProof/>
            <w:webHidden/>
          </w:rPr>
          <w:fldChar w:fldCharType="end"/>
        </w:r>
      </w:hyperlink>
    </w:p>
    <w:p w14:paraId="05883548" w14:textId="2EBE7816"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36" w:history="1">
        <w:r w:rsidR="00A634CD" w:rsidRPr="000B5EDD">
          <w:rPr>
            <w:rStyle w:val="Hipervnculo"/>
            <w:noProof/>
            <w:lang w:val="es-EC"/>
            <w14:scene3d>
              <w14:camera w14:prst="orthographicFront"/>
              <w14:lightRig w14:rig="threePt" w14:dir="t">
                <w14:rot w14:lat="0" w14:lon="0" w14:rev="0"/>
              </w14:lightRig>
            </w14:scene3d>
          </w:rPr>
          <w:t>Figura 24.</w:t>
        </w:r>
        <w:r w:rsidR="00A634CD">
          <w:rPr>
            <w:rFonts w:asciiTheme="minorHAnsi" w:eastAsiaTheme="minorEastAsia" w:hAnsiTheme="minorHAnsi"/>
            <w:noProof/>
            <w:sz w:val="22"/>
            <w:lang w:val="es-EC" w:eastAsia="es-EC"/>
          </w:rPr>
          <w:tab/>
        </w:r>
        <w:r w:rsidR="00A634CD" w:rsidRPr="000B5EDD">
          <w:rPr>
            <w:rStyle w:val="Hipervnculo"/>
            <w:noProof/>
            <w:lang w:val="es-EC"/>
          </w:rPr>
          <w:t>Pantalla Áreas.</w:t>
        </w:r>
        <w:r w:rsidR="00A634CD">
          <w:rPr>
            <w:noProof/>
            <w:webHidden/>
          </w:rPr>
          <w:tab/>
        </w:r>
        <w:r w:rsidR="00A634CD">
          <w:rPr>
            <w:noProof/>
            <w:webHidden/>
          </w:rPr>
          <w:fldChar w:fldCharType="begin"/>
        </w:r>
        <w:r w:rsidR="00A634CD">
          <w:rPr>
            <w:noProof/>
            <w:webHidden/>
          </w:rPr>
          <w:instrText xml:space="preserve"> PAGEREF _Toc79761836 \h </w:instrText>
        </w:r>
        <w:r w:rsidR="00A634CD">
          <w:rPr>
            <w:noProof/>
            <w:webHidden/>
          </w:rPr>
        </w:r>
        <w:r w:rsidR="00A634CD">
          <w:rPr>
            <w:noProof/>
            <w:webHidden/>
          </w:rPr>
          <w:fldChar w:fldCharType="separate"/>
        </w:r>
        <w:r w:rsidR="00A634CD">
          <w:rPr>
            <w:noProof/>
            <w:webHidden/>
          </w:rPr>
          <w:t>54</w:t>
        </w:r>
        <w:r w:rsidR="00A634CD">
          <w:rPr>
            <w:noProof/>
            <w:webHidden/>
          </w:rPr>
          <w:fldChar w:fldCharType="end"/>
        </w:r>
      </w:hyperlink>
    </w:p>
    <w:p w14:paraId="5570B411" w14:textId="091D0396"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37" w:history="1">
        <w:r w:rsidR="00A634CD" w:rsidRPr="000B5EDD">
          <w:rPr>
            <w:rStyle w:val="Hipervnculo"/>
            <w:noProof/>
            <w:lang w:val="es-EC"/>
            <w14:scene3d>
              <w14:camera w14:prst="orthographicFront"/>
              <w14:lightRig w14:rig="threePt" w14:dir="t">
                <w14:rot w14:lat="0" w14:lon="0" w14:rev="0"/>
              </w14:lightRig>
            </w14:scene3d>
          </w:rPr>
          <w:t>Figura 25.</w:t>
        </w:r>
        <w:r w:rsidR="00A634CD">
          <w:rPr>
            <w:rFonts w:asciiTheme="minorHAnsi" w:eastAsiaTheme="minorEastAsia" w:hAnsiTheme="minorHAnsi"/>
            <w:noProof/>
            <w:sz w:val="22"/>
            <w:lang w:val="es-EC" w:eastAsia="es-EC"/>
          </w:rPr>
          <w:tab/>
        </w:r>
        <w:r w:rsidR="00A634CD" w:rsidRPr="000B5EDD">
          <w:rPr>
            <w:rStyle w:val="Hipervnculo"/>
            <w:noProof/>
            <w:lang w:val="es-EC"/>
          </w:rPr>
          <w:t>Pantalla Base Datos Digital.</w:t>
        </w:r>
        <w:r w:rsidR="00A634CD">
          <w:rPr>
            <w:noProof/>
            <w:webHidden/>
          </w:rPr>
          <w:tab/>
        </w:r>
        <w:r w:rsidR="00A634CD">
          <w:rPr>
            <w:noProof/>
            <w:webHidden/>
          </w:rPr>
          <w:fldChar w:fldCharType="begin"/>
        </w:r>
        <w:r w:rsidR="00A634CD">
          <w:rPr>
            <w:noProof/>
            <w:webHidden/>
          </w:rPr>
          <w:instrText xml:space="preserve"> PAGEREF _Toc79761837 \h </w:instrText>
        </w:r>
        <w:r w:rsidR="00A634CD">
          <w:rPr>
            <w:noProof/>
            <w:webHidden/>
          </w:rPr>
        </w:r>
        <w:r w:rsidR="00A634CD">
          <w:rPr>
            <w:noProof/>
            <w:webHidden/>
          </w:rPr>
          <w:fldChar w:fldCharType="separate"/>
        </w:r>
        <w:r w:rsidR="00A634CD">
          <w:rPr>
            <w:noProof/>
            <w:webHidden/>
          </w:rPr>
          <w:t>55</w:t>
        </w:r>
        <w:r w:rsidR="00A634CD">
          <w:rPr>
            <w:noProof/>
            <w:webHidden/>
          </w:rPr>
          <w:fldChar w:fldCharType="end"/>
        </w:r>
      </w:hyperlink>
    </w:p>
    <w:p w14:paraId="5FB8D0C2" w14:textId="0167F2D1"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38" w:history="1">
        <w:r w:rsidR="00A634CD" w:rsidRPr="000B5EDD">
          <w:rPr>
            <w:rStyle w:val="Hipervnculo"/>
            <w:noProof/>
            <w:lang w:val="es-EC"/>
            <w14:scene3d>
              <w14:camera w14:prst="orthographicFront"/>
              <w14:lightRig w14:rig="threePt" w14:dir="t">
                <w14:rot w14:lat="0" w14:lon="0" w14:rev="0"/>
              </w14:lightRig>
            </w14:scene3d>
          </w:rPr>
          <w:t>Figura 26.</w:t>
        </w:r>
        <w:r w:rsidR="00A634CD">
          <w:rPr>
            <w:rFonts w:asciiTheme="minorHAnsi" w:eastAsiaTheme="minorEastAsia" w:hAnsiTheme="minorHAnsi"/>
            <w:noProof/>
            <w:sz w:val="22"/>
            <w:lang w:val="es-EC" w:eastAsia="es-EC"/>
          </w:rPr>
          <w:tab/>
        </w:r>
        <w:r w:rsidR="00A634CD" w:rsidRPr="000B5EDD">
          <w:rPr>
            <w:rStyle w:val="Hipervnculo"/>
            <w:noProof/>
            <w:lang w:val="es-EC"/>
          </w:rPr>
          <w:t>Pantalla Estadísticas de los Proveedores.</w:t>
        </w:r>
        <w:r w:rsidR="00A634CD">
          <w:rPr>
            <w:noProof/>
            <w:webHidden/>
          </w:rPr>
          <w:tab/>
        </w:r>
        <w:r w:rsidR="00A634CD">
          <w:rPr>
            <w:noProof/>
            <w:webHidden/>
          </w:rPr>
          <w:fldChar w:fldCharType="begin"/>
        </w:r>
        <w:r w:rsidR="00A634CD">
          <w:rPr>
            <w:noProof/>
            <w:webHidden/>
          </w:rPr>
          <w:instrText xml:space="preserve"> PAGEREF _Toc79761838 \h </w:instrText>
        </w:r>
        <w:r w:rsidR="00A634CD">
          <w:rPr>
            <w:noProof/>
            <w:webHidden/>
          </w:rPr>
        </w:r>
        <w:r w:rsidR="00A634CD">
          <w:rPr>
            <w:noProof/>
            <w:webHidden/>
          </w:rPr>
          <w:fldChar w:fldCharType="separate"/>
        </w:r>
        <w:r w:rsidR="00A634CD">
          <w:rPr>
            <w:noProof/>
            <w:webHidden/>
          </w:rPr>
          <w:t>55</w:t>
        </w:r>
        <w:r w:rsidR="00A634CD">
          <w:rPr>
            <w:noProof/>
            <w:webHidden/>
          </w:rPr>
          <w:fldChar w:fldCharType="end"/>
        </w:r>
      </w:hyperlink>
    </w:p>
    <w:p w14:paraId="502D817C" w14:textId="3B80E0E6"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39" w:history="1">
        <w:r w:rsidR="00A634CD" w:rsidRPr="000B5EDD">
          <w:rPr>
            <w:rStyle w:val="Hipervnculo"/>
            <w:noProof/>
            <w:lang w:val="es-EC"/>
            <w14:scene3d>
              <w14:camera w14:prst="orthographicFront"/>
              <w14:lightRig w14:rig="threePt" w14:dir="t">
                <w14:rot w14:lat="0" w14:lon="0" w14:rev="0"/>
              </w14:lightRig>
            </w14:scene3d>
          </w:rPr>
          <w:t>Figura 27.</w:t>
        </w:r>
        <w:r w:rsidR="00A634CD">
          <w:rPr>
            <w:rFonts w:asciiTheme="minorHAnsi" w:eastAsiaTheme="minorEastAsia" w:hAnsiTheme="minorHAnsi"/>
            <w:noProof/>
            <w:sz w:val="22"/>
            <w:lang w:val="es-EC" w:eastAsia="es-EC"/>
          </w:rPr>
          <w:tab/>
        </w:r>
        <w:r w:rsidR="00A634CD" w:rsidRPr="000B5EDD">
          <w:rPr>
            <w:rStyle w:val="Hipervnculo"/>
            <w:noProof/>
            <w:lang w:val="es-EC"/>
          </w:rPr>
          <w:t>Pantalla para el análisis de datos.</w:t>
        </w:r>
        <w:r w:rsidR="00A634CD">
          <w:rPr>
            <w:noProof/>
            <w:webHidden/>
          </w:rPr>
          <w:tab/>
        </w:r>
        <w:r w:rsidR="00A634CD">
          <w:rPr>
            <w:noProof/>
            <w:webHidden/>
          </w:rPr>
          <w:fldChar w:fldCharType="begin"/>
        </w:r>
        <w:r w:rsidR="00A634CD">
          <w:rPr>
            <w:noProof/>
            <w:webHidden/>
          </w:rPr>
          <w:instrText xml:space="preserve"> PAGEREF _Toc79761839 \h </w:instrText>
        </w:r>
        <w:r w:rsidR="00A634CD">
          <w:rPr>
            <w:noProof/>
            <w:webHidden/>
          </w:rPr>
        </w:r>
        <w:r w:rsidR="00A634CD">
          <w:rPr>
            <w:noProof/>
            <w:webHidden/>
          </w:rPr>
          <w:fldChar w:fldCharType="separate"/>
        </w:r>
        <w:r w:rsidR="00A634CD">
          <w:rPr>
            <w:noProof/>
            <w:webHidden/>
          </w:rPr>
          <w:t>56</w:t>
        </w:r>
        <w:r w:rsidR="00A634CD">
          <w:rPr>
            <w:noProof/>
            <w:webHidden/>
          </w:rPr>
          <w:fldChar w:fldCharType="end"/>
        </w:r>
      </w:hyperlink>
    </w:p>
    <w:p w14:paraId="7CCD582C" w14:textId="00E0FA09"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40" w:history="1">
        <w:r w:rsidR="00A634CD" w:rsidRPr="000B5EDD">
          <w:rPr>
            <w:rStyle w:val="Hipervnculo"/>
            <w:noProof/>
            <w14:scene3d>
              <w14:camera w14:prst="orthographicFront"/>
              <w14:lightRig w14:rig="threePt" w14:dir="t">
                <w14:rot w14:lat="0" w14:lon="0" w14:rev="0"/>
              </w14:lightRig>
            </w14:scene3d>
          </w:rPr>
          <w:t>Figura 28.</w:t>
        </w:r>
        <w:r w:rsidR="00A634CD">
          <w:rPr>
            <w:rFonts w:asciiTheme="minorHAnsi" w:eastAsiaTheme="minorEastAsia" w:hAnsiTheme="minorHAnsi"/>
            <w:noProof/>
            <w:sz w:val="22"/>
            <w:lang w:val="es-EC" w:eastAsia="es-EC"/>
          </w:rPr>
          <w:tab/>
        </w:r>
        <w:r w:rsidR="00A634CD" w:rsidRPr="000B5EDD">
          <w:rPr>
            <w:rStyle w:val="Hipervnculo"/>
            <w:noProof/>
          </w:rPr>
          <w:t>Pantalla Publicaciones.</w:t>
        </w:r>
        <w:r w:rsidR="00A634CD">
          <w:rPr>
            <w:noProof/>
            <w:webHidden/>
          </w:rPr>
          <w:tab/>
        </w:r>
        <w:r w:rsidR="00A634CD">
          <w:rPr>
            <w:noProof/>
            <w:webHidden/>
          </w:rPr>
          <w:fldChar w:fldCharType="begin"/>
        </w:r>
        <w:r w:rsidR="00A634CD">
          <w:rPr>
            <w:noProof/>
            <w:webHidden/>
          </w:rPr>
          <w:instrText xml:space="preserve"> PAGEREF _Toc79761840 \h </w:instrText>
        </w:r>
        <w:r w:rsidR="00A634CD">
          <w:rPr>
            <w:noProof/>
            <w:webHidden/>
          </w:rPr>
        </w:r>
        <w:r w:rsidR="00A634CD">
          <w:rPr>
            <w:noProof/>
            <w:webHidden/>
          </w:rPr>
          <w:fldChar w:fldCharType="separate"/>
        </w:r>
        <w:r w:rsidR="00A634CD">
          <w:rPr>
            <w:noProof/>
            <w:webHidden/>
          </w:rPr>
          <w:t>58</w:t>
        </w:r>
        <w:r w:rsidR="00A634CD">
          <w:rPr>
            <w:noProof/>
            <w:webHidden/>
          </w:rPr>
          <w:fldChar w:fldCharType="end"/>
        </w:r>
      </w:hyperlink>
    </w:p>
    <w:p w14:paraId="6CBC7FED" w14:textId="3B09E2ED"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41" w:history="1">
        <w:r w:rsidR="00A634CD" w:rsidRPr="000B5EDD">
          <w:rPr>
            <w:rStyle w:val="Hipervnculo"/>
            <w:noProof/>
            <w14:scene3d>
              <w14:camera w14:prst="orthographicFront"/>
              <w14:lightRig w14:rig="threePt" w14:dir="t">
                <w14:rot w14:lat="0" w14:lon="0" w14:rev="0"/>
              </w14:lightRig>
            </w14:scene3d>
          </w:rPr>
          <w:t>Figura 29.</w:t>
        </w:r>
        <w:r w:rsidR="00A634CD">
          <w:rPr>
            <w:rFonts w:asciiTheme="minorHAnsi" w:eastAsiaTheme="minorEastAsia" w:hAnsiTheme="minorHAnsi"/>
            <w:noProof/>
            <w:sz w:val="22"/>
            <w:lang w:val="es-EC" w:eastAsia="es-EC"/>
          </w:rPr>
          <w:tab/>
        </w:r>
        <w:r w:rsidR="00A634CD" w:rsidRPr="000B5EDD">
          <w:rPr>
            <w:rStyle w:val="Hipervnculo"/>
            <w:noProof/>
          </w:rPr>
          <w:t>Pantalla Autores.</w:t>
        </w:r>
        <w:r w:rsidR="00A634CD">
          <w:rPr>
            <w:noProof/>
            <w:webHidden/>
          </w:rPr>
          <w:tab/>
        </w:r>
        <w:r w:rsidR="00A634CD">
          <w:rPr>
            <w:noProof/>
            <w:webHidden/>
          </w:rPr>
          <w:fldChar w:fldCharType="begin"/>
        </w:r>
        <w:r w:rsidR="00A634CD">
          <w:rPr>
            <w:noProof/>
            <w:webHidden/>
          </w:rPr>
          <w:instrText xml:space="preserve"> PAGEREF _Toc79761841 \h </w:instrText>
        </w:r>
        <w:r w:rsidR="00A634CD">
          <w:rPr>
            <w:noProof/>
            <w:webHidden/>
          </w:rPr>
        </w:r>
        <w:r w:rsidR="00A634CD">
          <w:rPr>
            <w:noProof/>
            <w:webHidden/>
          </w:rPr>
          <w:fldChar w:fldCharType="separate"/>
        </w:r>
        <w:r w:rsidR="00A634CD">
          <w:rPr>
            <w:noProof/>
            <w:webHidden/>
          </w:rPr>
          <w:t>60</w:t>
        </w:r>
        <w:r w:rsidR="00A634CD">
          <w:rPr>
            <w:noProof/>
            <w:webHidden/>
          </w:rPr>
          <w:fldChar w:fldCharType="end"/>
        </w:r>
      </w:hyperlink>
    </w:p>
    <w:p w14:paraId="16848F53" w14:textId="46E4FE0C"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42" w:history="1">
        <w:r w:rsidR="00A634CD" w:rsidRPr="000B5EDD">
          <w:rPr>
            <w:rStyle w:val="Hipervnculo"/>
            <w:noProof/>
            <w14:scene3d>
              <w14:camera w14:prst="orthographicFront"/>
              <w14:lightRig w14:rig="threePt" w14:dir="t">
                <w14:rot w14:lat="0" w14:lon="0" w14:rev="0"/>
              </w14:lightRig>
            </w14:scene3d>
          </w:rPr>
          <w:t>Figura 30.</w:t>
        </w:r>
        <w:r w:rsidR="00A634CD">
          <w:rPr>
            <w:rFonts w:asciiTheme="minorHAnsi" w:eastAsiaTheme="minorEastAsia" w:hAnsiTheme="minorHAnsi"/>
            <w:noProof/>
            <w:sz w:val="22"/>
            <w:lang w:val="es-EC" w:eastAsia="es-EC"/>
          </w:rPr>
          <w:tab/>
        </w:r>
        <w:r w:rsidR="00A634CD" w:rsidRPr="000B5EDD">
          <w:rPr>
            <w:rStyle w:val="Hipervnculo"/>
            <w:noProof/>
          </w:rPr>
          <w:t>Pantalla Referencias.</w:t>
        </w:r>
        <w:r w:rsidR="00A634CD">
          <w:rPr>
            <w:noProof/>
            <w:webHidden/>
          </w:rPr>
          <w:tab/>
        </w:r>
        <w:r w:rsidR="00A634CD">
          <w:rPr>
            <w:noProof/>
            <w:webHidden/>
          </w:rPr>
          <w:fldChar w:fldCharType="begin"/>
        </w:r>
        <w:r w:rsidR="00A634CD">
          <w:rPr>
            <w:noProof/>
            <w:webHidden/>
          </w:rPr>
          <w:instrText xml:space="preserve"> PAGEREF _Toc79761842 \h </w:instrText>
        </w:r>
        <w:r w:rsidR="00A634CD">
          <w:rPr>
            <w:noProof/>
            <w:webHidden/>
          </w:rPr>
        </w:r>
        <w:r w:rsidR="00A634CD">
          <w:rPr>
            <w:noProof/>
            <w:webHidden/>
          </w:rPr>
          <w:fldChar w:fldCharType="separate"/>
        </w:r>
        <w:r w:rsidR="00A634CD">
          <w:rPr>
            <w:noProof/>
            <w:webHidden/>
          </w:rPr>
          <w:t>61</w:t>
        </w:r>
        <w:r w:rsidR="00A634CD">
          <w:rPr>
            <w:noProof/>
            <w:webHidden/>
          </w:rPr>
          <w:fldChar w:fldCharType="end"/>
        </w:r>
      </w:hyperlink>
    </w:p>
    <w:p w14:paraId="767B301A" w14:textId="76D81305"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43" w:history="1">
        <w:r w:rsidR="00A634CD" w:rsidRPr="000B5EDD">
          <w:rPr>
            <w:rStyle w:val="Hipervnculo"/>
            <w:noProof/>
            <w14:scene3d>
              <w14:camera w14:prst="orthographicFront"/>
              <w14:lightRig w14:rig="threePt" w14:dir="t">
                <w14:rot w14:lat="0" w14:lon="0" w14:rev="0"/>
              </w14:lightRig>
            </w14:scene3d>
          </w:rPr>
          <w:t>Figura 31.</w:t>
        </w:r>
        <w:r w:rsidR="00A634CD">
          <w:rPr>
            <w:rFonts w:asciiTheme="minorHAnsi" w:eastAsiaTheme="minorEastAsia" w:hAnsiTheme="minorHAnsi"/>
            <w:noProof/>
            <w:sz w:val="22"/>
            <w:lang w:val="es-EC" w:eastAsia="es-EC"/>
          </w:rPr>
          <w:tab/>
        </w:r>
        <w:r w:rsidR="00A634CD" w:rsidRPr="000B5EDD">
          <w:rPr>
            <w:rStyle w:val="Hipervnculo"/>
            <w:noProof/>
          </w:rPr>
          <w:t>Pantalla Medios Publicación.</w:t>
        </w:r>
        <w:r w:rsidR="00A634CD">
          <w:rPr>
            <w:noProof/>
            <w:webHidden/>
          </w:rPr>
          <w:tab/>
        </w:r>
        <w:r w:rsidR="00A634CD">
          <w:rPr>
            <w:noProof/>
            <w:webHidden/>
          </w:rPr>
          <w:fldChar w:fldCharType="begin"/>
        </w:r>
        <w:r w:rsidR="00A634CD">
          <w:rPr>
            <w:noProof/>
            <w:webHidden/>
          </w:rPr>
          <w:instrText xml:space="preserve"> PAGEREF _Toc79761843 \h </w:instrText>
        </w:r>
        <w:r w:rsidR="00A634CD">
          <w:rPr>
            <w:noProof/>
            <w:webHidden/>
          </w:rPr>
        </w:r>
        <w:r w:rsidR="00A634CD">
          <w:rPr>
            <w:noProof/>
            <w:webHidden/>
          </w:rPr>
          <w:fldChar w:fldCharType="separate"/>
        </w:r>
        <w:r w:rsidR="00A634CD">
          <w:rPr>
            <w:noProof/>
            <w:webHidden/>
          </w:rPr>
          <w:t>63</w:t>
        </w:r>
        <w:r w:rsidR="00A634CD">
          <w:rPr>
            <w:noProof/>
            <w:webHidden/>
          </w:rPr>
          <w:fldChar w:fldCharType="end"/>
        </w:r>
      </w:hyperlink>
    </w:p>
    <w:p w14:paraId="6EF14430" w14:textId="6406AE12"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44" w:history="1">
        <w:r w:rsidR="00A634CD" w:rsidRPr="000B5EDD">
          <w:rPr>
            <w:rStyle w:val="Hipervnculo"/>
            <w:noProof/>
            <w:lang w:val="es-EC"/>
            <w14:scene3d>
              <w14:camera w14:prst="orthographicFront"/>
              <w14:lightRig w14:rig="threePt" w14:dir="t">
                <w14:rot w14:lat="0" w14:lon="0" w14:rev="0"/>
              </w14:lightRig>
            </w14:scene3d>
          </w:rPr>
          <w:t>Figura 32.</w:t>
        </w:r>
        <w:r w:rsidR="00A634CD">
          <w:rPr>
            <w:rFonts w:asciiTheme="minorHAnsi" w:eastAsiaTheme="minorEastAsia" w:hAnsiTheme="minorHAnsi"/>
            <w:noProof/>
            <w:sz w:val="22"/>
            <w:lang w:val="es-EC" w:eastAsia="es-EC"/>
          </w:rPr>
          <w:tab/>
        </w:r>
        <w:r w:rsidR="00A634CD" w:rsidRPr="000B5EDD">
          <w:rPr>
            <w:rStyle w:val="Hipervnculo"/>
            <w:noProof/>
            <w:lang w:val="es-EC"/>
          </w:rPr>
          <w:t>Pantalla para visualizar la sección de áreas.</w:t>
        </w:r>
        <w:r w:rsidR="00A634CD">
          <w:rPr>
            <w:noProof/>
            <w:webHidden/>
          </w:rPr>
          <w:tab/>
        </w:r>
        <w:r w:rsidR="00A634CD">
          <w:rPr>
            <w:noProof/>
            <w:webHidden/>
          </w:rPr>
          <w:fldChar w:fldCharType="begin"/>
        </w:r>
        <w:r w:rsidR="00A634CD">
          <w:rPr>
            <w:noProof/>
            <w:webHidden/>
          </w:rPr>
          <w:instrText xml:space="preserve"> PAGEREF _Toc79761844 \h </w:instrText>
        </w:r>
        <w:r w:rsidR="00A634CD">
          <w:rPr>
            <w:noProof/>
            <w:webHidden/>
          </w:rPr>
        </w:r>
        <w:r w:rsidR="00A634CD">
          <w:rPr>
            <w:noProof/>
            <w:webHidden/>
          </w:rPr>
          <w:fldChar w:fldCharType="separate"/>
        </w:r>
        <w:r w:rsidR="00A634CD">
          <w:rPr>
            <w:noProof/>
            <w:webHidden/>
          </w:rPr>
          <w:t>64</w:t>
        </w:r>
        <w:r w:rsidR="00A634CD">
          <w:rPr>
            <w:noProof/>
            <w:webHidden/>
          </w:rPr>
          <w:fldChar w:fldCharType="end"/>
        </w:r>
      </w:hyperlink>
    </w:p>
    <w:p w14:paraId="38D1D143" w14:textId="3641C78F"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45" w:history="1">
        <w:r w:rsidR="00A634CD" w:rsidRPr="000B5EDD">
          <w:rPr>
            <w:rStyle w:val="Hipervnculo"/>
            <w:noProof/>
            <w:lang w:val="es-EC"/>
            <w14:scene3d>
              <w14:camera w14:prst="orthographicFront"/>
              <w14:lightRig w14:rig="threePt" w14:dir="t">
                <w14:rot w14:lat="0" w14:lon="0" w14:rev="0"/>
              </w14:lightRig>
            </w14:scene3d>
          </w:rPr>
          <w:t>Figura 33.</w:t>
        </w:r>
        <w:r w:rsidR="00A634CD">
          <w:rPr>
            <w:rFonts w:asciiTheme="minorHAnsi" w:eastAsiaTheme="minorEastAsia" w:hAnsiTheme="minorHAnsi"/>
            <w:noProof/>
            <w:sz w:val="22"/>
            <w:lang w:val="es-EC" w:eastAsia="es-EC"/>
          </w:rPr>
          <w:tab/>
        </w:r>
        <w:r w:rsidR="00A634CD" w:rsidRPr="000B5EDD">
          <w:rPr>
            <w:rStyle w:val="Hipervnculo"/>
            <w:noProof/>
            <w:lang w:val="es-EC"/>
          </w:rPr>
          <w:t>Pantalla para la sección de bases de datos digitales</w:t>
        </w:r>
        <w:r w:rsidR="00A634CD">
          <w:rPr>
            <w:noProof/>
            <w:webHidden/>
          </w:rPr>
          <w:tab/>
        </w:r>
        <w:r w:rsidR="00A634CD">
          <w:rPr>
            <w:noProof/>
            <w:webHidden/>
          </w:rPr>
          <w:fldChar w:fldCharType="begin"/>
        </w:r>
        <w:r w:rsidR="00A634CD">
          <w:rPr>
            <w:noProof/>
            <w:webHidden/>
          </w:rPr>
          <w:instrText xml:space="preserve"> PAGEREF _Toc79761845 \h </w:instrText>
        </w:r>
        <w:r w:rsidR="00A634CD">
          <w:rPr>
            <w:noProof/>
            <w:webHidden/>
          </w:rPr>
        </w:r>
        <w:r w:rsidR="00A634CD">
          <w:rPr>
            <w:noProof/>
            <w:webHidden/>
          </w:rPr>
          <w:fldChar w:fldCharType="separate"/>
        </w:r>
        <w:r w:rsidR="00A634CD">
          <w:rPr>
            <w:noProof/>
            <w:webHidden/>
          </w:rPr>
          <w:t>65</w:t>
        </w:r>
        <w:r w:rsidR="00A634CD">
          <w:rPr>
            <w:noProof/>
            <w:webHidden/>
          </w:rPr>
          <w:fldChar w:fldCharType="end"/>
        </w:r>
      </w:hyperlink>
    </w:p>
    <w:p w14:paraId="6455B980" w14:textId="693401EB"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46" w:history="1">
        <w:r w:rsidR="00A634CD" w:rsidRPr="000B5EDD">
          <w:rPr>
            <w:rStyle w:val="Hipervnculo"/>
            <w:noProof/>
            <w:lang w:val="es-EC"/>
            <w14:scene3d>
              <w14:camera w14:prst="orthographicFront"/>
              <w14:lightRig w14:rig="threePt" w14:dir="t">
                <w14:rot w14:lat="0" w14:lon="0" w14:rev="0"/>
              </w14:lightRig>
            </w14:scene3d>
          </w:rPr>
          <w:t>Figura 34.</w:t>
        </w:r>
        <w:r w:rsidR="00A634CD">
          <w:rPr>
            <w:rFonts w:asciiTheme="minorHAnsi" w:eastAsiaTheme="minorEastAsia" w:hAnsiTheme="minorHAnsi"/>
            <w:noProof/>
            <w:sz w:val="22"/>
            <w:lang w:val="es-EC" w:eastAsia="es-EC"/>
          </w:rPr>
          <w:tab/>
        </w:r>
        <w:r w:rsidR="00A634CD" w:rsidRPr="000B5EDD">
          <w:rPr>
            <w:rStyle w:val="Hipervnculo"/>
            <w:noProof/>
            <w:lang w:val="es-EC"/>
          </w:rPr>
          <w:t>Pantalla de la sección estadísticas de proveedores</w:t>
        </w:r>
        <w:r w:rsidR="00A634CD">
          <w:rPr>
            <w:noProof/>
            <w:webHidden/>
          </w:rPr>
          <w:tab/>
        </w:r>
        <w:r w:rsidR="00A634CD">
          <w:rPr>
            <w:noProof/>
            <w:webHidden/>
          </w:rPr>
          <w:fldChar w:fldCharType="begin"/>
        </w:r>
        <w:r w:rsidR="00A634CD">
          <w:rPr>
            <w:noProof/>
            <w:webHidden/>
          </w:rPr>
          <w:instrText xml:space="preserve"> PAGEREF _Toc79761846 \h </w:instrText>
        </w:r>
        <w:r w:rsidR="00A634CD">
          <w:rPr>
            <w:noProof/>
            <w:webHidden/>
          </w:rPr>
        </w:r>
        <w:r w:rsidR="00A634CD">
          <w:rPr>
            <w:noProof/>
            <w:webHidden/>
          </w:rPr>
          <w:fldChar w:fldCharType="separate"/>
        </w:r>
        <w:r w:rsidR="00A634CD">
          <w:rPr>
            <w:noProof/>
            <w:webHidden/>
          </w:rPr>
          <w:t>66</w:t>
        </w:r>
        <w:r w:rsidR="00A634CD">
          <w:rPr>
            <w:noProof/>
            <w:webHidden/>
          </w:rPr>
          <w:fldChar w:fldCharType="end"/>
        </w:r>
      </w:hyperlink>
    </w:p>
    <w:p w14:paraId="47BA4C40" w14:textId="21F2F48F" w:rsidR="00A634CD" w:rsidRDefault="008D4670">
      <w:pPr>
        <w:pStyle w:val="TDC1"/>
        <w:tabs>
          <w:tab w:val="left" w:pos="1540"/>
          <w:tab w:val="right" w:leader="dot" w:pos="8494"/>
        </w:tabs>
        <w:rPr>
          <w:rFonts w:asciiTheme="minorHAnsi" w:eastAsiaTheme="minorEastAsia" w:hAnsiTheme="minorHAnsi"/>
          <w:noProof/>
          <w:sz w:val="22"/>
          <w:lang w:val="es-EC" w:eastAsia="es-EC"/>
        </w:rPr>
      </w:pPr>
      <w:hyperlink w:anchor="_Toc79761847" w:history="1">
        <w:r w:rsidR="00A634CD" w:rsidRPr="000B5EDD">
          <w:rPr>
            <w:rStyle w:val="Hipervnculo"/>
            <w:noProof/>
            <w:lang w:val="es-EC"/>
            <w14:scene3d>
              <w14:camera w14:prst="orthographicFront"/>
              <w14:lightRig w14:rig="threePt" w14:dir="t">
                <w14:rot w14:lat="0" w14:lon="0" w14:rev="0"/>
              </w14:lightRig>
            </w14:scene3d>
          </w:rPr>
          <w:t>Figura 35.</w:t>
        </w:r>
        <w:r w:rsidR="00A634CD">
          <w:rPr>
            <w:rFonts w:asciiTheme="minorHAnsi" w:eastAsiaTheme="minorEastAsia" w:hAnsiTheme="minorHAnsi"/>
            <w:noProof/>
            <w:sz w:val="22"/>
            <w:lang w:val="es-EC" w:eastAsia="es-EC"/>
          </w:rPr>
          <w:tab/>
        </w:r>
        <w:r w:rsidR="00A634CD" w:rsidRPr="000B5EDD">
          <w:rPr>
            <w:rStyle w:val="Hipervnculo"/>
            <w:noProof/>
            <w:lang w:val="es-EC"/>
          </w:rPr>
          <w:t>Grafica de la estadística de búsqueda de la sección estadísticas proveedores</w:t>
        </w:r>
        <w:r w:rsidR="00A634CD">
          <w:rPr>
            <w:noProof/>
            <w:webHidden/>
          </w:rPr>
          <w:tab/>
        </w:r>
        <w:r w:rsidR="00A634CD">
          <w:rPr>
            <w:noProof/>
            <w:webHidden/>
          </w:rPr>
          <w:fldChar w:fldCharType="begin"/>
        </w:r>
        <w:r w:rsidR="00A634CD">
          <w:rPr>
            <w:noProof/>
            <w:webHidden/>
          </w:rPr>
          <w:instrText xml:space="preserve"> PAGEREF _Toc79761847 \h </w:instrText>
        </w:r>
        <w:r w:rsidR="00A634CD">
          <w:rPr>
            <w:noProof/>
            <w:webHidden/>
          </w:rPr>
        </w:r>
        <w:r w:rsidR="00A634CD">
          <w:rPr>
            <w:noProof/>
            <w:webHidden/>
          </w:rPr>
          <w:fldChar w:fldCharType="separate"/>
        </w:r>
        <w:r w:rsidR="00A634CD">
          <w:rPr>
            <w:noProof/>
            <w:webHidden/>
          </w:rPr>
          <w:t>67</w:t>
        </w:r>
        <w:r w:rsidR="00A634CD">
          <w:rPr>
            <w:noProof/>
            <w:webHidden/>
          </w:rPr>
          <w:fldChar w:fldCharType="end"/>
        </w:r>
      </w:hyperlink>
    </w:p>
    <w:p w14:paraId="510C0A8A" w14:textId="328562FB"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48" w:history="1">
        <w:r w:rsidR="00A634CD" w:rsidRPr="000B5EDD">
          <w:rPr>
            <w:rStyle w:val="Hipervnculo"/>
            <w:noProof/>
            <w:lang w:val="es-EC"/>
            <w14:scene3d>
              <w14:camera w14:prst="orthographicFront"/>
              <w14:lightRig w14:rig="threePt" w14:dir="t">
                <w14:rot w14:lat="0" w14:lon="0" w14:rev="0"/>
              </w14:lightRig>
            </w14:scene3d>
          </w:rPr>
          <w:t>Figura 36.</w:t>
        </w:r>
        <w:r w:rsidR="00A634CD">
          <w:rPr>
            <w:rFonts w:asciiTheme="minorHAnsi" w:eastAsiaTheme="minorEastAsia" w:hAnsiTheme="minorHAnsi"/>
            <w:noProof/>
            <w:sz w:val="22"/>
            <w:lang w:val="es-EC" w:eastAsia="es-EC"/>
          </w:rPr>
          <w:tab/>
        </w:r>
        <w:r w:rsidR="00A634CD" w:rsidRPr="000B5EDD">
          <w:rPr>
            <w:rStyle w:val="Hipervnculo"/>
            <w:noProof/>
            <w:lang w:val="es-EC"/>
          </w:rPr>
          <w:t>Sección análisis de datos</w:t>
        </w:r>
        <w:r w:rsidR="00A634CD">
          <w:rPr>
            <w:noProof/>
            <w:webHidden/>
          </w:rPr>
          <w:tab/>
        </w:r>
        <w:r w:rsidR="00A634CD">
          <w:rPr>
            <w:noProof/>
            <w:webHidden/>
          </w:rPr>
          <w:fldChar w:fldCharType="begin"/>
        </w:r>
        <w:r w:rsidR="00A634CD">
          <w:rPr>
            <w:noProof/>
            <w:webHidden/>
          </w:rPr>
          <w:instrText xml:space="preserve"> PAGEREF _Toc79761848 \h </w:instrText>
        </w:r>
        <w:r w:rsidR="00A634CD">
          <w:rPr>
            <w:noProof/>
            <w:webHidden/>
          </w:rPr>
        </w:r>
        <w:r w:rsidR="00A634CD">
          <w:rPr>
            <w:noProof/>
            <w:webHidden/>
          </w:rPr>
          <w:fldChar w:fldCharType="separate"/>
        </w:r>
        <w:r w:rsidR="00A634CD">
          <w:rPr>
            <w:noProof/>
            <w:webHidden/>
          </w:rPr>
          <w:t>68</w:t>
        </w:r>
        <w:r w:rsidR="00A634CD">
          <w:rPr>
            <w:noProof/>
            <w:webHidden/>
          </w:rPr>
          <w:fldChar w:fldCharType="end"/>
        </w:r>
      </w:hyperlink>
    </w:p>
    <w:p w14:paraId="55FD416C" w14:textId="55F8EAE2"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49" w:history="1">
        <w:r w:rsidR="00A634CD" w:rsidRPr="000B5EDD">
          <w:rPr>
            <w:rStyle w:val="Hipervnculo"/>
            <w:noProof/>
            <w:lang w:val="es-EC"/>
            <w14:scene3d>
              <w14:camera w14:prst="orthographicFront"/>
              <w14:lightRig w14:rig="threePt" w14:dir="t">
                <w14:rot w14:lat="0" w14:lon="0" w14:rev="0"/>
              </w14:lightRig>
            </w14:scene3d>
          </w:rPr>
          <w:t>Figura 37.</w:t>
        </w:r>
        <w:r w:rsidR="00A634CD">
          <w:rPr>
            <w:rFonts w:asciiTheme="minorHAnsi" w:eastAsiaTheme="minorEastAsia" w:hAnsiTheme="minorHAnsi"/>
            <w:noProof/>
            <w:sz w:val="22"/>
            <w:lang w:val="es-EC" w:eastAsia="es-EC"/>
          </w:rPr>
          <w:tab/>
        </w:r>
        <w:r w:rsidR="00A634CD" w:rsidRPr="000B5EDD">
          <w:rPr>
            <w:rStyle w:val="Hipervnculo"/>
            <w:noProof/>
            <w:lang w:val="es-EC"/>
          </w:rPr>
          <w:t>Pantalla sección dashboard parte superior</w:t>
        </w:r>
        <w:r w:rsidR="00A634CD">
          <w:rPr>
            <w:noProof/>
            <w:webHidden/>
          </w:rPr>
          <w:tab/>
        </w:r>
        <w:r w:rsidR="00A634CD">
          <w:rPr>
            <w:noProof/>
            <w:webHidden/>
          </w:rPr>
          <w:fldChar w:fldCharType="begin"/>
        </w:r>
        <w:r w:rsidR="00A634CD">
          <w:rPr>
            <w:noProof/>
            <w:webHidden/>
          </w:rPr>
          <w:instrText xml:space="preserve"> PAGEREF _Toc79761849 \h </w:instrText>
        </w:r>
        <w:r w:rsidR="00A634CD">
          <w:rPr>
            <w:noProof/>
            <w:webHidden/>
          </w:rPr>
        </w:r>
        <w:r w:rsidR="00A634CD">
          <w:rPr>
            <w:noProof/>
            <w:webHidden/>
          </w:rPr>
          <w:fldChar w:fldCharType="separate"/>
        </w:r>
        <w:r w:rsidR="00A634CD">
          <w:rPr>
            <w:noProof/>
            <w:webHidden/>
          </w:rPr>
          <w:t>69</w:t>
        </w:r>
        <w:r w:rsidR="00A634CD">
          <w:rPr>
            <w:noProof/>
            <w:webHidden/>
          </w:rPr>
          <w:fldChar w:fldCharType="end"/>
        </w:r>
      </w:hyperlink>
    </w:p>
    <w:p w14:paraId="6FC3BEA6" w14:textId="3E2680E2"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50" w:history="1">
        <w:r w:rsidR="00A634CD" w:rsidRPr="000B5EDD">
          <w:rPr>
            <w:rStyle w:val="Hipervnculo"/>
            <w:noProof/>
            <w:lang w:val="es-EC"/>
            <w14:scene3d>
              <w14:camera w14:prst="orthographicFront"/>
              <w14:lightRig w14:rig="threePt" w14:dir="t">
                <w14:rot w14:lat="0" w14:lon="0" w14:rev="0"/>
              </w14:lightRig>
            </w14:scene3d>
          </w:rPr>
          <w:t>Figura 38.</w:t>
        </w:r>
        <w:r w:rsidR="00A634CD">
          <w:rPr>
            <w:rFonts w:asciiTheme="minorHAnsi" w:eastAsiaTheme="minorEastAsia" w:hAnsiTheme="minorHAnsi"/>
            <w:noProof/>
            <w:sz w:val="22"/>
            <w:lang w:val="es-EC" w:eastAsia="es-EC"/>
          </w:rPr>
          <w:tab/>
        </w:r>
        <w:r w:rsidR="00A634CD" w:rsidRPr="000B5EDD">
          <w:rPr>
            <w:rStyle w:val="Hipervnculo"/>
            <w:noProof/>
            <w:lang w:val="es-EC"/>
          </w:rPr>
          <w:t>Pantalla sección dashboard parte media</w:t>
        </w:r>
        <w:r w:rsidR="00A634CD">
          <w:rPr>
            <w:noProof/>
            <w:webHidden/>
          </w:rPr>
          <w:tab/>
        </w:r>
        <w:r w:rsidR="00A634CD">
          <w:rPr>
            <w:noProof/>
            <w:webHidden/>
          </w:rPr>
          <w:fldChar w:fldCharType="begin"/>
        </w:r>
        <w:r w:rsidR="00A634CD">
          <w:rPr>
            <w:noProof/>
            <w:webHidden/>
          </w:rPr>
          <w:instrText xml:space="preserve"> PAGEREF _Toc79761850 \h </w:instrText>
        </w:r>
        <w:r w:rsidR="00A634CD">
          <w:rPr>
            <w:noProof/>
            <w:webHidden/>
          </w:rPr>
        </w:r>
        <w:r w:rsidR="00A634CD">
          <w:rPr>
            <w:noProof/>
            <w:webHidden/>
          </w:rPr>
          <w:fldChar w:fldCharType="separate"/>
        </w:r>
        <w:r w:rsidR="00A634CD">
          <w:rPr>
            <w:noProof/>
            <w:webHidden/>
          </w:rPr>
          <w:t>70</w:t>
        </w:r>
        <w:r w:rsidR="00A634CD">
          <w:rPr>
            <w:noProof/>
            <w:webHidden/>
          </w:rPr>
          <w:fldChar w:fldCharType="end"/>
        </w:r>
      </w:hyperlink>
    </w:p>
    <w:p w14:paraId="4375CE28" w14:textId="20458C7E"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51" w:history="1">
        <w:r w:rsidR="00A634CD" w:rsidRPr="000B5EDD">
          <w:rPr>
            <w:rStyle w:val="Hipervnculo"/>
            <w:noProof/>
            <w:lang w:val="es-EC"/>
            <w14:scene3d>
              <w14:camera w14:prst="orthographicFront"/>
              <w14:lightRig w14:rig="threePt" w14:dir="t">
                <w14:rot w14:lat="0" w14:lon="0" w14:rev="0"/>
              </w14:lightRig>
            </w14:scene3d>
          </w:rPr>
          <w:t>Figura 39.</w:t>
        </w:r>
        <w:r w:rsidR="00A634CD">
          <w:rPr>
            <w:rFonts w:asciiTheme="minorHAnsi" w:eastAsiaTheme="minorEastAsia" w:hAnsiTheme="minorHAnsi"/>
            <w:noProof/>
            <w:sz w:val="22"/>
            <w:lang w:val="es-EC" w:eastAsia="es-EC"/>
          </w:rPr>
          <w:tab/>
        </w:r>
        <w:r w:rsidR="00A634CD" w:rsidRPr="000B5EDD">
          <w:rPr>
            <w:rStyle w:val="Hipervnculo"/>
            <w:noProof/>
            <w:lang w:val="es-EC"/>
          </w:rPr>
          <w:t>Pantalla sección dashboard parte inferior</w:t>
        </w:r>
        <w:r w:rsidR="00A634CD">
          <w:rPr>
            <w:noProof/>
            <w:webHidden/>
          </w:rPr>
          <w:tab/>
        </w:r>
        <w:r w:rsidR="00A634CD">
          <w:rPr>
            <w:noProof/>
            <w:webHidden/>
          </w:rPr>
          <w:fldChar w:fldCharType="begin"/>
        </w:r>
        <w:r w:rsidR="00A634CD">
          <w:rPr>
            <w:noProof/>
            <w:webHidden/>
          </w:rPr>
          <w:instrText xml:space="preserve"> PAGEREF _Toc79761851 \h </w:instrText>
        </w:r>
        <w:r w:rsidR="00A634CD">
          <w:rPr>
            <w:noProof/>
            <w:webHidden/>
          </w:rPr>
        </w:r>
        <w:r w:rsidR="00A634CD">
          <w:rPr>
            <w:noProof/>
            <w:webHidden/>
          </w:rPr>
          <w:fldChar w:fldCharType="separate"/>
        </w:r>
        <w:r w:rsidR="00A634CD">
          <w:rPr>
            <w:noProof/>
            <w:webHidden/>
          </w:rPr>
          <w:t>70</w:t>
        </w:r>
        <w:r w:rsidR="00A634CD">
          <w:rPr>
            <w:noProof/>
            <w:webHidden/>
          </w:rPr>
          <w:fldChar w:fldCharType="end"/>
        </w:r>
      </w:hyperlink>
    </w:p>
    <w:p w14:paraId="1972A515" w14:textId="28EA896B"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52" w:history="1">
        <w:r w:rsidR="00A634CD" w:rsidRPr="000B5EDD">
          <w:rPr>
            <w:rStyle w:val="Hipervnculo"/>
            <w:noProof/>
            <w14:scene3d>
              <w14:camera w14:prst="orthographicFront"/>
              <w14:lightRig w14:rig="threePt" w14:dir="t">
                <w14:rot w14:lat="0" w14:lon="0" w14:rev="0"/>
              </w14:lightRig>
            </w14:scene3d>
          </w:rPr>
          <w:t>Figura 40.</w:t>
        </w:r>
        <w:r w:rsidR="00A634CD">
          <w:rPr>
            <w:rFonts w:asciiTheme="minorHAnsi" w:eastAsiaTheme="minorEastAsia" w:hAnsiTheme="minorHAnsi"/>
            <w:noProof/>
            <w:sz w:val="22"/>
            <w:lang w:val="es-EC" w:eastAsia="es-EC"/>
          </w:rPr>
          <w:tab/>
        </w:r>
        <w:r w:rsidR="00A634CD" w:rsidRPr="000B5EDD">
          <w:rPr>
            <w:rStyle w:val="Hipervnculo"/>
            <w:noProof/>
          </w:rPr>
          <w:t>Productividad por Área Unesco.</w:t>
        </w:r>
        <w:r w:rsidR="00A634CD">
          <w:rPr>
            <w:noProof/>
            <w:webHidden/>
          </w:rPr>
          <w:tab/>
        </w:r>
        <w:r w:rsidR="00A634CD">
          <w:rPr>
            <w:noProof/>
            <w:webHidden/>
          </w:rPr>
          <w:fldChar w:fldCharType="begin"/>
        </w:r>
        <w:r w:rsidR="00A634CD">
          <w:rPr>
            <w:noProof/>
            <w:webHidden/>
          </w:rPr>
          <w:instrText xml:space="preserve"> PAGEREF _Toc79761852 \h </w:instrText>
        </w:r>
        <w:r w:rsidR="00A634CD">
          <w:rPr>
            <w:noProof/>
            <w:webHidden/>
          </w:rPr>
        </w:r>
        <w:r w:rsidR="00A634CD">
          <w:rPr>
            <w:noProof/>
            <w:webHidden/>
          </w:rPr>
          <w:fldChar w:fldCharType="separate"/>
        </w:r>
        <w:r w:rsidR="00A634CD">
          <w:rPr>
            <w:noProof/>
            <w:webHidden/>
          </w:rPr>
          <w:t>72</w:t>
        </w:r>
        <w:r w:rsidR="00A634CD">
          <w:rPr>
            <w:noProof/>
            <w:webHidden/>
          </w:rPr>
          <w:fldChar w:fldCharType="end"/>
        </w:r>
      </w:hyperlink>
    </w:p>
    <w:p w14:paraId="5E33D438" w14:textId="65128DD8"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53" w:history="1">
        <w:r w:rsidR="00A634CD" w:rsidRPr="000B5EDD">
          <w:rPr>
            <w:rStyle w:val="Hipervnculo"/>
            <w:noProof/>
            <w14:scene3d>
              <w14:camera w14:prst="orthographicFront"/>
              <w14:lightRig w14:rig="threePt" w14:dir="t">
                <w14:rot w14:lat="0" w14:lon="0" w14:rev="0"/>
              </w14:lightRig>
            </w14:scene3d>
          </w:rPr>
          <w:t>Figura 41.</w:t>
        </w:r>
        <w:r w:rsidR="00A634CD">
          <w:rPr>
            <w:rFonts w:asciiTheme="minorHAnsi" w:eastAsiaTheme="minorEastAsia" w:hAnsiTheme="minorHAnsi"/>
            <w:noProof/>
            <w:sz w:val="22"/>
            <w:lang w:val="es-EC" w:eastAsia="es-EC"/>
          </w:rPr>
          <w:tab/>
        </w:r>
        <w:r w:rsidR="00A634CD" w:rsidRPr="000B5EDD">
          <w:rPr>
            <w:rStyle w:val="Hipervnculo"/>
            <w:noProof/>
          </w:rPr>
          <w:t>Productividad por Área Frascati.</w:t>
        </w:r>
        <w:r w:rsidR="00A634CD">
          <w:rPr>
            <w:noProof/>
            <w:webHidden/>
          </w:rPr>
          <w:tab/>
        </w:r>
        <w:r w:rsidR="00A634CD">
          <w:rPr>
            <w:noProof/>
            <w:webHidden/>
          </w:rPr>
          <w:fldChar w:fldCharType="begin"/>
        </w:r>
        <w:r w:rsidR="00A634CD">
          <w:rPr>
            <w:noProof/>
            <w:webHidden/>
          </w:rPr>
          <w:instrText xml:space="preserve"> PAGEREF _Toc79761853 \h </w:instrText>
        </w:r>
        <w:r w:rsidR="00A634CD">
          <w:rPr>
            <w:noProof/>
            <w:webHidden/>
          </w:rPr>
        </w:r>
        <w:r w:rsidR="00A634CD">
          <w:rPr>
            <w:noProof/>
            <w:webHidden/>
          </w:rPr>
          <w:fldChar w:fldCharType="separate"/>
        </w:r>
        <w:r w:rsidR="00A634CD">
          <w:rPr>
            <w:noProof/>
            <w:webHidden/>
          </w:rPr>
          <w:t>73</w:t>
        </w:r>
        <w:r w:rsidR="00A634CD">
          <w:rPr>
            <w:noProof/>
            <w:webHidden/>
          </w:rPr>
          <w:fldChar w:fldCharType="end"/>
        </w:r>
      </w:hyperlink>
    </w:p>
    <w:p w14:paraId="05614E06" w14:textId="2B19A7A9"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54" w:history="1">
        <w:r w:rsidR="00A634CD" w:rsidRPr="000B5EDD">
          <w:rPr>
            <w:rStyle w:val="Hipervnculo"/>
            <w:noProof/>
            <w14:scene3d>
              <w14:camera w14:prst="orthographicFront"/>
              <w14:lightRig w14:rig="threePt" w14:dir="t">
                <w14:rot w14:lat="0" w14:lon="0" w14:rev="0"/>
              </w14:lightRig>
            </w14:scene3d>
          </w:rPr>
          <w:t>Figura 42.</w:t>
        </w:r>
        <w:r w:rsidR="00A634CD">
          <w:rPr>
            <w:rFonts w:asciiTheme="minorHAnsi" w:eastAsiaTheme="minorEastAsia" w:hAnsiTheme="minorHAnsi"/>
            <w:noProof/>
            <w:sz w:val="22"/>
            <w:lang w:val="es-EC" w:eastAsia="es-EC"/>
          </w:rPr>
          <w:tab/>
        </w:r>
        <w:r w:rsidR="00A634CD" w:rsidRPr="000B5EDD">
          <w:rPr>
            <w:rStyle w:val="Hipervnculo"/>
            <w:noProof/>
          </w:rPr>
          <w:t>Productividad por Medios de Publicación.</w:t>
        </w:r>
        <w:r w:rsidR="00A634CD">
          <w:rPr>
            <w:noProof/>
            <w:webHidden/>
          </w:rPr>
          <w:tab/>
        </w:r>
        <w:r w:rsidR="00A634CD">
          <w:rPr>
            <w:noProof/>
            <w:webHidden/>
          </w:rPr>
          <w:fldChar w:fldCharType="begin"/>
        </w:r>
        <w:r w:rsidR="00A634CD">
          <w:rPr>
            <w:noProof/>
            <w:webHidden/>
          </w:rPr>
          <w:instrText xml:space="preserve"> PAGEREF _Toc79761854 \h </w:instrText>
        </w:r>
        <w:r w:rsidR="00A634CD">
          <w:rPr>
            <w:noProof/>
            <w:webHidden/>
          </w:rPr>
        </w:r>
        <w:r w:rsidR="00A634CD">
          <w:rPr>
            <w:noProof/>
            <w:webHidden/>
          </w:rPr>
          <w:fldChar w:fldCharType="separate"/>
        </w:r>
        <w:r w:rsidR="00A634CD">
          <w:rPr>
            <w:noProof/>
            <w:webHidden/>
          </w:rPr>
          <w:t>73</w:t>
        </w:r>
        <w:r w:rsidR="00A634CD">
          <w:rPr>
            <w:noProof/>
            <w:webHidden/>
          </w:rPr>
          <w:fldChar w:fldCharType="end"/>
        </w:r>
      </w:hyperlink>
    </w:p>
    <w:p w14:paraId="00FB0251" w14:textId="195CF201"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55" w:history="1">
        <w:r w:rsidR="00A634CD" w:rsidRPr="000B5EDD">
          <w:rPr>
            <w:rStyle w:val="Hipervnculo"/>
            <w:noProof/>
            <w14:scene3d>
              <w14:camera w14:prst="orthographicFront"/>
              <w14:lightRig w14:rig="threePt" w14:dir="t">
                <w14:rot w14:lat="0" w14:lon="0" w14:rev="0"/>
              </w14:lightRig>
            </w14:scene3d>
          </w:rPr>
          <w:t>Figura 43.</w:t>
        </w:r>
        <w:r w:rsidR="00A634CD">
          <w:rPr>
            <w:rFonts w:asciiTheme="minorHAnsi" w:eastAsiaTheme="minorEastAsia" w:hAnsiTheme="minorHAnsi"/>
            <w:noProof/>
            <w:sz w:val="22"/>
            <w:lang w:val="es-EC" w:eastAsia="es-EC"/>
          </w:rPr>
          <w:tab/>
        </w:r>
        <w:r w:rsidR="00A634CD" w:rsidRPr="000B5EDD">
          <w:rPr>
            <w:rStyle w:val="Hipervnculo"/>
            <w:noProof/>
          </w:rPr>
          <w:t>Productividad por Cuartil.</w:t>
        </w:r>
        <w:r w:rsidR="00A634CD">
          <w:rPr>
            <w:noProof/>
            <w:webHidden/>
          </w:rPr>
          <w:tab/>
        </w:r>
        <w:r w:rsidR="00A634CD">
          <w:rPr>
            <w:noProof/>
            <w:webHidden/>
          </w:rPr>
          <w:fldChar w:fldCharType="begin"/>
        </w:r>
        <w:r w:rsidR="00A634CD">
          <w:rPr>
            <w:noProof/>
            <w:webHidden/>
          </w:rPr>
          <w:instrText xml:space="preserve"> PAGEREF _Toc79761855 \h </w:instrText>
        </w:r>
        <w:r w:rsidR="00A634CD">
          <w:rPr>
            <w:noProof/>
            <w:webHidden/>
          </w:rPr>
        </w:r>
        <w:r w:rsidR="00A634CD">
          <w:rPr>
            <w:noProof/>
            <w:webHidden/>
          </w:rPr>
          <w:fldChar w:fldCharType="separate"/>
        </w:r>
        <w:r w:rsidR="00A634CD">
          <w:rPr>
            <w:noProof/>
            <w:webHidden/>
          </w:rPr>
          <w:t>74</w:t>
        </w:r>
        <w:r w:rsidR="00A634CD">
          <w:rPr>
            <w:noProof/>
            <w:webHidden/>
          </w:rPr>
          <w:fldChar w:fldCharType="end"/>
        </w:r>
      </w:hyperlink>
    </w:p>
    <w:p w14:paraId="38949180" w14:textId="3A3B8E62"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56" w:history="1">
        <w:r w:rsidR="00A634CD" w:rsidRPr="000B5EDD">
          <w:rPr>
            <w:rStyle w:val="Hipervnculo"/>
            <w:noProof/>
            <w14:scene3d>
              <w14:camera w14:prst="orthographicFront"/>
              <w14:lightRig w14:rig="threePt" w14:dir="t">
                <w14:rot w14:lat="0" w14:lon="0" w14:rev="0"/>
              </w14:lightRig>
            </w14:scene3d>
          </w:rPr>
          <w:t>Figura 44.</w:t>
        </w:r>
        <w:r w:rsidR="00A634CD">
          <w:rPr>
            <w:rFonts w:asciiTheme="minorHAnsi" w:eastAsiaTheme="minorEastAsia" w:hAnsiTheme="minorHAnsi"/>
            <w:noProof/>
            <w:sz w:val="22"/>
            <w:lang w:val="es-EC" w:eastAsia="es-EC"/>
          </w:rPr>
          <w:tab/>
        </w:r>
        <w:r w:rsidR="00A634CD" w:rsidRPr="000B5EDD">
          <w:rPr>
            <w:rStyle w:val="Hipervnculo"/>
            <w:noProof/>
          </w:rPr>
          <w:t>Productividad por Factor de Impacto.</w:t>
        </w:r>
        <w:r w:rsidR="00A634CD">
          <w:rPr>
            <w:noProof/>
            <w:webHidden/>
          </w:rPr>
          <w:tab/>
        </w:r>
        <w:r w:rsidR="00A634CD">
          <w:rPr>
            <w:noProof/>
            <w:webHidden/>
          </w:rPr>
          <w:fldChar w:fldCharType="begin"/>
        </w:r>
        <w:r w:rsidR="00A634CD">
          <w:rPr>
            <w:noProof/>
            <w:webHidden/>
          </w:rPr>
          <w:instrText xml:space="preserve"> PAGEREF _Toc79761856 \h </w:instrText>
        </w:r>
        <w:r w:rsidR="00A634CD">
          <w:rPr>
            <w:noProof/>
            <w:webHidden/>
          </w:rPr>
        </w:r>
        <w:r w:rsidR="00A634CD">
          <w:rPr>
            <w:noProof/>
            <w:webHidden/>
          </w:rPr>
          <w:fldChar w:fldCharType="separate"/>
        </w:r>
        <w:r w:rsidR="00A634CD">
          <w:rPr>
            <w:noProof/>
            <w:webHidden/>
          </w:rPr>
          <w:t>75</w:t>
        </w:r>
        <w:r w:rsidR="00A634CD">
          <w:rPr>
            <w:noProof/>
            <w:webHidden/>
          </w:rPr>
          <w:fldChar w:fldCharType="end"/>
        </w:r>
      </w:hyperlink>
    </w:p>
    <w:p w14:paraId="369EBE8F" w14:textId="6D3585A3"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57" w:history="1">
        <w:r w:rsidR="00A634CD" w:rsidRPr="000B5EDD">
          <w:rPr>
            <w:rStyle w:val="Hipervnculo"/>
            <w:noProof/>
            <w14:scene3d>
              <w14:camera w14:prst="orthographicFront"/>
              <w14:lightRig w14:rig="threePt" w14:dir="t">
                <w14:rot w14:lat="0" w14:lon="0" w14:rev="0"/>
              </w14:lightRig>
            </w14:scene3d>
          </w:rPr>
          <w:t>Figura 45.</w:t>
        </w:r>
        <w:r w:rsidR="00A634CD">
          <w:rPr>
            <w:rFonts w:asciiTheme="minorHAnsi" w:eastAsiaTheme="minorEastAsia" w:hAnsiTheme="minorHAnsi"/>
            <w:noProof/>
            <w:sz w:val="22"/>
            <w:lang w:val="es-EC" w:eastAsia="es-EC"/>
          </w:rPr>
          <w:tab/>
        </w:r>
        <w:r w:rsidR="00A634CD" w:rsidRPr="000B5EDD">
          <w:rPr>
            <w:rStyle w:val="Hipervnculo"/>
            <w:noProof/>
          </w:rPr>
          <w:t>Ley de Bradford</w:t>
        </w:r>
        <w:r w:rsidR="00A634CD">
          <w:rPr>
            <w:noProof/>
            <w:webHidden/>
          </w:rPr>
          <w:tab/>
        </w:r>
        <w:r w:rsidR="00A634CD">
          <w:rPr>
            <w:noProof/>
            <w:webHidden/>
          </w:rPr>
          <w:fldChar w:fldCharType="begin"/>
        </w:r>
        <w:r w:rsidR="00A634CD">
          <w:rPr>
            <w:noProof/>
            <w:webHidden/>
          </w:rPr>
          <w:instrText xml:space="preserve"> PAGEREF _Toc79761857 \h </w:instrText>
        </w:r>
        <w:r w:rsidR="00A634CD">
          <w:rPr>
            <w:noProof/>
            <w:webHidden/>
          </w:rPr>
        </w:r>
        <w:r w:rsidR="00A634CD">
          <w:rPr>
            <w:noProof/>
            <w:webHidden/>
          </w:rPr>
          <w:fldChar w:fldCharType="separate"/>
        </w:r>
        <w:r w:rsidR="00A634CD">
          <w:rPr>
            <w:noProof/>
            <w:webHidden/>
          </w:rPr>
          <w:t>75</w:t>
        </w:r>
        <w:r w:rsidR="00A634CD">
          <w:rPr>
            <w:noProof/>
            <w:webHidden/>
          </w:rPr>
          <w:fldChar w:fldCharType="end"/>
        </w:r>
      </w:hyperlink>
    </w:p>
    <w:p w14:paraId="030137D7" w14:textId="58A0031C"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58" w:history="1">
        <w:r w:rsidR="00A634CD" w:rsidRPr="000B5EDD">
          <w:rPr>
            <w:rStyle w:val="Hipervnculo"/>
            <w:noProof/>
            <w:lang w:val="es-EC"/>
            <w14:scene3d>
              <w14:camera w14:prst="orthographicFront"/>
              <w14:lightRig w14:rig="threePt" w14:dir="t">
                <w14:rot w14:lat="0" w14:lon="0" w14:rev="0"/>
              </w14:lightRig>
            </w14:scene3d>
          </w:rPr>
          <w:t>Figura 46.</w:t>
        </w:r>
        <w:r w:rsidR="00A634CD">
          <w:rPr>
            <w:rFonts w:asciiTheme="minorHAnsi" w:eastAsiaTheme="minorEastAsia" w:hAnsiTheme="minorHAnsi"/>
            <w:noProof/>
            <w:sz w:val="22"/>
            <w:lang w:val="es-EC" w:eastAsia="es-EC"/>
          </w:rPr>
          <w:tab/>
        </w:r>
        <w:r w:rsidR="00A634CD" w:rsidRPr="000B5EDD">
          <w:rPr>
            <w:rStyle w:val="Hipervnculo"/>
            <w:noProof/>
            <w:lang w:val="es-EC"/>
          </w:rPr>
          <w:t>Agrupamiento por cuartil y factor de impacto</w:t>
        </w:r>
        <w:r w:rsidR="00A634CD">
          <w:rPr>
            <w:noProof/>
            <w:webHidden/>
          </w:rPr>
          <w:tab/>
        </w:r>
        <w:r w:rsidR="00A634CD">
          <w:rPr>
            <w:noProof/>
            <w:webHidden/>
          </w:rPr>
          <w:fldChar w:fldCharType="begin"/>
        </w:r>
        <w:r w:rsidR="00A634CD">
          <w:rPr>
            <w:noProof/>
            <w:webHidden/>
          </w:rPr>
          <w:instrText xml:space="preserve"> PAGEREF _Toc79761858 \h </w:instrText>
        </w:r>
        <w:r w:rsidR="00A634CD">
          <w:rPr>
            <w:noProof/>
            <w:webHidden/>
          </w:rPr>
        </w:r>
        <w:r w:rsidR="00A634CD">
          <w:rPr>
            <w:noProof/>
            <w:webHidden/>
          </w:rPr>
          <w:fldChar w:fldCharType="separate"/>
        </w:r>
        <w:r w:rsidR="00A634CD">
          <w:rPr>
            <w:noProof/>
            <w:webHidden/>
          </w:rPr>
          <w:t>77</w:t>
        </w:r>
        <w:r w:rsidR="00A634CD">
          <w:rPr>
            <w:noProof/>
            <w:webHidden/>
          </w:rPr>
          <w:fldChar w:fldCharType="end"/>
        </w:r>
      </w:hyperlink>
    </w:p>
    <w:p w14:paraId="60C7D5F2" w14:textId="2A68A500"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59" w:history="1">
        <w:r w:rsidR="00A634CD" w:rsidRPr="000B5EDD">
          <w:rPr>
            <w:rStyle w:val="Hipervnculo"/>
            <w:noProof/>
            <w:lang w:val="es-EC"/>
            <w14:scene3d>
              <w14:camera w14:prst="orthographicFront"/>
              <w14:lightRig w14:rig="threePt" w14:dir="t">
                <w14:rot w14:lat="0" w14:lon="0" w14:rev="0"/>
              </w14:lightRig>
            </w14:scene3d>
          </w:rPr>
          <w:t>Figura 47.</w:t>
        </w:r>
        <w:r w:rsidR="00A634CD">
          <w:rPr>
            <w:rFonts w:asciiTheme="minorHAnsi" w:eastAsiaTheme="minorEastAsia" w:hAnsiTheme="minorHAnsi"/>
            <w:noProof/>
            <w:sz w:val="22"/>
            <w:lang w:val="es-EC" w:eastAsia="es-EC"/>
          </w:rPr>
          <w:tab/>
        </w:r>
        <w:r w:rsidR="00A634CD" w:rsidRPr="000B5EDD">
          <w:rPr>
            <w:rStyle w:val="Hipervnculo"/>
            <w:noProof/>
            <w:lang w:val="es-EC"/>
          </w:rPr>
          <w:t>Detalle de los resultados del agrupamiento</w:t>
        </w:r>
        <w:r w:rsidR="00A634CD">
          <w:rPr>
            <w:noProof/>
            <w:webHidden/>
          </w:rPr>
          <w:tab/>
        </w:r>
        <w:r w:rsidR="00A634CD">
          <w:rPr>
            <w:noProof/>
            <w:webHidden/>
          </w:rPr>
          <w:fldChar w:fldCharType="begin"/>
        </w:r>
        <w:r w:rsidR="00A634CD">
          <w:rPr>
            <w:noProof/>
            <w:webHidden/>
          </w:rPr>
          <w:instrText xml:space="preserve"> PAGEREF _Toc79761859 \h </w:instrText>
        </w:r>
        <w:r w:rsidR="00A634CD">
          <w:rPr>
            <w:noProof/>
            <w:webHidden/>
          </w:rPr>
        </w:r>
        <w:r w:rsidR="00A634CD">
          <w:rPr>
            <w:noProof/>
            <w:webHidden/>
          </w:rPr>
          <w:fldChar w:fldCharType="separate"/>
        </w:r>
        <w:r w:rsidR="00A634CD">
          <w:rPr>
            <w:noProof/>
            <w:webHidden/>
          </w:rPr>
          <w:t>78</w:t>
        </w:r>
        <w:r w:rsidR="00A634CD">
          <w:rPr>
            <w:noProof/>
            <w:webHidden/>
          </w:rPr>
          <w:fldChar w:fldCharType="end"/>
        </w:r>
      </w:hyperlink>
    </w:p>
    <w:p w14:paraId="6D679083" w14:textId="45FF636B"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60" w:history="1">
        <w:r w:rsidR="00A634CD" w:rsidRPr="000B5EDD">
          <w:rPr>
            <w:rStyle w:val="Hipervnculo"/>
            <w:noProof/>
            <w:lang w:val="es-EC"/>
            <w14:scene3d>
              <w14:camera w14:prst="orthographicFront"/>
              <w14:lightRig w14:rig="threePt" w14:dir="t">
                <w14:rot w14:lat="0" w14:lon="0" w14:rev="0"/>
              </w14:lightRig>
            </w14:scene3d>
          </w:rPr>
          <w:t>Figura 48.</w:t>
        </w:r>
        <w:r w:rsidR="00A634CD">
          <w:rPr>
            <w:rFonts w:asciiTheme="minorHAnsi" w:eastAsiaTheme="minorEastAsia" w:hAnsiTheme="minorHAnsi"/>
            <w:noProof/>
            <w:sz w:val="22"/>
            <w:lang w:val="es-EC" w:eastAsia="es-EC"/>
          </w:rPr>
          <w:tab/>
        </w:r>
        <w:r w:rsidR="00A634CD" w:rsidRPr="000B5EDD">
          <w:rPr>
            <w:rStyle w:val="Hipervnculo"/>
            <w:noProof/>
            <w:lang w:val="es-EC"/>
          </w:rPr>
          <w:t>Método del codo</w:t>
        </w:r>
        <w:r w:rsidR="00A634CD">
          <w:rPr>
            <w:noProof/>
            <w:webHidden/>
          </w:rPr>
          <w:tab/>
        </w:r>
        <w:r w:rsidR="00A634CD">
          <w:rPr>
            <w:noProof/>
            <w:webHidden/>
          </w:rPr>
          <w:fldChar w:fldCharType="begin"/>
        </w:r>
        <w:r w:rsidR="00A634CD">
          <w:rPr>
            <w:noProof/>
            <w:webHidden/>
          </w:rPr>
          <w:instrText xml:space="preserve"> PAGEREF _Toc79761860 \h </w:instrText>
        </w:r>
        <w:r w:rsidR="00A634CD">
          <w:rPr>
            <w:noProof/>
            <w:webHidden/>
          </w:rPr>
        </w:r>
        <w:r w:rsidR="00A634CD">
          <w:rPr>
            <w:noProof/>
            <w:webHidden/>
          </w:rPr>
          <w:fldChar w:fldCharType="separate"/>
        </w:r>
        <w:r w:rsidR="00A634CD">
          <w:rPr>
            <w:noProof/>
            <w:webHidden/>
          </w:rPr>
          <w:t>79</w:t>
        </w:r>
        <w:r w:rsidR="00A634CD">
          <w:rPr>
            <w:noProof/>
            <w:webHidden/>
          </w:rPr>
          <w:fldChar w:fldCharType="end"/>
        </w:r>
      </w:hyperlink>
    </w:p>
    <w:p w14:paraId="391FDC23" w14:textId="09362ECD"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61" w:history="1">
        <w:r w:rsidR="00A634CD" w:rsidRPr="000B5EDD">
          <w:rPr>
            <w:rStyle w:val="Hipervnculo"/>
            <w:noProof/>
            <w14:scene3d>
              <w14:camera w14:prst="orthographicFront"/>
              <w14:lightRig w14:rig="threePt" w14:dir="t">
                <w14:rot w14:lat="0" w14:lon="0" w14:rev="0"/>
              </w14:lightRig>
            </w14:scene3d>
          </w:rPr>
          <w:t>Figura 49.</w:t>
        </w:r>
        <w:r w:rsidR="00A634CD">
          <w:rPr>
            <w:rFonts w:asciiTheme="minorHAnsi" w:eastAsiaTheme="minorEastAsia" w:hAnsiTheme="minorHAnsi"/>
            <w:noProof/>
            <w:sz w:val="22"/>
            <w:lang w:val="es-EC" w:eastAsia="es-EC"/>
          </w:rPr>
          <w:tab/>
        </w:r>
        <w:r w:rsidR="00A634CD" w:rsidRPr="000B5EDD">
          <w:rPr>
            <w:rStyle w:val="Hipervnculo"/>
            <w:noProof/>
          </w:rPr>
          <w:t>Fórmula para normalizar los datos</w:t>
        </w:r>
        <w:r w:rsidR="00A634CD">
          <w:rPr>
            <w:noProof/>
            <w:webHidden/>
          </w:rPr>
          <w:tab/>
        </w:r>
        <w:r w:rsidR="00A634CD">
          <w:rPr>
            <w:noProof/>
            <w:webHidden/>
          </w:rPr>
          <w:fldChar w:fldCharType="begin"/>
        </w:r>
        <w:r w:rsidR="00A634CD">
          <w:rPr>
            <w:noProof/>
            <w:webHidden/>
          </w:rPr>
          <w:instrText xml:space="preserve"> PAGEREF _Toc79761861 \h </w:instrText>
        </w:r>
        <w:r w:rsidR="00A634CD">
          <w:rPr>
            <w:noProof/>
            <w:webHidden/>
          </w:rPr>
        </w:r>
        <w:r w:rsidR="00A634CD">
          <w:rPr>
            <w:noProof/>
            <w:webHidden/>
          </w:rPr>
          <w:fldChar w:fldCharType="separate"/>
        </w:r>
        <w:r w:rsidR="00A634CD">
          <w:rPr>
            <w:noProof/>
            <w:webHidden/>
          </w:rPr>
          <w:t>79</w:t>
        </w:r>
        <w:r w:rsidR="00A634CD">
          <w:rPr>
            <w:noProof/>
            <w:webHidden/>
          </w:rPr>
          <w:fldChar w:fldCharType="end"/>
        </w:r>
      </w:hyperlink>
    </w:p>
    <w:p w14:paraId="164D0FF2" w14:textId="649B0C9E"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62" w:history="1">
        <w:r w:rsidR="00A634CD" w:rsidRPr="000B5EDD">
          <w:rPr>
            <w:rStyle w:val="Hipervnculo"/>
            <w:noProof/>
            <w14:scene3d>
              <w14:camera w14:prst="orthographicFront"/>
              <w14:lightRig w14:rig="threePt" w14:dir="t">
                <w14:rot w14:lat="0" w14:lon="0" w14:rev="0"/>
              </w14:lightRig>
            </w14:scene3d>
          </w:rPr>
          <w:t>Figura 50.</w:t>
        </w:r>
        <w:r w:rsidR="00A634CD">
          <w:rPr>
            <w:rFonts w:asciiTheme="minorHAnsi" w:eastAsiaTheme="minorEastAsia" w:hAnsiTheme="minorHAnsi"/>
            <w:noProof/>
            <w:sz w:val="22"/>
            <w:lang w:val="es-EC" w:eastAsia="es-EC"/>
          </w:rPr>
          <w:tab/>
        </w:r>
        <w:r w:rsidR="00A634CD" w:rsidRPr="000B5EDD">
          <w:rPr>
            <w:rStyle w:val="Hipervnculo"/>
            <w:noProof/>
          </w:rPr>
          <w:t>Redes autores por orden de autor</w:t>
        </w:r>
        <w:r w:rsidR="00A634CD">
          <w:rPr>
            <w:noProof/>
            <w:webHidden/>
          </w:rPr>
          <w:tab/>
        </w:r>
        <w:r w:rsidR="00A634CD">
          <w:rPr>
            <w:noProof/>
            <w:webHidden/>
          </w:rPr>
          <w:fldChar w:fldCharType="begin"/>
        </w:r>
        <w:r w:rsidR="00A634CD">
          <w:rPr>
            <w:noProof/>
            <w:webHidden/>
          </w:rPr>
          <w:instrText xml:space="preserve"> PAGEREF _Toc79761862 \h </w:instrText>
        </w:r>
        <w:r w:rsidR="00A634CD">
          <w:rPr>
            <w:noProof/>
            <w:webHidden/>
          </w:rPr>
        </w:r>
        <w:r w:rsidR="00A634CD">
          <w:rPr>
            <w:noProof/>
            <w:webHidden/>
          </w:rPr>
          <w:fldChar w:fldCharType="separate"/>
        </w:r>
        <w:r w:rsidR="00A634CD">
          <w:rPr>
            <w:noProof/>
            <w:webHidden/>
          </w:rPr>
          <w:t>80</w:t>
        </w:r>
        <w:r w:rsidR="00A634CD">
          <w:rPr>
            <w:noProof/>
            <w:webHidden/>
          </w:rPr>
          <w:fldChar w:fldCharType="end"/>
        </w:r>
      </w:hyperlink>
    </w:p>
    <w:p w14:paraId="2569799A" w14:textId="39ABA585"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63" w:history="1">
        <w:r w:rsidR="00A634CD" w:rsidRPr="000B5EDD">
          <w:rPr>
            <w:rStyle w:val="Hipervnculo"/>
            <w:noProof/>
            <w:lang w:val="es-EC"/>
            <w14:scene3d>
              <w14:camera w14:prst="orthographicFront"/>
              <w14:lightRig w14:rig="threePt" w14:dir="t">
                <w14:rot w14:lat="0" w14:lon="0" w14:rev="0"/>
              </w14:lightRig>
            </w14:scene3d>
          </w:rPr>
          <w:t>Figura 51.</w:t>
        </w:r>
        <w:r w:rsidR="00A634CD">
          <w:rPr>
            <w:rFonts w:asciiTheme="minorHAnsi" w:eastAsiaTheme="minorEastAsia" w:hAnsiTheme="minorHAnsi"/>
            <w:noProof/>
            <w:sz w:val="22"/>
            <w:lang w:val="es-EC" w:eastAsia="es-EC"/>
          </w:rPr>
          <w:tab/>
        </w:r>
        <w:r w:rsidR="00A634CD" w:rsidRPr="000B5EDD">
          <w:rPr>
            <w:rStyle w:val="Hipervnculo"/>
            <w:noProof/>
            <w:lang w:val="es-EC"/>
          </w:rPr>
          <w:t>Detalle de un autor de la red de autores</w:t>
        </w:r>
        <w:r w:rsidR="00A634CD">
          <w:rPr>
            <w:noProof/>
            <w:webHidden/>
          </w:rPr>
          <w:tab/>
        </w:r>
        <w:r w:rsidR="00A634CD">
          <w:rPr>
            <w:noProof/>
            <w:webHidden/>
          </w:rPr>
          <w:fldChar w:fldCharType="begin"/>
        </w:r>
        <w:r w:rsidR="00A634CD">
          <w:rPr>
            <w:noProof/>
            <w:webHidden/>
          </w:rPr>
          <w:instrText xml:space="preserve"> PAGEREF _Toc79761863 \h </w:instrText>
        </w:r>
        <w:r w:rsidR="00A634CD">
          <w:rPr>
            <w:noProof/>
            <w:webHidden/>
          </w:rPr>
        </w:r>
        <w:r w:rsidR="00A634CD">
          <w:rPr>
            <w:noProof/>
            <w:webHidden/>
          </w:rPr>
          <w:fldChar w:fldCharType="separate"/>
        </w:r>
        <w:r w:rsidR="00A634CD">
          <w:rPr>
            <w:noProof/>
            <w:webHidden/>
          </w:rPr>
          <w:t>81</w:t>
        </w:r>
        <w:r w:rsidR="00A634CD">
          <w:rPr>
            <w:noProof/>
            <w:webHidden/>
          </w:rPr>
          <w:fldChar w:fldCharType="end"/>
        </w:r>
      </w:hyperlink>
    </w:p>
    <w:p w14:paraId="1673201E" w14:textId="5C69D343" w:rsidR="00480F57" w:rsidRDefault="00CC07D3" w:rsidP="005D306A">
      <w:pPr>
        <w:rPr>
          <w:b/>
          <w:bCs/>
          <w:noProof/>
          <w:lang w:val="es-EC"/>
        </w:rPr>
      </w:pPr>
      <w:r w:rsidRPr="00647A95">
        <w:rPr>
          <w:b/>
          <w:bCs/>
          <w:noProof/>
          <w:lang w:val="es-EC"/>
        </w:rPr>
        <w:fldChar w:fldCharType="end"/>
      </w:r>
    </w:p>
    <w:p w14:paraId="62DAABD9" w14:textId="77777777" w:rsidR="00A634CD" w:rsidRPr="00647A95" w:rsidRDefault="00A634CD" w:rsidP="005D306A">
      <w:pPr>
        <w:rPr>
          <w:b/>
          <w:bCs/>
          <w:noProof/>
          <w:lang w:val="es-EC"/>
        </w:rPr>
      </w:pPr>
    </w:p>
    <w:p w14:paraId="59A3EFAB" w14:textId="77777777" w:rsidR="00480F57" w:rsidRPr="00647A95" w:rsidRDefault="00480F57" w:rsidP="005D306A">
      <w:pPr>
        <w:rPr>
          <w:b/>
          <w:bCs/>
          <w:noProof/>
          <w:lang w:val="es-EC"/>
        </w:rPr>
      </w:pPr>
    </w:p>
    <w:p w14:paraId="6E83E93B" w14:textId="72BBAEDA" w:rsidR="00930F50" w:rsidRPr="00647A95" w:rsidRDefault="00C82B2C" w:rsidP="005D306A">
      <w:pPr>
        <w:rPr>
          <w:rFonts w:eastAsiaTheme="majorEastAsia" w:cstheme="majorBidi"/>
          <w:b/>
          <w:sz w:val="40"/>
          <w:szCs w:val="32"/>
          <w:lang w:val="es-EC"/>
        </w:rPr>
      </w:pPr>
      <w:r w:rsidRPr="00647A95">
        <w:rPr>
          <w:rFonts w:eastAsiaTheme="majorEastAsia" w:cstheme="majorBidi"/>
          <w:b/>
          <w:sz w:val="40"/>
          <w:szCs w:val="32"/>
          <w:lang w:val="es-EC"/>
        </w:rPr>
        <w:lastRenderedPageBreak/>
        <w:t>Índice de tablas</w:t>
      </w:r>
    </w:p>
    <w:p w14:paraId="1497D6DF" w14:textId="331D11BA" w:rsidR="00A634CD" w:rsidRDefault="00CC07D3">
      <w:pPr>
        <w:pStyle w:val="TDC1"/>
        <w:tabs>
          <w:tab w:val="left" w:pos="1320"/>
          <w:tab w:val="right" w:leader="dot" w:pos="8494"/>
        </w:tabs>
        <w:rPr>
          <w:rFonts w:asciiTheme="minorHAnsi" w:eastAsiaTheme="minorEastAsia" w:hAnsiTheme="minorHAnsi"/>
          <w:noProof/>
          <w:sz w:val="22"/>
          <w:lang w:val="es-EC" w:eastAsia="es-EC"/>
        </w:rPr>
      </w:pPr>
      <w:r w:rsidRPr="00647A95">
        <w:rPr>
          <w:lang w:val="es-EC"/>
        </w:rPr>
        <w:fldChar w:fldCharType="begin"/>
      </w:r>
      <w:r w:rsidRPr="00647A95">
        <w:rPr>
          <w:lang w:val="es-EC"/>
        </w:rPr>
        <w:instrText xml:space="preserve"> TOC \h \z \t "Tablas;1" </w:instrText>
      </w:r>
      <w:r w:rsidRPr="00647A95">
        <w:rPr>
          <w:lang w:val="es-EC"/>
        </w:rPr>
        <w:fldChar w:fldCharType="separate"/>
      </w:r>
      <w:hyperlink w:anchor="_Toc79761864" w:history="1">
        <w:r w:rsidR="00A634CD" w:rsidRPr="006B3F38">
          <w:rPr>
            <w:rStyle w:val="Hipervnculo"/>
            <w:noProof/>
          </w:rPr>
          <w:t>Tabla 1.</w:t>
        </w:r>
        <w:r w:rsidR="00A634CD">
          <w:rPr>
            <w:rFonts w:asciiTheme="minorHAnsi" w:eastAsiaTheme="minorEastAsia" w:hAnsiTheme="minorHAnsi"/>
            <w:noProof/>
            <w:sz w:val="22"/>
            <w:lang w:val="es-EC" w:eastAsia="es-EC"/>
          </w:rPr>
          <w:tab/>
        </w:r>
        <w:r w:rsidR="00A634CD" w:rsidRPr="006B3F38">
          <w:rPr>
            <w:rStyle w:val="Hipervnculo"/>
            <w:noProof/>
          </w:rPr>
          <w:t>Términos utilizados y resultados obtenidos durante la búsqueda en las bases de datos bibliográficas.</w:t>
        </w:r>
        <w:r w:rsidR="00A634CD">
          <w:rPr>
            <w:noProof/>
            <w:webHidden/>
          </w:rPr>
          <w:tab/>
        </w:r>
        <w:r w:rsidR="00A634CD">
          <w:rPr>
            <w:noProof/>
            <w:webHidden/>
          </w:rPr>
          <w:fldChar w:fldCharType="begin"/>
        </w:r>
        <w:r w:rsidR="00A634CD">
          <w:rPr>
            <w:noProof/>
            <w:webHidden/>
          </w:rPr>
          <w:instrText xml:space="preserve"> PAGEREF _Toc79761864 \h </w:instrText>
        </w:r>
        <w:r w:rsidR="00A634CD">
          <w:rPr>
            <w:noProof/>
            <w:webHidden/>
          </w:rPr>
        </w:r>
        <w:r w:rsidR="00A634CD">
          <w:rPr>
            <w:noProof/>
            <w:webHidden/>
          </w:rPr>
          <w:fldChar w:fldCharType="separate"/>
        </w:r>
        <w:r w:rsidR="00A634CD">
          <w:rPr>
            <w:noProof/>
            <w:webHidden/>
          </w:rPr>
          <w:t>26</w:t>
        </w:r>
        <w:r w:rsidR="00A634CD">
          <w:rPr>
            <w:noProof/>
            <w:webHidden/>
          </w:rPr>
          <w:fldChar w:fldCharType="end"/>
        </w:r>
      </w:hyperlink>
    </w:p>
    <w:p w14:paraId="201ADF0A" w14:textId="480A15D2" w:rsidR="00A634CD" w:rsidRDefault="008D4670">
      <w:pPr>
        <w:pStyle w:val="TDC1"/>
        <w:tabs>
          <w:tab w:val="left" w:pos="1100"/>
          <w:tab w:val="right" w:leader="dot" w:pos="8494"/>
        </w:tabs>
        <w:rPr>
          <w:rFonts w:asciiTheme="minorHAnsi" w:eastAsiaTheme="minorEastAsia" w:hAnsiTheme="minorHAnsi"/>
          <w:noProof/>
          <w:sz w:val="22"/>
          <w:lang w:val="es-EC" w:eastAsia="es-EC"/>
        </w:rPr>
      </w:pPr>
      <w:hyperlink w:anchor="_Toc79761865" w:history="1">
        <w:r w:rsidR="00A634CD" w:rsidRPr="006B3F38">
          <w:rPr>
            <w:rStyle w:val="Hipervnculo"/>
            <w:noProof/>
          </w:rPr>
          <w:t>Tabla 2.</w:t>
        </w:r>
        <w:r w:rsidR="00A634CD">
          <w:rPr>
            <w:rFonts w:asciiTheme="minorHAnsi" w:eastAsiaTheme="minorEastAsia" w:hAnsiTheme="minorHAnsi"/>
            <w:noProof/>
            <w:sz w:val="22"/>
            <w:lang w:val="es-EC" w:eastAsia="es-EC"/>
          </w:rPr>
          <w:tab/>
        </w:r>
        <w:r w:rsidR="00A634CD" w:rsidRPr="006B3F38">
          <w:rPr>
            <w:rStyle w:val="Hipervnculo"/>
            <w:noProof/>
          </w:rPr>
          <w:t>Métodos Bibliométricos</w:t>
        </w:r>
        <w:r w:rsidR="00A634CD">
          <w:rPr>
            <w:noProof/>
            <w:webHidden/>
          </w:rPr>
          <w:tab/>
        </w:r>
        <w:r w:rsidR="00A634CD">
          <w:rPr>
            <w:noProof/>
            <w:webHidden/>
          </w:rPr>
          <w:fldChar w:fldCharType="begin"/>
        </w:r>
        <w:r w:rsidR="00A634CD">
          <w:rPr>
            <w:noProof/>
            <w:webHidden/>
          </w:rPr>
          <w:instrText xml:space="preserve"> PAGEREF _Toc79761865 \h </w:instrText>
        </w:r>
        <w:r w:rsidR="00A634CD">
          <w:rPr>
            <w:noProof/>
            <w:webHidden/>
          </w:rPr>
        </w:r>
        <w:r w:rsidR="00A634CD">
          <w:rPr>
            <w:noProof/>
            <w:webHidden/>
          </w:rPr>
          <w:fldChar w:fldCharType="separate"/>
        </w:r>
        <w:r w:rsidR="00A634CD">
          <w:rPr>
            <w:noProof/>
            <w:webHidden/>
          </w:rPr>
          <w:t>32</w:t>
        </w:r>
        <w:r w:rsidR="00A634CD">
          <w:rPr>
            <w:noProof/>
            <w:webHidden/>
          </w:rPr>
          <w:fldChar w:fldCharType="end"/>
        </w:r>
      </w:hyperlink>
    </w:p>
    <w:p w14:paraId="41EB34AF" w14:textId="5B9CC221" w:rsidR="00A634CD" w:rsidRDefault="008D4670">
      <w:pPr>
        <w:pStyle w:val="TDC1"/>
        <w:tabs>
          <w:tab w:val="left" w:pos="1100"/>
          <w:tab w:val="right" w:leader="dot" w:pos="8494"/>
        </w:tabs>
        <w:rPr>
          <w:rFonts w:asciiTheme="minorHAnsi" w:eastAsiaTheme="minorEastAsia" w:hAnsiTheme="minorHAnsi"/>
          <w:noProof/>
          <w:sz w:val="22"/>
          <w:lang w:val="es-EC" w:eastAsia="es-EC"/>
        </w:rPr>
      </w:pPr>
      <w:hyperlink w:anchor="_Toc79761866" w:history="1">
        <w:r w:rsidR="00A634CD" w:rsidRPr="006B3F38">
          <w:rPr>
            <w:rStyle w:val="Hipervnculo"/>
            <w:noProof/>
          </w:rPr>
          <w:t>Tabla 3.</w:t>
        </w:r>
        <w:r w:rsidR="00A634CD">
          <w:rPr>
            <w:rFonts w:asciiTheme="minorHAnsi" w:eastAsiaTheme="minorEastAsia" w:hAnsiTheme="minorHAnsi"/>
            <w:noProof/>
            <w:sz w:val="22"/>
            <w:lang w:val="es-EC" w:eastAsia="es-EC"/>
          </w:rPr>
          <w:tab/>
        </w:r>
        <w:r w:rsidR="00A634CD" w:rsidRPr="006B3F38">
          <w:rPr>
            <w:rStyle w:val="Hipervnculo"/>
            <w:noProof/>
          </w:rPr>
          <w:t>Indicadores Bibliométricos Scielo y Scopus.</w:t>
        </w:r>
        <w:r w:rsidR="00A634CD">
          <w:rPr>
            <w:noProof/>
            <w:webHidden/>
          </w:rPr>
          <w:tab/>
        </w:r>
        <w:r w:rsidR="00A634CD">
          <w:rPr>
            <w:noProof/>
            <w:webHidden/>
          </w:rPr>
          <w:fldChar w:fldCharType="begin"/>
        </w:r>
        <w:r w:rsidR="00A634CD">
          <w:rPr>
            <w:noProof/>
            <w:webHidden/>
          </w:rPr>
          <w:instrText xml:space="preserve"> PAGEREF _Toc79761866 \h </w:instrText>
        </w:r>
        <w:r w:rsidR="00A634CD">
          <w:rPr>
            <w:noProof/>
            <w:webHidden/>
          </w:rPr>
        </w:r>
        <w:r w:rsidR="00A634CD">
          <w:rPr>
            <w:noProof/>
            <w:webHidden/>
          </w:rPr>
          <w:fldChar w:fldCharType="separate"/>
        </w:r>
        <w:r w:rsidR="00A634CD">
          <w:rPr>
            <w:noProof/>
            <w:webHidden/>
          </w:rPr>
          <w:t>32</w:t>
        </w:r>
        <w:r w:rsidR="00A634CD">
          <w:rPr>
            <w:noProof/>
            <w:webHidden/>
          </w:rPr>
          <w:fldChar w:fldCharType="end"/>
        </w:r>
      </w:hyperlink>
    </w:p>
    <w:p w14:paraId="7751044C" w14:textId="54A77966" w:rsidR="00A634CD" w:rsidRDefault="008D4670">
      <w:pPr>
        <w:pStyle w:val="TDC1"/>
        <w:tabs>
          <w:tab w:val="left" w:pos="1100"/>
          <w:tab w:val="right" w:leader="dot" w:pos="8494"/>
        </w:tabs>
        <w:rPr>
          <w:rFonts w:asciiTheme="minorHAnsi" w:eastAsiaTheme="minorEastAsia" w:hAnsiTheme="minorHAnsi"/>
          <w:noProof/>
          <w:sz w:val="22"/>
          <w:lang w:val="es-EC" w:eastAsia="es-EC"/>
        </w:rPr>
      </w:pPr>
      <w:hyperlink w:anchor="_Toc79761867" w:history="1">
        <w:r w:rsidR="00A634CD" w:rsidRPr="006B3F38">
          <w:rPr>
            <w:rStyle w:val="Hipervnculo"/>
            <w:noProof/>
          </w:rPr>
          <w:t>Tabla 4.</w:t>
        </w:r>
        <w:r w:rsidR="00A634CD">
          <w:rPr>
            <w:rFonts w:asciiTheme="minorHAnsi" w:eastAsiaTheme="minorEastAsia" w:hAnsiTheme="minorHAnsi"/>
            <w:noProof/>
            <w:sz w:val="22"/>
            <w:lang w:val="es-EC" w:eastAsia="es-EC"/>
          </w:rPr>
          <w:tab/>
        </w:r>
        <w:r w:rsidR="00A634CD" w:rsidRPr="006B3F38">
          <w:rPr>
            <w:rStyle w:val="Hipervnculo"/>
            <w:noProof/>
          </w:rPr>
          <w:t>Técnicas de Minería de Datos.</w:t>
        </w:r>
        <w:r w:rsidR="00A634CD">
          <w:rPr>
            <w:noProof/>
            <w:webHidden/>
          </w:rPr>
          <w:tab/>
        </w:r>
        <w:r w:rsidR="00A634CD">
          <w:rPr>
            <w:noProof/>
            <w:webHidden/>
          </w:rPr>
          <w:fldChar w:fldCharType="begin"/>
        </w:r>
        <w:r w:rsidR="00A634CD">
          <w:rPr>
            <w:noProof/>
            <w:webHidden/>
          </w:rPr>
          <w:instrText xml:space="preserve"> PAGEREF _Toc79761867 \h </w:instrText>
        </w:r>
        <w:r w:rsidR="00A634CD">
          <w:rPr>
            <w:noProof/>
            <w:webHidden/>
          </w:rPr>
        </w:r>
        <w:r w:rsidR="00A634CD">
          <w:rPr>
            <w:noProof/>
            <w:webHidden/>
          </w:rPr>
          <w:fldChar w:fldCharType="separate"/>
        </w:r>
        <w:r w:rsidR="00A634CD">
          <w:rPr>
            <w:noProof/>
            <w:webHidden/>
          </w:rPr>
          <w:t>34</w:t>
        </w:r>
        <w:r w:rsidR="00A634CD">
          <w:rPr>
            <w:noProof/>
            <w:webHidden/>
          </w:rPr>
          <w:fldChar w:fldCharType="end"/>
        </w:r>
      </w:hyperlink>
    </w:p>
    <w:p w14:paraId="7A1ED8EF" w14:textId="790D473B" w:rsidR="00A634CD" w:rsidRDefault="008D4670">
      <w:pPr>
        <w:pStyle w:val="TDC1"/>
        <w:tabs>
          <w:tab w:val="left" w:pos="1100"/>
          <w:tab w:val="right" w:leader="dot" w:pos="8494"/>
        </w:tabs>
        <w:rPr>
          <w:rFonts w:asciiTheme="minorHAnsi" w:eastAsiaTheme="minorEastAsia" w:hAnsiTheme="minorHAnsi"/>
          <w:noProof/>
          <w:sz w:val="22"/>
          <w:lang w:val="es-EC" w:eastAsia="es-EC"/>
        </w:rPr>
      </w:pPr>
      <w:hyperlink w:anchor="_Toc79761868" w:history="1">
        <w:r w:rsidR="00A634CD" w:rsidRPr="006B3F38">
          <w:rPr>
            <w:rStyle w:val="Hipervnculo"/>
            <w:noProof/>
          </w:rPr>
          <w:t>Tabla 5.</w:t>
        </w:r>
        <w:r w:rsidR="00A634CD">
          <w:rPr>
            <w:rFonts w:asciiTheme="minorHAnsi" w:eastAsiaTheme="minorEastAsia" w:hAnsiTheme="minorHAnsi"/>
            <w:noProof/>
            <w:sz w:val="22"/>
            <w:lang w:val="es-EC" w:eastAsia="es-EC"/>
          </w:rPr>
          <w:tab/>
        </w:r>
        <w:r w:rsidR="00A634CD" w:rsidRPr="006B3F38">
          <w:rPr>
            <w:rStyle w:val="Hipervnculo"/>
            <w:noProof/>
          </w:rPr>
          <w:t>Herramienta de Recopilación y Visualización Scopus.</w:t>
        </w:r>
        <w:r w:rsidR="00A634CD">
          <w:rPr>
            <w:noProof/>
            <w:webHidden/>
          </w:rPr>
          <w:tab/>
        </w:r>
        <w:r w:rsidR="00A634CD">
          <w:rPr>
            <w:noProof/>
            <w:webHidden/>
          </w:rPr>
          <w:fldChar w:fldCharType="begin"/>
        </w:r>
        <w:r w:rsidR="00A634CD">
          <w:rPr>
            <w:noProof/>
            <w:webHidden/>
          </w:rPr>
          <w:instrText xml:space="preserve"> PAGEREF _Toc79761868 \h </w:instrText>
        </w:r>
        <w:r w:rsidR="00A634CD">
          <w:rPr>
            <w:noProof/>
            <w:webHidden/>
          </w:rPr>
        </w:r>
        <w:r w:rsidR="00A634CD">
          <w:rPr>
            <w:noProof/>
            <w:webHidden/>
          </w:rPr>
          <w:fldChar w:fldCharType="separate"/>
        </w:r>
        <w:r w:rsidR="00A634CD">
          <w:rPr>
            <w:noProof/>
            <w:webHidden/>
          </w:rPr>
          <w:t>36</w:t>
        </w:r>
        <w:r w:rsidR="00A634CD">
          <w:rPr>
            <w:noProof/>
            <w:webHidden/>
          </w:rPr>
          <w:fldChar w:fldCharType="end"/>
        </w:r>
      </w:hyperlink>
    </w:p>
    <w:p w14:paraId="0C753673" w14:textId="3437E1CC" w:rsidR="00A634CD" w:rsidRDefault="008D4670">
      <w:pPr>
        <w:pStyle w:val="TDC1"/>
        <w:tabs>
          <w:tab w:val="left" w:pos="1100"/>
          <w:tab w:val="right" w:leader="dot" w:pos="8494"/>
        </w:tabs>
        <w:rPr>
          <w:rFonts w:asciiTheme="minorHAnsi" w:eastAsiaTheme="minorEastAsia" w:hAnsiTheme="minorHAnsi"/>
          <w:noProof/>
          <w:sz w:val="22"/>
          <w:lang w:val="es-EC" w:eastAsia="es-EC"/>
        </w:rPr>
      </w:pPr>
      <w:hyperlink w:anchor="_Toc79761869" w:history="1">
        <w:r w:rsidR="00A634CD" w:rsidRPr="006B3F38">
          <w:rPr>
            <w:rStyle w:val="Hipervnculo"/>
            <w:noProof/>
          </w:rPr>
          <w:t>Tabla 6.</w:t>
        </w:r>
        <w:r w:rsidR="00A634CD">
          <w:rPr>
            <w:rFonts w:asciiTheme="minorHAnsi" w:eastAsiaTheme="minorEastAsia" w:hAnsiTheme="minorHAnsi"/>
            <w:noProof/>
            <w:sz w:val="22"/>
            <w:lang w:val="es-EC" w:eastAsia="es-EC"/>
          </w:rPr>
          <w:tab/>
        </w:r>
        <w:r w:rsidR="00A634CD" w:rsidRPr="006B3F38">
          <w:rPr>
            <w:rStyle w:val="Hipervnculo"/>
            <w:noProof/>
          </w:rPr>
          <w:t>Herramienta de Recopilación y Visualización Scielo.</w:t>
        </w:r>
        <w:r w:rsidR="00A634CD">
          <w:rPr>
            <w:noProof/>
            <w:webHidden/>
          </w:rPr>
          <w:tab/>
        </w:r>
        <w:r w:rsidR="00A634CD">
          <w:rPr>
            <w:noProof/>
            <w:webHidden/>
          </w:rPr>
          <w:fldChar w:fldCharType="begin"/>
        </w:r>
        <w:r w:rsidR="00A634CD">
          <w:rPr>
            <w:noProof/>
            <w:webHidden/>
          </w:rPr>
          <w:instrText xml:space="preserve"> PAGEREF _Toc79761869 \h </w:instrText>
        </w:r>
        <w:r w:rsidR="00A634CD">
          <w:rPr>
            <w:noProof/>
            <w:webHidden/>
          </w:rPr>
        </w:r>
        <w:r w:rsidR="00A634CD">
          <w:rPr>
            <w:noProof/>
            <w:webHidden/>
          </w:rPr>
          <w:fldChar w:fldCharType="separate"/>
        </w:r>
        <w:r w:rsidR="00A634CD">
          <w:rPr>
            <w:noProof/>
            <w:webHidden/>
          </w:rPr>
          <w:t>37</w:t>
        </w:r>
        <w:r w:rsidR="00A634CD">
          <w:rPr>
            <w:noProof/>
            <w:webHidden/>
          </w:rPr>
          <w:fldChar w:fldCharType="end"/>
        </w:r>
      </w:hyperlink>
    </w:p>
    <w:p w14:paraId="07B6835E" w14:textId="69F00844" w:rsidR="00A634CD" w:rsidRDefault="008D4670">
      <w:pPr>
        <w:pStyle w:val="TDC1"/>
        <w:tabs>
          <w:tab w:val="left" w:pos="1100"/>
          <w:tab w:val="right" w:leader="dot" w:pos="8494"/>
        </w:tabs>
        <w:rPr>
          <w:rFonts w:asciiTheme="minorHAnsi" w:eastAsiaTheme="minorEastAsia" w:hAnsiTheme="minorHAnsi"/>
          <w:noProof/>
          <w:sz w:val="22"/>
          <w:lang w:val="es-EC" w:eastAsia="es-EC"/>
        </w:rPr>
      </w:pPr>
      <w:hyperlink w:anchor="_Toc79761870" w:history="1">
        <w:r w:rsidR="00A634CD" w:rsidRPr="006B3F38">
          <w:rPr>
            <w:rStyle w:val="Hipervnculo"/>
            <w:noProof/>
          </w:rPr>
          <w:t>Tabla 7.</w:t>
        </w:r>
        <w:r w:rsidR="00A634CD">
          <w:rPr>
            <w:rFonts w:asciiTheme="minorHAnsi" w:eastAsiaTheme="minorEastAsia" w:hAnsiTheme="minorHAnsi"/>
            <w:noProof/>
            <w:sz w:val="22"/>
            <w:lang w:val="es-EC" w:eastAsia="es-EC"/>
          </w:rPr>
          <w:tab/>
        </w:r>
        <w:r w:rsidR="00A634CD" w:rsidRPr="006B3F38">
          <w:rPr>
            <w:rStyle w:val="Hipervnculo"/>
            <w:noProof/>
          </w:rPr>
          <w:t>Requisitos funcionales del Prototipo.</w:t>
        </w:r>
        <w:r w:rsidR="00A634CD">
          <w:rPr>
            <w:noProof/>
            <w:webHidden/>
          </w:rPr>
          <w:tab/>
        </w:r>
        <w:r w:rsidR="00A634CD">
          <w:rPr>
            <w:noProof/>
            <w:webHidden/>
          </w:rPr>
          <w:fldChar w:fldCharType="begin"/>
        </w:r>
        <w:r w:rsidR="00A634CD">
          <w:rPr>
            <w:noProof/>
            <w:webHidden/>
          </w:rPr>
          <w:instrText xml:space="preserve"> PAGEREF _Toc79761870 \h </w:instrText>
        </w:r>
        <w:r w:rsidR="00A634CD">
          <w:rPr>
            <w:noProof/>
            <w:webHidden/>
          </w:rPr>
        </w:r>
        <w:r w:rsidR="00A634CD">
          <w:rPr>
            <w:noProof/>
            <w:webHidden/>
          </w:rPr>
          <w:fldChar w:fldCharType="separate"/>
        </w:r>
        <w:r w:rsidR="00A634CD">
          <w:rPr>
            <w:noProof/>
            <w:webHidden/>
          </w:rPr>
          <w:t>43</w:t>
        </w:r>
        <w:r w:rsidR="00A634CD">
          <w:rPr>
            <w:noProof/>
            <w:webHidden/>
          </w:rPr>
          <w:fldChar w:fldCharType="end"/>
        </w:r>
      </w:hyperlink>
    </w:p>
    <w:p w14:paraId="7FDA595A" w14:textId="37341B08" w:rsidR="00A634CD" w:rsidRDefault="008D4670">
      <w:pPr>
        <w:pStyle w:val="TDC1"/>
        <w:tabs>
          <w:tab w:val="left" w:pos="1100"/>
          <w:tab w:val="right" w:leader="dot" w:pos="8494"/>
        </w:tabs>
        <w:rPr>
          <w:rFonts w:asciiTheme="minorHAnsi" w:eastAsiaTheme="minorEastAsia" w:hAnsiTheme="minorHAnsi"/>
          <w:noProof/>
          <w:sz w:val="22"/>
          <w:lang w:val="es-EC" w:eastAsia="es-EC"/>
        </w:rPr>
      </w:pPr>
      <w:hyperlink w:anchor="_Toc79761871" w:history="1">
        <w:r w:rsidR="00A634CD" w:rsidRPr="006B3F38">
          <w:rPr>
            <w:rStyle w:val="Hipervnculo"/>
            <w:noProof/>
          </w:rPr>
          <w:t>Tabla 8.</w:t>
        </w:r>
        <w:r w:rsidR="00A634CD">
          <w:rPr>
            <w:rFonts w:asciiTheme="minorHAnsi" w:eastAsiaTheme="minorEastAsia" w:hAnsiTheme="minorHAnsi"/>
            <w:noProof/>
            <w:sz w:val="22"/>
            <w:lang w:val="es-EC" w:eastAsia="es-EC"/>
          </w:rPr>
          <w:tab/>
        </w:r>
        <w:r w:rsidR="00A634CD" w:rsidRPr="006B3F38">
          <w:rPr>
            <w:rStyle w:val="Hipervnculo"/>
            <w:noProof/>
          </w:rPr>
          <w:t>Servicios Web Pantalla Publicaciones.</w:t>
        </w:r>
        <w:r w:rsidR="00A634CD">
          <w:rPr>
            <w:noProof/>
            <w:webHidden/>
          </w:rPr>
          <w:tab/>
        </w:r>
        <w:r w:rsidR="00A634CD">
          <w:rPr>
            <w:noProof/>
            <w:webHidden/>
          </w:rPr>
          <w:fldChar w:fldCharType="begin"/>
        </w:r>
        <w:r w:rsidR="00A634CD">
          <w:rPr>
            <w:noProof/>
            <w:webHidden/>
          </w:rPr>
          <w:instrText xml:space="preserve"> PAGEREF _Toc79761871 \h </w:instrText>
        </w:r>
        <w:r w:rsidR="00A634CD">
          <w:rPr>
            <w:noProof/>
            <w:webHidden/>
          </w:rPr>
        </w:r>
        <w:r w:rsidR="00A634CD">
          <w:rPr>
            <w:noProof/>
            <w:webHidden/>
          </w:rPr>
          <w:fldChar w:fldCharType="separate"/>
        </w:r>
        <w:r w:rsidR="00A634CD">
          <w:rPr>
            <w:noProof/>
            <w:webHidden/>
          </w:rPr>
          <w:t>59</w:t>
        </w:r>
        <w:r w:rsidR="00A634CD">
          <w:rPr>
            <w:noProof/>
            <w:webHidden/>
          </w:rPr>
          <w:fldChar w:fldCharType="end"/>
        </w:r>
      </w:hyperlink>
    </w:p>
    <w:p w14:paraId="76A2D857" w14:textId="119F8DE5" w:rsidR="00A634CD" w:rsidRDefault="008D4670">
      <w:pPr>
        <w:pStyle w:val="TDC1"/>
        <w:tabs>
          <w:tab w:val="left" w:pos="1100"/>
          <w:tab w:val="right" w:leader="dot" w:pos="8494"/>
        </w:tabs>
        <w:rPr>
          <w:rFonts w:asciiTheme="minorHAnsi" w:eastAsiaTheme="minorEastAsia" w:hAnsiTheme="minorHAnsi"/>
          <w:noProof/>
          <w:sz w:val="22"/>
          <w:lang w:val="es-EC" w:eastAsia="es-EC"/>
        </w:rPr>
      </w:pPr>
      <w:hyperlink w:anchor="_Toc79761872" w:history="1">
        <w:r w:rsidR="00A634CD" w:rsidRPr="006B3F38">
          <w:rPr>
            <w:rStyle w:val="Hipervnculo"/>
            <w:noProof/>
          </w:rPr>
          <w:t>Tabla 9.</w:t>
        </w:r>
        <w:r w:rsidR="00A634CD">
          <w:rPr>
            <w:rFonts w:asciiTheme="minorHAnsi" w:eastAsiaTheme="minorEastAsia" w:hAnsiTheme="minorHAnsi"/>
            <w:noProof/>
            <w:sz w:val="22"/>
            <w:lang w:val="es-EC" w:eastAsia="es-EC"/>
          </w:rPr>
          <w:tab/>
        </w:r>
        <w:r w:rsidR="00A634CD" w:rsidRPr="006B3F38">
          <w:rPr>
            <w:rStyle w:val="Hipervnculo"/>
            <w:noProof/>
          </w:rPr>
          <w:t>Servicios Web Pantalla Autores.</w:t>
        </w:r>
        <w:r w:rsidR="00A634CD">
          <w:rPr>
            <w:noProof/>
            <w:webHidden/>
          </w:rPr>
          <w:tab/>
        </w:r>
        <w:r w:rsidR="00A634CD">
          <w:rPr>
            <w:noProof/>
            <w:webHidden/>
          </w:rPr>
          <w:fldChar w:fldCharType="begin"/>
        </w:r>
        <w:r w:rsidR="00A634CD">
          <w:rPr>
            <w:noProof/>
            <w:webHidden/>
          </w:rPr>
          <w:instrText xml:space="preserve"> PAGEREF _Toc79761872 \h </w:instrText>
        </w:r>
        <w:r w:rsidR="00A634CD">
          <w:rPr>
            <w:noProof/>
            <w:webHidden/>
          </w:rPr>
        </w:r>
        <w:r w:rsidR="00A634CD">
          <w:rPr>
            <w:noProof/>
            <w:webHidden/>
          </w:rPr>
          <w:fldChar w:fldCharType="separate"/>
        </w:r>
        <w:r w:rsidR="00A634CD">
          <w:rPr>
            <w:noProof/>
            <w:webHidden/>
          </w:rPr>
          <w:t>60</w:t>
        </w:r>
        <w:r w:rsidR="00A634CD">
          <w:rPr>
            <w:noProof/>
            <w:webHidden/>
          </w:rPr>
          <w:fldChar w:fldCharType="end"/>
        </w:r>
      </w:hyperlink>
    </w:p>
    <w:p w14:paraId="60526B2E" w14:textId="06BB1317"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73" w:history="1">
        <w:r w:rsidR="00A634CD" w:rsidRPr="006B3F38">
          <w:rPr>
            <w:rStyle w:val="Hipervnculo"/>
            <w:noProof/>
          </w:rPr>
          <w:t>Tabla 10.</w:t>
        </w:r>
        <w:r w:rsidR="00A634CD">
          <w:rPr>
            <w:rFonts w:asciiTheme="minorHAnsi" w:eastAsiaTheme="minorEastAsia" w:hAnsiTheme="minorHAnsi"/>
            <w:noProof/>
            <w:sz w:val="22"/>
            <w:lang w:val="es-EC" w:eastAsia="es-EC"/>
          </w:rPr>
          <w:tab/>
        </w:r>
        <w:r w:rsidR="00A634CD" w:rsidRPr="006B3F38">
          <w:rPr>
            <w:rStyle w:val="Hipervnculo"/>
            <w:noProof/>
          </w:rPr>
          <w:t>Servicios Web Pantalla Referencias.</w:t>
        </w:r>
        <w:r w:rsidR="00A634CD">
          <w:rPr>
            <w:noProof/>
            <w:webHidden/>
          </w:rPr>
          <w:tab/>
        </w:r>
        <w:r w:rsidR="00A634CD">
          <w:rPr>
            <w:noProof/>
            <w:webHidden/>
          </w:rPr>
          <w:fldChar w:fldCharType="begin"/>
        </w:r>
        <w:r w:rsidR="00A634CD">
          <w:rPr>
            <w:noProof/>
            <w:webHidden/>
          </w:rPr>
          <w:instrText xml:space="preserve"> PAGEREF _Toc79761873 \h </w:instrText>
        </w:r>
        <w:r w:rsidR="00A634CD">
          <w:rPr>
            <w:noProof/>
            <w:webHidden/>
          </w:rPr>
        </w:r>
        <w:r w:rsidR="00A634CD">
          <w:rPr>
            <w:noProof/>
            <w:webHidden/>
          </w:rPr>
          <w:fldChar w:fldCharType="separate"/>
        </w:r>
        <w:r w:rsidR="00A634CD">
          <w:rPr>
            <w:noProof/>
            <w:webHidden/>
          </w:rPr>
          <w:t>62</w:t>
        </w:r>
        <w:r w:rsidR="00A634CD">
          <w:rPr>
            <w:noProof/>
            <w:webHidden/>
          </w:rPr>
          <w:fldChar w:fldCharType="end"/>
        </w:r>
      </w:hyperlink>
    </w:p>
    <w:p w14:paraId="54E69B00" w14:textId="77B24640"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74" w:history="1">
        <w:r w:rsidR="00A634CD" w:rsidRPr="006B3F38">
          <w:rPr>
            <w:rStyle w:val="Hipervnculo"/>
            <w:noProof/>
          </w:rPr>
          <w:t>Tabla 11.</w:t>
        </w:r>
        <w:r w:rsidR="00A634CD">
          <w:rPr>
            <w:rFonts w:asciiTheme="minorHAnsi" w:eastAsiaTheme="minorEastAsia" w:hAnsiTheme="minorHAnsi"/>
            <w:noProof/>
            <w:sz w:val="22"/>
            <w:lang w:val="es-EC" w:eastAsia="es-EC"/>
          </w:rPr>
          <w:tab/>
        </w:r>
        <w:r w:rsidR="00A634CD" w:rsidRPr="006B3F38">
          <w:rPr>
            <w:rStyle w:val="Hipervnculo"/>
            <w:noProof/>
          </w:rPr>
          <w:t>Servicios Web Pantalla Medios Publicación.</w:t>
        </w:r>
        <w:r w:rsidR="00A634CD">
          <w:rPr>
            <w:noProof/>
            <w:webHidden/>
          </w:rPr>
          <w:tab/>
        </w:r>
        <w:r w:rsidR="00A634CD">
          <w:rPr>
            <w:noProof/>
            <w:webHidden/>
          </w:rPr>
          <w:fldChar w:fldCharType="begin"/>
        </w:r>
        <w:r w:rsidR="00A634CD">
          <w:rPr>
            <w:noProof/>
            <w:webHidden/>
          </w:rPr>
          <w:instrText xml:space="preserve"> PAGEREF _Toc79761874 \h </w:instrText>
        </w:r>
        <w:r w:rsidR="00A634CD">
          <w:rPr>
            <w:noProof/>
            <w:webHidden/>
          </w:rPr>
        </w:r>
        <w:r w:rsidR="00A634CD">
          <w:rPr>
            <w:noProof/>
            <w:webHidden/>
          </w:rPr>
          <w:fldChar w:fldCharType="separate"/>
        </w:r>
        <w:r w:rsidR="00A634CD">
          <w:rPr>
            <w:noProof/>
            <w:webHidden/>
          </w:rPr>
          <w:t>63</w:t>
        </w:r>
        <w:r w:rsidR="00A634CD">
          <w:rPr>
            <w:noProof/>
            <w:webHidden/>
          </w:rPr>
          <w:fldChar w:fldCharType="end"/>
        </w:r>
      </w:hyperlink>
    </w:p>
    <w:p w14:paraId="2DD5404B" w14:textId="2FF4BE9B"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75" w:history="1">
        <w:r w:rsidR="00A634CD" w:rsidRPr="006B3F38">
          <w:rPr>
            <w:rStyle w:val="Hipervnculo"/>
            <w:noProof/>
          </w:rPr>
          <w:t>Tabla 12.</w:t>
        </w:r>
        <w:r w:rsidR="00A634CD">
          <w:rPr>
            <w:rFonts w:asciiTheme="minorHAnsi" w:eastAsiaTheme="minorEastAsia" w:hAnsiTheme="minorHAnsi"/>
            <w:noProof/>
            <w:sz w:val="22"/>
            <w:lang w:val="es-EC" w:eastAsia="es-EC"/>
          </w:rPr>
          <w:tab/>
        </w:r>
        <w:r w:rsidR="00A634CD" w:rsidRPr="006B3F38">
          <w:rPr>
            <w:rStyle w:val="Hipervnculo"/>
            <w:noProof/>
          </w:rPr>
          <w:t>Servicios web para la sección de áreas</w:t>
        </w:r>
        <w:r w:rsidR="00A634CD">
          <w:rPr>
            <w:noProof/>
            <w:webHidden/>
          </w:rPr>
          <w:tab/>
        </w:r>
        <w:r w:rsidR="00A634CD">
          <w:rPr>
            <w:noProof/>
            <w:webHidden/>
          </w:rPr>
          <w:fldChar w:fldCharType="begin"/>
        </w:r>
        <w:r w:rsidR="00A634CD">
          <w:rPr>
            <w:noProof/>
            <w:webHidden/>
          </w:rPr>
          <w:instrText xml:space="preserve"> PAGEREF _Toc79761875 \h </w:instrText>
        </w:r>
        <w:r w:rsidR="00A634CD">
          <w:rPr>
            <w:noProof/>
            <w:webHidden/>
          </w:rPr>
        </w:r>
        <w:r w:rsidR="00A634CD">
          <w:rPr>
            <w:noProof/>
            <w:webHidden/>
          </w:rPr>
          <w:fldChar w:fldCharType="separate"/>
        </w:r>
        <w:r w:rsidR="00A634CD">
          <w:rPr>
            <w:noProof/>
            <w:webHidden/>
          </w:rPr>
          <w:t>64</w:t>
        </w:r>
        <w:r w:rsidR="00A634CD">
          <w:rPr>
            <w:noProof/>
            <w:webHidden/>
          </w:rPr>
          <w:fldChar w:fldCharType="end"/>
        </w:r>
      </w:hyperlink>
    </w:p>
    <w:p w14:paraId="6910494C" w14:textId="37FCC41D"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76" w:history="1">
        <w:r w:rsidR="00A634CD" w:rsidRPr="006B3F38">
          <w:rPr>
            <w:rStyle w:val="Hipervnculo"/>
            <w:noProof/>
          </w:rPr>
          <w:t>Tabla 13.</w:t>
        </w:r>
        <w:r w:rsidR="00A634CD">
          <w:rPr>
            <w:rFonts w:asciiTheme="minorHAnsi" w:eastAsiaTheme="minorEastAsia" w:hAnsiTheme="minorHAnsi"/>
            <w:noProof/>
            <w:sz w:val="22"/>
            <w:lang w:val="es-EC" w:eastAsia="es-EC"/>
          </w:rPr>
          <w:tab/>
        </w:r>
        <w:r w:rsidR="00A634CD" w:rsidRPr="006B3F38">
          <w:rPr>
            <w:rStyle w:val="Hipervnculo"/>
            <w:noProof/>
          </w:rPr>
          <w:t>Servicios web para la sección bases de datos digitales</w:t>
        </w:r>
        <w:r w:rsidR="00A634CD">
          <w:rPr>
            <w:noProof/>
            <w:webHidden/>
          </w:rPr>
          <w:tab/>
        </w:r>
        <w:r w:rsidR="00A634CD">
          <w:rPr>
            <w:noProof/>
            <w:webHidden/>
          </w:rPr>
          <w:fldChar w:fldCharType="begin"/>
        </w:r>
        <w:r w:rsidR="00A634CD">
          <w:rPr>
            <w:noProof/>
            <w:webHidden/>
          </w:rPr>
          <w:instrText xml:space="preserve"> PAGEREF _Toc79761876 \h </w:instrText>
        </w:r>
        <w:r w:rsidR="00A634CD">
          <w:rPr>
            <w:noProof/>
            <w:webHidden/>
          </w:rPr>
        </w:r>
        <w:r w:rsidR="00A634CD">
          <w:rPr>
            <w:noProof/>
            <w:webHidden/>
          </w:rPr>
          <w:fldChar w:fldCharType="separate"/>
        </w:r>
        <w:r w:rsidR="00A634CD">
          <w:rPr>
            <w:noProof/>
            <w:webHidden/>
          </w:rPr>
          <w:t>66</w:t>
        </w:r>
        <w:r w:rsidR="00A634CD">
          <w:rPr>
            <w:noProof/>
            <w:webHidden/>
          </w:rPr>
          <w:fldChar w:fldCharType="end"/>
        </w:r>
      </w:hyperlink>
    </w:p>
    <w:p w14:paraId="30D8D076" w14:textId="05A5C4D4"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77" w:history="1">
        <w:r w:rsidR="00A634CD" w:rsidRPr="006B3F38">
          <w:rPr>
            <w:rStyle w:val="Hipervnculo"/>
            <w:noProof/>
          </w:rPr>
          <w:t>Tabla 14.</w:t>
        </w:r>
        <w:r w:rsidR="00A634CD">
          <w:rPr>
            <w:rFonts w:asciiTheme="minorHAnsi" w:eastAsiaTheme="minorEastAsia" w:hAnsiTheme="minorHAnsi"/>
            <w:noProof/>
            <w:sz w:val="22"/>
            <w:lang w:val="es-EC" w:eastAsia="es-EC"/>
          </w:rPr>
          <w:tab/>
        </w:r>
        <w:r w:rsidR="00A634CD" w:rsidRPr="006B3F38">
          <w:rPr>
            <w:rStyle w:val="Hipervnculo"/>
            <w:noProof/>
          </w:rPr>
          <w:t>Servicios web para la sección estadísticas de proveedores</w:t>
        </w:r>
        <w:r w:rsidR="00A634CD">
          <w:rPr>
            <w:noProof/>
            <w:webHidden/>
          </w:rPr>
          <w:tab/>
        </w:r>
        <w:r w:rsidR="00A634CD">
          <w:rPr>
            <w:noProof/>
            <w:webHidden/>
          </w:rPr>
          <w:fldChar w:fldCharType="begin"/>
        </w:r>
        <w:r w:rsidR="00A634CD">
          <w:rPr>
            <w:noProof/>
            <w:webHidden/>
          </w:rPr>
          <w:instrText xml:space="preserve"> PAGEREF _Toc79761877 \h </w:instrText>
        </w:r>
        <w:r w:rsidR="00A634CD">
          <w:rPr>
            <w:noProof/>
            <w:webHidden/>
          </w:rPr>
        </w:r>
        <w:r w:rsidR="00A634CD">
          <w:rPr>
            <w:noProof/>
            <w:webHidden/>
          </w:rPr>
          <w:fldChar w:fldCharType="separate"/>
        </w:r>
        <w:r w:rsidR="00A634CD">
          <w:rPr>
            <w:noProof/>
            <w:webHidden/>
          </w:rPr>
          <w:t>67</w:t>
        </w:r>
        <w:r w:rsidR="00A634CD">
          <w:rPr>
            <w:noProof/>
            <w:webHidden/>
          </w:rPr>
          <w:fldChar w:fldCharType="end"/>
        </w:r>
      </w:hyperlink>
    </w:p>
    <w:p w14:paraId="08C20F45" w14:textId="475F6EDA"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78" w:history="1">
        <w:r w:rsidR="00A634CD" w:rsidRPr="006B3F38">
          <w:rPr>
            <w:rStyle w:val="Hipervnculo"/>
            <w:noProof/>
          </w:rPr>
          <w:t>Tabla 15.</w:t>
        </w:r>
        <w:r w:rsidR="00A634CD">
          <w:rPr>
            <w:rFonts w:asciiTheme="minorHAnsi" w:eastAsiaTheme="minorEastAsia" w:hAnsiTheme="minorHAnsi"/>
            <w:noProof/>
            <w:sz w:val="22"/>
            <w:lang w:val="es-EC" w:eastAsia="es-EC"/>
          </w:rPr>
          <w:tab/>
        </w:r>
        <w:r w:rsidR="00A634CD" w:rsidRPr="006B3F38">
          <w:rPr>
            <w:rStyle w:val="Hipervnculo"/>
            <w:noProof/>
          </w:rPr>
          <w:t>Servicios web para la sección análisis de datos</w:t>
        </w:r>
        <w:r w:rsidR="00A634CD">
          <w:rPr>
            <w:noProof/>
            <w:webHidden/>
          </w:rPr>
          <w:tab/>
        </w:r>
        <w:r w:rsidR="00A634CD">
          <w:rPr>
            <w:noProof/>
            <w:webHidden/>
          </w:rPr>
          <w:fldChar w:fldCharType="begin"/>
        </w:r>
        <w:r w:rsidR="00A634CD">
          <w:rPr>
            <w:noProof/>
            <w:webHidden/>
          </w:rPr>
          <w:instrText xml:space="preserve"> PAGEREF _Toc79761878 \h </w:instrText>
        </w:r>
        <w:r w:rsidR="00A634CD">
          <w:rPr>
            <w:noProof/>
            <w:webHidden/>
          </w:rPr>
        </w:r>
        <w:r w:rsidR="00A634CD">
          <w:rPr>
            <w:noProof/>
            <w:webHidden/>
          </w:rPr>
          <w:fldChar w:fldCharType="separate"/>
        </w:r>
        <w:r w:rsidR="00A634CD">
          <w:rPr>
            <w:noProof/>
            <w:webHidden/>
          </w:rPr>
          <w:t>69</w:t>
        </w:r>
        <w:r w:rsidR="00A634CD">
          <w:rPr>
            <w:noProof/>
            <w:webHidden/>
          </w:rPr>
          <w:fldChar w:fldCharType="end"/>
        </w:r>
      </w:hyperlink>
    </w:p>
    <w:p w14:paraId="17D079B9" w14:textId="2F4EAA77" w:rsidR="00A634CD" w:rsidRDefault="008D4670">
      <w:pPr>
        <w:pStyle w:val="TDC1"/>
        <w:tabs>
          <w:tab w:val="left" w:pos="1320"/>
          <w:tab w:val="right" w:leader="dot" w:pos="8494"/>
        </w:tabs>
        <w:rPr>
          <w:rFonts w:asciiTheme="minorHAnsi" w:eastAsiaTheme="minorEastAsia" w:hAnsiTheme="minorHAnsi"/>
          <w:noProof/>
          <w:sz w:val="22"/>
          <w:lang w:val="es-EC" w:eastAsia="es-EC"/>
        </w:rPr>
      </w:pPr>
      <w:hyperlink w:anchor="_Toc79761879" w:history="1">
        <w:r w:rsidR="00A634CD" w:rsidRPr="006B3F38">
          <w:rPr>
            <w:rStyle w:val="Hipervnculo"/>
            <w:noProof/>
          </w:rPr>
          <w:t>Tabla 16.</w:t>
        </w:r>
        <w:r w:rsidR="00A634CD">
          <w:rPr>
            <w:rFonts w:asciiTheme="minorHAnsi" w:eastAsiaTheme="minorEastAsia" w:hAnsiTheme="minorHAnsi"/>
            <w:noProof/>
            <w:sz w:val="22"/>
            <w:lang w:val="es-EC" w:eastAsia="es-EC"/>
          </w:rPr>
          <w:tab/>
        </w:r>
        <w:r w:rsidR="00A634CD" w:rsidRPr="006B3F38">
          <w:rPr>
            <w:rStyle w:val="Hipervnculo"/>
            <w:noProof/>
          </w:rPr>
          <w:t>Servicios web para la sección dashboard</w:t>
        </w:r>
        <w:r w:rsidR="00A634CD">
          <w:rPr>
            <w:noProof/>
            <w:webHidden/>
          </w:rPr>
          <w:tab/>
        </w:r>
        <w:r w:rsidR="00A634CD">
          <w:rPr>
            <w:noProof/>
            <w:webHidden/>
          </w:rPr>
          <w:fldChar w:fldCharType="begin"/>
        </w:r>
        <w:r w:rsidR="00A634CD">
          <w:rPr>
            <w:noProof/>
            <w:webHidden/>
          </w:rPr>
          <w:instrText xml:space="preserve"> PAGEREF _Toc79761879 \h </w:instrText>
        </w:r>
        <w:r w:rsidR="00A634CD">
          <w:rPr>
            <w:noProof/>
            <w:webHidden/>
          </w:rPr>
        </w:r>
        <w:r w:rsidR="00A634CD">
          <w:rPr>
            <w:noProof/>
            <w:webHidden/>
          </w:rPr>
          <w:fldChar w:fldCharType="separate"/>
        </w:r>
        <w:r w:rsidR="00A634CD">
          <w:rPr>
            <w:noProof/>
            <w:webHidden/>
          </w:rPr>
          <w:t>71</w:t>
        </w:r>
        <w:r w:rsidR="00A634CD">
          <w:rPr>
            <w:noProof/>
            <w:webHidden/>
          </w:rPr>
          <w:fldChar w:fldCharType="end"/>
        </w:r>
      </w:hyperlink>
    </w:p>
    <w:p w14:paraId="79AC260E" w14:textId="70DDC983" w:rsidR="00C43AA3" w:rsidRDefault="00CC07D3" w:rsidP="00A634CD">
      <w:pPr>
        <w:rPr>
          <w:b/>
          <w:bCs/>
          <w:noProof/>
          <w:lang w:val="es-EC"/>
        </w:rPr>
      </w:pPr>
      <w:r w:rsidRPr="00647A95">
        <w:rPr>
          <w:b/>
          <w:bCs/>
          <w:noProof/>
          <w:lang w:val="es-EC"/>
        </w:rPr>
        <w:fldChar w:fldCharType="end"/>
      </w:r>
    </w:p>
    <w:p w14:paraId="07888A2C" w14:textId="2CB0B161" w:rsidR="00A634CD" w:rsidRDefault="00A634CD" w:rsidP="00A634CD">
      <w:pPr>
        <w:rPr>
          <w:b/>
          <w:bCs/>
          <w:noProof/>
          <w:lang w:val="es-EC"/>
        </w:rPr>
      </w:pPr>
    </w:p>
    <w:p w14:paraId="1191A4EB" w14:textId="79010FEB" w:rsidR="00A634CD" w:rsidRDefault="00A634CD" w:rsidP="00A634CD">
      <w:pPr>
        <w:rPr>
          <w:b/>
          <w:bCs/>
          <w:noProof/>
          <w:lang w:val="es-EC"/>
        </w:rPr>
      </w:pPr>
    </w:p>
    <w:p w14:paraId="38CC93CC" w14:textId="6988477F" w:rsidR="00A634CD" w:rsidRDefault="00A634CD" w:rsidP="00A634CD">
      <w:pPr>
        <w:rPr>
          <w:b/>
          <w:bCs/>
          <w:noProof/>
          <w:lang w:val="es-EC"/>
        </w:rPr>
      </w:pPr>
    </w:p>
    <w:p w14:paraId="2C2BB2BF" w14:textId="77777777" w:rsidR="00A634CD" w:rsidRPr="00A634CD" w:rsidRDefault="00A634CD" w:rsidP="00A634CD">
      <w:pPr>
        <w:rPr>
          <w:b/>
          <w:bCs/>
          <w:noProof/>
          <w:lang w:val="es-EC"/>
        </w:rPr>
      </w:pPr>
    </w:p>
    <w:p w14:paraId="5C3CDE5F" w14:textId="77777777" w:rsidR="00C43AA3" w:rsidRPr="00647A95" w:rsidRDefault="00C43AA3" w:rsidP="00C43AA3">
      <w:pPr>
        <w:rPr>
          <w:lang w:val="es-EC"/>
        </w:rPr>
      </w:pPr>
    </w:p>
    <w:p w14:paraId="262BC2F2" w14:textId="77777777" w:rsidR="00C43AA3" w:rsidRPr="00647A95" w:rsidRDefault="00C43AA3" w:rsidP="00C43AA3">
      <w:pPr>
        <w:rPr>
          <w:lang w:val="es-EC"/>
        </w:rPr>
      </w:pPr>
    </w:p>
    <w:p w14:paraId="200B83E7" w14:textId="75C4915C" w:rsidR="00C43AA3" w:rsidRPr="00647A95" w:rsidRDefault="00C43AA3" w:rsidP="00C43AA3">
      <w:pPr>
        <w:pStyle w:val="Ttulo1"/>
        <w:rPr>
          <w:lang w:val="es-EC"/>
        </w:rPr>
      </w:pPr>
      <w:bookmarkStart w:id="20" w:name="_Toc79763349"/>
      <w:r w:rsidRPr="00647A95">
        <w:rPr>
          <w:lang w:val="es-EC"/>
        </w:rPr>
        <w:lastRenderedPageBreak/>
        <w:t>Listado de abreviaturas</w:t>
      </w:r>
      <w:bookmarkEnd w:id="20"/>
    </w:p>
    <w:p w14:paraId="645028DD" w14:textId="63A719BC" w:rsidR="00C43AA3" w:rsidRPr="00647A95" w:rsidRDefault="00C43AA3" w:rsidP="000076C3">
      <w:pPr>
        <w:pStyle w:val="Prrafodelista"/>
        <w:numPr>
          <w:ilvl w:val="0"/>
          <w:numId w:val="13"/>
        </w:numPr>
        <w:rPr>
          <w:lang w:val="es-EC"/>
        </w:rPr>
      </w:pPr>
      <w:r w:rsidRPr="00647A95">
        <w:rPr>
          <w:b/>
          <w:lang w:val="es-EC"/>
        </w:rPr>
        <w:t>Back-end</w:t>
      </w:r>
      <w:r w:rsidR="008C19BA" w:rsidRPr="00647A95">
        <w:rPr>
          <w:lang w:val="es-EC"/>
        </w:rPr>
        <w:t>: parte</w:t>
      </w:r>
      <w:r w:rsidRPr="00647A95">
        <w:rPr>
          <w:lang w:val="es-EC"/>
        </w:rPr>
        <w:t xml:space="preserve"> de la aplicaci</w:t>
      </w:r>
      <w:r w:rsidR="008C19BA" w:rsidRPr="00647A95">
        <w:rPr>
          <w:lang w:val="es-EC"/>
        </w:rPr>
        <w:t>ón de software en la cual se desarrolla toda la parte lógica como la persistencia con la base de datos, consultas, generación de servicios web, entre otros.</w:t>
      </w:r>
    </w:p>
    <w:p w14:paraId="2E70760C" w14:textId="60A53CCC" w:rsidR="006539BF" w:rsidRPr="00647A95" w:rsidRDefault="006539BF" w:rsidP="000076C3">
      <w:pPr>
        <w:pStyle w:val="Prrafodelista"/>
        <w:numPr>
          <w:ilvl w:val="0"/>
          <w:numId w:val="13"/>
        </w:numPr>
        <w:rPr>
          <w:lang w:val="es-EC"/>
        </w:rPr>
      </w:pPr>
      <w:r w:rsidRPr="00647A95">
        <w:rPr>
          <w:b/>
          <w:lang w:val="es-EC"/>
        </w:rPr>
        <w:t>MVC (Modelo, Vista, Controlador)</w:t>
      </w:r>
      <w:r w:rsidRPr="00647A95">
        <w:rPr>
          <w:lang w:val="es-EC"/>
        </w:rPr>
        <w:t>: Arquitectura de diseño de software.</w:t>
      </w:r>
    </w:p>
    <w:p w14:paraId="329A02A7" w14:textId="3DF4B28E" w:rsidR="00C43AA3" w:rsidRPr="00647A95" w:rsidRDefault="00C43AA3" w:rsidP="000076C3">
      <w:pPr>
        <w:pStyle w:val="Prrafodelista"/>
        <w:numPr>
          <w:ilvl w:val="0"/>
          <w:numId w:val="13"/>
        </w:numPr>
        <w:rPr>
          <w:lang w:val="es-EC"/>
        </w:rPr>
      </w:pPr>
      <w:r w:rsidRPr="00647A95">
        <w:rPr>
          <w:b/>
          <w:lang w:val="es-EC"/>
        </w:rPr>
        <w:t>Front-end</w:t>
      </w:r>
      <w:r w:rsidRPr="00647A95">
        <w:rPr>
          <w:lang w:val="es-EC"/>
        </w:rPr>
        <w:t xml:space="preserve">: </w:t>
      </w:r>
      <w:r w:rsidR="008C19BA" w:rsidRPr="00647A95">
        <w:rPr>
          <w:lang w:val="es-EC"/>
        </w:rPr>
        <w:t>es la parte visible de la a</w:t>
      </w:r>
      <w:r w:rsidRPr="00647A95">
        <w:rPr>
          <w:lang w:val="es-EC"/>
        </w:rPr>
        <w:t xml:space="preserve">plicación </w:t>
      </w:r>
      <w:r w:rsidR="008C19BA" w:rsidRPr="00647A95">
        <w:rPr>
          <w:lang w:val="es-EC"/>
        </w:rPr>
        <w:t xml:space="preserve">de </w:t>
      </w:r>
      <w:r w:rsidR="00A634CD" w:rsidRPr="00647A95">
        <w:rPr>
          <w:lang w:val="es-EC"/>
        </w:rPr>
        <w:t>software que</w:t>
      </w:r>
      <w:r w:rsidRPr="00647A95">
        <w:rPr>
          <w:lang w:val="es-EC"/>
        </w:rPr>
        <w:t xml:space="preserve"> interactúa con los usuarios</w:t>
      </w:r>
      <w:r w:rsidR="008C19BA" w:rsidRPr="00647A95">
        <w:rPr>
          <w:lang w:val="es-EC"/>
        </w:rPr>
        <w:t>.</w:t>
      </w:r>
    </w:p>
    <w:p w14:paraId="1DB74049" w14:textId="211599ED" w:rsidR="00C43AA3" w:rsidRPr="00647A95" w:rsidRDefault="00C43AA3" w:rsidP="000076C3">
      <w:pPr>
        <w:pStyle w:val="Prrafodelista"/>
        <w:numPr>
          <w:ilvl w:val="0"/>
          <w:numId w:val="13"/>
        </w:numPr>
        <w:rPr>
          <w:lang w:val="es-EC"/>
        </w:rPr>
      </w:pPr>
      <w:r w:rsidRPr="00647A95">
        <w:rPr>
          <w:b/>
          <w:lang w:val="es-EC"/>
        </w:rPr>
        <w:t>JavaSript</w:t>
      </w:r>
      <w:r w:rsidRPr="00647A95">
        <w:rPr>
          <w:lang w:val="es-EC"/>
        </w:rPr>
        <w:t>: Lenguaje interpretado que se ejecuta en el lado del cliente, en el navegador.</w:t>
      </w:r>
    </w:p>
    <w:p w14:paraId="54BEE958" w14:textId="24D3AC3D" w:rsidR="00C43AA3" w:rsidRPr="00647A95" w:rsidRDefault="00C43AA3" w:rsidP="000076C3">
      <w:pPr>
        <w:pStyle w:val="Prrafodelista"/>
        <w:numPr>
          <w:ilvl w:val="0"/>
          <w:numId w:val="13"/>
        </w:numPr>
        <w:rPr>
          <w:lang w:val="es-EC"/>
        </w:rPr>
      </w:pPr>
      <w:r w:rsidRPr="00647A95">
        <w:rPr>
          <w:b/>
          <w:lang w:val="es-EC"/>
        </w:rPr>
        <w:t>HTTP</w:t>
      </w:r>
      <w:r w:rsidRPr="00647A95">
        <w:rPr>
          <w:lang w:val="es-EC"/>
        </w:rPr>
        <w:t>: Protocolo utilizado en cada transacción de la World Wide Web</w:t>
      </w:r>
      <w:r w:rsidR="008C19BA" w:rsidRPr="00647A95">
        <w:rPr>
          <w:lang w:val="es-EC"/>
        </w:rPr>
        <w:t>.</w:t>
      </w:r>
    </w:p>
    <w:p w14:paraId="6513F400" w14:textId="37211EFC" w:rsidR="00C43AA3" w:rsidRPr="00647A95" w:rsidRDefault="00C43AA3" w:rsidP="000076C3">
      <w:pPr>
        <w:pStyle w:val="Prrafodelista"/>
        <w:numPr>
          <w:ilvl w:val="0"/>
          <w:numId w:val="13"/>
        </w:numPr>
        <w:rPr>
          <w:lang w:val="es-EC"/>
        </w:rPr>
      </w:pPr>
      <w:r w:rsidRPr="00647A95">
        <w:rPr>
          <w:b/>
          <w:lang w:val="es-EC"/>
        </w:rPr>
        <w:t>MySQL</w:t>
      </w:r>
      <w:r w:rsidRPr="00647A95">
        <w:rPr>
          <w:lang w:val="es-EC"/>
        </w:rPr>
        <w:t>: sistema de gestión de bases de datos relacional, multihilo y multiusuario.</w:t>
      </w:r>
    </w:p>
    <w:p w14:paraId="25926B6D" w14:textId="377163BC" w:rsidR="004C3A8F" w:rsidRPr="00647A95" w:rsidRDefault="004C3A8F" w:rsidP="000076C3">
      <w:pPr>
        <w:pStyle w:val="Prrafodelista"/>
        <w:numPr>
          <w:ilvl w:val="0"/>
          <w:numId w:val="13"/>
        </w:numPr>
        <w:rPr>
          <w:lang w:val="es-EC"/>
        </w:rPr>
      </w:pPr>
      <w:r w:rsidRPr="00647A95">
        <w:rPr>
          <w:b/>
          <w:lang w:val="es-EC"/>
        </w:rPr>
        <w:t>Web Services</w:t>
      </w:r>
      <w:r w:rsidRPr="00647A95">
        <w:rPr>
          <w:lang w:val="es-EC"/>
        </w:rPr>
        <w:t>: servicios web, es una tecnología que utiliza un conjunto de protocolos y estándares que sirven para intercambiar datos entre aplicaciones.</w:t>
      </w:r>
    </w:p>
    <w:p w14:paraId="0C513D04" w14:textId="426B6E3A" w:rsidR="004C3A8F" w:rsidRPr="00647A95" w:rsidRDefault="004C3A8F" w:rsidP="000076C3">
      <w:pPr>
        <w:pStyle w:val="Prrafodelista"/>
        <w:numPr>
          <w:ilvl w:val="0"/>
          <w:numId w:val="13"/>
        </w:numPr>
        <w:rPr>
          <w:lang w:val="es-EC"/>
        </w:rPr>
      </w:pPr>
      <w:r w:rsidRPr="00647A95">
        <w:rPr>
          <w:b/>
          <w:lang w:val="es-EC"/>
        </w:rPr>
        <w:t xml:space="preserve">RESTful: </w:t>
      </w:r>
      <w:r w:rsidRPr="00647A95">
        <w:rPr>
          <w:lang w:val="es-EC"/>
        </w:rPr>
        <w:t>Los servicios web RESTful permite realiza</w:t>
      </w:r>
      <w:r w:rsidR="006539BF" w:rsidRPr="00647A95">
        <w:rPr>
          <w:lang w:val="es-EC"/>
        </w:rPr>
        <w:t xml:space="preserve">r una serie de operaciones como: </w:t>
      </w:r>
      <w:r w:rsidR="006539BF" w:rsidRPr="00647A95">
        <w:rPr>
          <w:lang w:val="es-EC"/>
        </w:rPr>
        <w:tab/>
        <w:t>GET, POST, UPDATE, PUT, DELETE y PATCH através de una URL y un método HTTP.</w:t>
      </w:r>
    </w:p>
    <w:p w14:paraId="2F2DC987" w14:textId="7FB2A1FF" w:rsidR="00C43AA3" w:rsidRPr="00647A95" w:rsidRDefault="00C43AA3" w:rsidP="000076C3">
      <w:pPr>
        <w:pStyle w:val="Prrafodelista"/>
        <w:numPr>
          <w:ilvl w:val="0"/>
          <w:numId w:val="13"/>
        </w:numPr>
        <w:rPr>
          <w:lang w:val="es-EC"/>
        </w:rPr>
      </w:pPr>
      <w:r w:rsidRPr="00647A95">
        <w:rPr>
          <w:b/>
          <w:lang w:val="es-EC"/>
        </w:rPr>
        <w:t>GET</w:t>
      </w:r>
      <w:r w:rsidR="00420B21" w:rsidRPr="00647A95">
        <w:rPr>
          <w:b/>
          <w:lang w:val="es-EC"/>
        </w:rPr>
        <w:t>, POST, UPDATE, PUT, DELETE, PATCH</w:t>
      </w:r>
      <w:r w:rsidRPr="00647A95">
        <w:rPr>
          <w:lang w:val="es-EC"/>
        </w:rPr>
        <w:t>: Método de request soportado por el protocolo HTTP</w:t>
      </w:r>
      <w:r w:rsidR="00420B21" w:rsidRPr="00647A95">
        <w:rPr>
          <w:lang w:val="es-EC"/>
        </w:rPr>
        <w:t>.</w:t>
      </w:r>
    </w:p>
    <w:p w14:paraId="77E28EFC" w14:textId="02C4D5FD" w:rsidR="00C43AA3" w:rsidRPr="00647A95" w:rsidRDefault="00C43AA3" w:rsidP="00C43AA3">
      <w:pPr>
        <w:rPr>
          <w:lang w:val="es-EC"/>
        </w:rPr>
      </w:pPr>
    </w:p>
    <w:p w14:paraId="02A23DAA" w14:textId="77777777" w:rsidR="00AA4B55" w:rsidRPr="00647A95" w:rsidRDefault="00AA4B55" w:rsidP="007173BF">
      <w:pPr>
        <w:rPr>
          <w:lang w:val="es-EC"/>
        </w:rPr>
      </w:pPr>
    </w:p>
    <w:p w14:paraId="0DACD6A7" w14:textId="77777777" w:rsidR="00AA4B55" w:rsidRPr="00647A95" w:rsidRDefault="00AA4B55" w:rsidP="007173BF">
      <w:pPr>
        <w:rPr>
          <w:lang w:val="es-EC"/>
        </w:rPr>
      </w:pPr>
    </w:p>
    <w:p w14:paraId="089FCE1D" w14:textId="77777777" w:rsidR="00AA4B55" w:rsidRPr="00647A95" w:rsidRDefault="00AA4B55" w:rsidP="007173BF">
      <w:pPr>
        <w:rPr>
          <w:lang w:val="es-EC"/>
        </w:rPr>
      </w:pPr>
    </w:p>
    <w:p w14:paraId="5C1FADD8" w14:textId="77777777" w:rsidR="00AA4B55" w:rsidRPr="00647A95" w:rsidRDefault="00AA4B55" w:rsidP="007173BF">
      <w:pPr>
        <w:rPr>
          <w:lang w:val="es-EC"/>
        </w:rPr>
      </w:pPr>
    </w:p>
    <w:p w14:paraId="25010702" w14:textId="77777777" w:rsidR="00AA4B55" w:rsidRPr="00647A95" w:rsidRDefault="00AA4B55" w:rsidP="007173BF">
      <w:pPr>
        <w:rPr>
          <w:lang w:val="es-EC"/>
        </w:rPr>
      </w:pPr>
    </w:p>
    <w:p w14:paraId="2DDD049D" w14:textId="77777777" w:rsidR="00487B30" w:rsidRPr="00647A95" w:rsidRDefault="00487B30" w:rsidP="007173BF">
      <w:pPr>
        <w:rPr>
          <w:lang w:val="es-EC"/>
        </w:rPr>
      </w:pPr>
    </w:p>
    <w:p w14:paraId="083B45E3" w14:textId="77777777" w:rsidR="00487B30" w:rsidRPr="00647A95" w:rsidRDefault="00487B30" w:rsidP="007173BF">
      <w:pPr>
        <w:rPr>
          <w:lang w:val="es-EC"/>
        </w:rPr>
      </w:pPr>
    </w:p>
    <w:p w14:paraId="1CBA4E9B" w14:textId="77777777" w:rsidR="008C19BA" w:rsidRPr="00647A95" w:rsidRDefault="008C19BA" w:rsidP="008C19BA">
      <w:pPr>
        <w:pStyle w:val="Ttulo1"/>
        <w:rPr>
          <w:rFonts w:eastAsiaTheme="minorHAnsi" w:cstheme="minorBidi"/>
          <w:b w:val="0"/>
          <w:sz w:val="24"/>
          <w:szCs w:val="22"/>
          <w:lang w:val="es-EC"/>
        </w:rPr>
      </w:pPr>
    </w:p>
    <w:p w14:paraId="53B2DF54" w14:textId="77777777" w:rsidR="008C19BA" w:rsidRPr="00647A95" w:rsidRDefault="008C19BA" w:rsidP="008C19BA">
      <w:pPr>
        <w:rPr>
          <w:lang w:val="es-EC"/>
        </w:rPr>
      </w:pPr>
    </w:p>
    <w:p w14:paraId="576DCFA9" w14:textId="0FD26D14" w:rsidR="00930F50" w:rsidRPr="00647A95" w:rsidRDefault="00D17D76" w:rsidP="00275C81">
      <w:pPr>
        <w:pStyle w:val="Ttulo1"/>
        <w:ind w:left="1985"/>
        <w:rPr>
          <w:rFonts w:cs="Arial"/>
          <w:lang w:val="es-EC"/>
        </w:rPr>
      </w:pPr>
      <w:bookmarkStart w:id="21" w:name="_Toc79763350"/>
      <w:r w:rsidRPr="00647A95">
        <w:rPr>
          <w:rFonts w:cs="Arial"/>
          <w:lang w:val="es-EC"/>
        </w:rPr>
        <w:lastRenderedPageBreak/>
        <w:t>Agradecimiento</w:t>
      </w:r>
      <w:bookmarkEnd w:id="21"/>
    </w:p>
    <w:p w14:paraId="01B65D13" w14:textId="0047025E" w:rsidR="00DC3B77" w:rsidRPr="00647A95" w:rsidRDefault="00DC3B77" w:rsidP="00D17D76">
      <w:pPr>
        <w:rPr>
          <w:rFonts w:ascii="Lucida Calligraphy" w:hAnsi="Lucida Calligraphy"/>
          <w:lang w:val="es-EC"/>
        </w:rPr>
      </w:pPr>
    </w:p>
    <w:p w14:paraId="6E6B5274" w14:textId="77777777" w:rsidR="00502960" w:rsidRPr="00647A95" w:rsidRDefault="00502960" w:rsidP="00502960">
      <w:pPr>
        <w:ind w:left="1985" w:firstLine="4"/>
        <w:rPr>
          <w:rFonts w:ascii="Lucida Calligraphy" w:hAnsi="Lucida Calligraphy"/>
          <w:b/>
          <w:bCs/>
          <w:lang w:val="es-EC"/>
        </w:rPr>
      </w:pPr>
    </w:p>
    <w:p w14:paraId="1F72B8D4" w14:textId="77A165CF" w:rsidR="008D5D2B" w:rsidRPr="00647A95" w:rsidRDefault="00D17D76" w:rsidP="00D17D76">
      <w:pPr>
        <w:jc w:val="right"/>
        <w:rPr>
          <w:rFonts w:ascii="Lucida Calligraphy" w:hAnsi="Lucida Calligraphy"/>
          <w:b/>
          <w:bCs/>
          <w:lang w:val="es-EC"/>
        </w:rPr>
      </w:pPr>
      <w:r w:rsidRPr="00647A95">
        <w:rPr>
          <w:rFonts w:ascii="Lucida Calligraphy" w:hAnsi="Lucida Calligraphy"/>
          <w:b/>
          <w:bCs/>
          <w:lang w:val="es-EC"/>
        </w:rPr>
        <w:t>Tania Landivar</w:t>
      </w:r>
    </w:p>
    <w:p w14:paraId="35B5B26F" w14:textId="79A76062" w:rsidR="00930F50" w:rsidRPr="00647A95" w:rsidRDefault="00930F50" w:rsidP="00930F50">
      <w:pPr>
        <w:rPr>
          <w:lang w:val="es-EC"/>
        </w:rPr>
      </w:pPr>
    </w:p>
    <w:p w14:paraId="25299128" w14:textId="20503D66" w:rsidR="00930F50" w:rsidRPr="00647A95" w:rsidRDefault="00930F50" w:rsidP="00930F50">
      <w:pPr>
        <w:rPr>
          <w:lang w:val="es-EC"/>
        </w:rPr>
      </w:pPr>
    </w:p>
    <w:p w14:paraId="0267DF72" w14:textId="77777777" w:rsidR="0005078A" w:rsidRPr="00647A95" w:rsidRDefault="0005078A" w:rsidP="00930F50">
      <w:pPr>
        <w:rPr>
          <w:lang w:val="es-EC"/>
        </w:rPr>
      </w:pPr>
    </w:p>
    <w:p w14:paraId="65F3DA59" w14:textId="77777777" w:rsidR="0005078A" w:rsidRPr="00647A95" w:rsidRDefault="0005078A" w:rsidP="00930F50">
      <w:pPr>
        <w:rPr>
          <w:lang w:val="es-EC"/>
        </w:rPr>
      </w:pPr>
    </w:p>
    <w:p w14:paraId="570C828B" w14:textId="77777777" w:rsidR="0005078A" w:rsidRPr="00647A95" w:rsidRDefault="0005078A" w:rsidP="00930F50">
      <w:pPr>
        <w:rPr>
          <w:lang w:val="es-EC"/>
        </w:rPr>
      </w:pPr>
    </w:p>
    <w:p w14:paraId="15F8E2CB" w14:textId="77777777" w:rsidR="0005078A" w:rsidRPr="00647A95" w:rsidRDefault="0005078A" w:rsidP="00930F50">
      <w:pPr>
        <w:rPr>
          <w:lang w:val="es-EC"/>
        </w:rPr>
      </w:pPr>
    </w:p>
    <w:p w14:paraId="0821467D" w14:textId="77777777" w:rsidR="0005078A" w:rsidRPr="00647A95" w:rsidRDefault="0005078A" w:rsidP="00930F50">
      <w:pPr>
        <w:rPr>
          <w:lang w:val="es-EC"/>
        </w:rPr>
      </w:pPr>
    </w:p>
    <w:p w14:paraId="7F99DA7C" w14:textId="77777777" w:rsidR="0005078A" w:rsidRPr="00647A95" w:rsidRDefault="0005078A" w:rsidP="00930F50">
      <w:pPr>
        <w:rPr>
          <w:lang w:val="es-EC"/>
        </w:rPr>
      </w:pPr>
    </w:p>
    <w:p w14:paraId="4C5FC646" w14:textId="77777777" w:rsidR="0005078A" w:rsidRPr="00647A95" w:rsidRDefault="0005078A" w:rsidP="00930F50">
      <w:pPr>
        <w:rPr>
          <w:lang w:val="es-EC"/>
        </w:rPr>
      </w:pPr>
    </w:p>
    <w:p w14:paraId="114655C2" w14:textId="77777777" w:rsidR="0005078A" w:rsidRPr="00647A95" w:rsidRDefault="0005078A" w:rsidP="00930F50">
      <w:pPr>
        <w:rPr>
          <w:lang w:val="es-EC"/>
        </w:rPr>
      </w:pPr>
    </w:p>
    <w:p w14:paraId="52549D49" w14:textId="77777777" w:rsidR="0005078A" w:rsidRPr="00647A95" w:rsidRDefault="0005078A" w:rsidP="00930F50">
      <w:pPr>
        <w:rPr>
          <w:lang w:val="es-EC"/>
        </w:rPr>
      </w:pPr>
    </w:p>
    <w:p w14:paraId="1322E100" w14:textId="77777777" w:rsidR="0005078A" w:rsidRPr="00647A95" w:rsidRDefault="0005078A" w:rsidP="00930F50">
      <w:pPr>
        <w:rPr>
          <w:lang w:val="es-EC"/>
        </w:rPr>
      </w:pPr>
    </w:p>
    <w:p w14:paraId="3C1E6A8F" w14:textId="77777777" w:rsidR="0005078A" w:rsidRPr="00647A95" w:rsidRDefault="0005078A" w:rsidP="00930F50">
      <w:pPr>
        <w:rPr>
          <w:lang w:val="es-EC"/>
        </w:rPr>
      </w:pPr>
    </w:p>
    <w:p w14:paraId="75EAB435" w14:textId="77777777" w:rsidR="0005078A" w:rsidRPr="00647A95" w:rsidRDefault="0005078A" w:rsidP="00930F50">
      <w:pPr>
        <w:rPr>
          <w:lang w:val="es-EC"/>
        </w:rPr>
      </w:pPr>
    </w:p>
    <w:p w14:paraId="41502D40" w14:textId="03E0E039" w:rsidR="00930F50" w:rsidRPr="00647A95" w:rsidRDefault="00930F50" w:rsidP="00930F50">
      <w:pPr>
        <w:rPr>
          <w:lang w:val="es-EC"/>
        </w:rPr>
      </w:pPr>
    </w:p>
    <w:p w14:paraId="37606499" w14:textId="77777777" w:rsidR="00D17D76" w:rsidRPr="00647A95" w:rsidRDefault="00D17D76" w:rsidP="00930F50">
      <w:pPr>
        <w:rPr>
          <w:lang w:val="es-EC"/>
        </w:rPr>
      </w:pPr>
    </w:p>
    <w:p w14:paraId="22052A0E" w14:textId="77777777" w:rsidR="00D17D76" w:rsidRPr="00647A95" w:rsidRDefault="00D17D76" w:rsidP="00005D71">
      <w:pPr>
        <w:pStyle w:val="Ttulo1"/>
        <w:ind w:left="1985"/>
        <w:rPr>
          <w:rFonts w:cs="Arial"/>
          <w:lang w:val="es-EC"/>
        </w:rPr>
      </w:pPr>
    </w:p>
    <w:p w14:paraId="5622C991" w14:textId="3B2B2138" w:rsidR="006A5F8A" w:rsidRPr="00647A95" w:rsidRDefault="00D17D76" w:rsidP="00D17D76">
      <w:pPr>
        <w:pStyle w:val="Ttulo1"/>
        <w:ind w:left="1985"/>
        <w:rPr>
          <w:rFonts w:cs="Arial"/>
          <w:lang w:val="es-EC"/>
        </w:rPr>
      </w:pPr>
      <w:bookmarkStart w:id="22" w:name="_Toc79763351"/>
      <w:r w:rsidRPr="00647A95">
        <w:rPr>
          <w:rFonts w:cs="Arial"/>
          <w:lang w:val="es-EC"/>
        </w:rPr>
        <w:t>Agradecimiento</w:t>
      </w:r>
      <w:bookmarkEnd w:id="22"/>
    </w:p>
    <w:p w14:paraId="00A63BC9" w14:textId="77777777" w:rsidR="00D17D76" w:rsidRPr="00647A95" w:rsidRDefault="00D17D76" w:rsidP="00D17D76">
      <w:pPr>
        <w:rPr>
          <w:lang w:val="es-EC"/>
        </w:rPr>
      </w:pPr>
    </w:p>
    <w:p w14:paraId="0ED5D7ED" w14:textId="77777777" w:rsidR="001F52BF" w:rsidRPr="00647A95" w:rsidRDefault="001F52BF" w:rsidP="00502960">
      <w:pPr>
        <w:spacing w:before="0" w:after="160"/>
        <w:ind w:left="1985"/>
        <w:jc w:val="right"/>
        <w:rPr>
          <w:rFonts w:ascii="Lucida Calligraphy" w:hAnsi="Lucida Calligraphy"/>
          <w:b/>
          <w:i/>
          <w:color w:val="000000"/>
          <w:sz w:val="25"/>
          <w:szCs w:val="25"/>
          <w:shd w:val="clear" w:color="auto" w:fill="FFFFFF"/>
          <w:lang w:val="es-EC"/>
        </w:rPr>
      </w:pPr>
    </w:p>
    <w:p w14:paraId="7878C9FC" w14:textId="347F21A7" w:rsidR="001F52BF" w:rsidRPr="00647A95" w:rsidRDefault="0005078A" w:rsidP="00502960">
      <w:pPr>
        <w:spacing w:before="0" w:after="160"/>
        <w:ind w:left="1985"/>
        <w:jc w:val="right"/>
        <w:rPr>
          <w:rFonts w:ascii="Lucida Calligraphy" w:hAnsi="Lucida Calligraphy"/>
          <w:b/>
          <w:i/>
          <w:color w:val="000000"/>
          <w:sz w:val="25"/>
          <w:szCs w:val="25"/>
          <w:shd w:val="clear" w:color="auto" w:fill="FFFFFF"/>
          <w:lang w:val="es-EC"/>
        </w:rPr>
      </w:pPr>
      <w:r w:rsidRPr="00647A95">
        <w:rPr>
          <w:rFonts w:ascii="Lucida Calligraphy" w:hAnsi="Lucida Calligraphy"/>
          <w:b/>
          <w:i/>
          <w:color w:val="000000"/>
          <w:sz w:val="25"/>
          <w:szCs w:val="25"/>
          <w:shd w:val="clear" w:color="auto" w:fill="FFFFFF"/>
          <w:lang w:val="es-EC"/>
        </w:rPr>
        <w:t>Ronaldo Rendón</w:t>
      </w:r>
    </w:p>
    <w:p w14:paraId="762DFBA6" w14:textId="77777777" w:rsidR="000C229F" w:rsidRPr="00647A95" w:rsidRDefault="000C229F" w:rsidP="00930F50">
      <w:pPr>
        <w:rPr>
          <w:lang w:val="es-EC"/>
        </w:rPr>
      </w:pPr>
    </w:p>
    <w:p w14:paraId="15629458" w14:textId="77777777" w:rsidR="000C229F" w:rsidRPr="00647A95" w:rsidRDefault="000C229F" w:rsidP="00930F50">
      <w:pPr>
        <w:rPr>
          <w:lang w:val="es-EC"/>
        </w:rPr>
      </w:pPr>
    </w:p>
    <w:p w14:paraId="4AB61D01" w14:textId="77777777" w:rsidR="000C229F" w:rsidRPr="00647A95" w:rsidRDefault="000C229F" w:rsidP="00930F50">
      <w:pPr>
        <w:rPr>
          <w:lang w:val="es-EC"/>
        </w:rPr>
      </w:pPr>
    </w:p>
    <w:p w14:paraId="5CFC7894" w14:textId="77777777" w:rsidR="000C229F" w:rsidRPr="00647A95" w:rsidRDefault="000C229F" w:rsidP="00930F50">
      <w:pPr>
        <w:rPr>
          <w:lang w:val="es-EC"/>
        </w:rPr>
      </w:pPr>
    </w:p>
    <w:p w14:paraId="0C3AC90E" w14:textId="77777777" w:rsidR="0005078A" w:rsidRPr="00647A95" w:rsidRDefault="0005078A" w:rsidP="00930F50">
      <w:pPr>
        <w:rPr>
          <w:lang w:val="es-EC"/>
        </w:rPr>
      </w:pPr>
    </w:p>
    <w:p w14:paraId="463FD934" w14:textId="77777777" w:rsidR="0005078A" w:rsidRPr="00647A95" w:rsidRDefault="0005078A" w:rsidP="00930F50">
      <w:pPr>
        <w:rPr>
          <w:lang w:val="es-EC"/>
        </w:rPr>
      </w:pPr>
    </w:p>
    <w:p w14:paraId="1A7C85CC" w14:textId="77777777" w:rsidR="0005078A" w:rsidRPr="00647A95" w:rsidRDefault="0005078A" w:rsidP="00930F50">
      <w:pPr>
        <w:rPr>
          <w:lang w:val="es-EC"/>
        </w:rPr>
      </w:pPr>
    </w:p>
    <w:p w14:paraId="362597C9" w14:textId="77777777" w:rsidR="0005078A" w:rsidRPr="00647A95" w:rsidRDefault="0005078A" w:rsidP="00930F50">
      <w:pPr>
        <w:rPr>
          <w:lang w:val="es-EC"/>
        </w:rPr>
      </w:pPr>
    </w:p>
    <w:p w14:paraId="5B3CC818" w14:textId="77777777" w:rsidR="0005078A" w:rsidRPr="00647A95" w:rsidRDefault="0005078A" w:rsidP="00930F50">
      <w:pPr>
        <w:rPr>
          <w:lang w:val="es-EC"/>
        </w:rPr>
      </w:pPr>
    </w:p>
    <w:p w14:paraId="45D524E6" w14:textId="77777777" w:rsidR="0005078A" w:rsidRPr="00647A95" w:rsidRDefault="0005078A" w:rsidP="00930F50">
      <w:pPr>
        <w:rPr>
          <w:lang w:val="es-EC"/>
        </w:rPr>
      </w:pPr>
    </w:p>
    <w:p w14:paraId="1CF55FC7" w14:textId="77777777" w:rsidR="0005078A" w:rsidRPr="00647A95" w:rsidRDefault="0005078A" w:rsidP="00930F50">
      <w:pPr>
        <w:rPr>
          <w:lang w:val="es-EC"/>
        </w:rPr>
      </w:pPr>
    </w:p>
    <w:p w14:paraId="0C680F11" w14:textId="77777777" w:rsidR="0005078A" w:rsidRPr="00647A95" w:rsidRDefault="0005078A" w:rsidP="00930F50">
      <w:pPr>
        <w:rPr>
          <w:lang w:val="es-EC"/>
        </w:rPr>
      </w:pPr>
    </w:p>
    <w:p w14:paraId="0F16B461" w14:textId="77777777" w:rsidR="0005078A" w:rsidRPr="00647A95" w:rsidRDefault="0005078A" w:rsidP="00930F50">
      <w:pPr>
        <w:rPr>
          <w:lang w:val="es-EC"/>
        </w:rPr>
      </w:pPr>
    </w:p>
    <w:p w14:paraId="20A3DEED" w14:textId="77777777" w:rsidR="00D17D76" w:rsidRPr="00647A95" w:rsidRDefault="00D17D76" w:rsidP="00930F50">
      <w:pPr>
        <w:rPr>
          <w:lang w:val="es-EC"/>
        </w:rPr>
      </w:pPr>
    </w:p>
    <w:p w14:paraId="05CBAED6" w14:textId="77777777" w:rsidR="00D17D76" w:rsidRPr="00647A95" w:rsidRDefault="00D17D76" w:rsidP="00930F50">
      <w:pPr>
        <w:rPr>
          <w:lang w:val="es-EC"/>
        </w:rPr>
      </w:pPr>
    </w:p>
    <w:p w14:paraId="49ABE2AB" w14:textId="77777777" w:rsidR="00D17D76" w:rsidRPr="00647A95" w:rsidRDefault="00D17D76" w:rsidP="00D17D76">
      <w:pPr>
        <w:pStyle w:val="Ttulo1"/>
        <w:ind w:left="1985"/>
        <w:rPr>
          <w:rFonts w:cs="Arial"/>
          <w:lang w:val="es-EC"/>
        </w:rPr>
      </w:pPr>
    </w:p>
    <w:p w14:paraId="6087C787" w14:textId="68480C2C" w:rsidR="00D17D76" w:rsidRPr="00647A95" w:rsidRDefault="00D17D76" w:rsidP="00D17D76">
      <w:pPr>
        <w:pStyle w:val="Ttulo1"/>
        <w:ind w:left="1985"/>
        <w:rPr>
          <w:rFonts w:cs="Arial"/>
          <w:lang w:val="es-EC"/>
        </w:rPr>
      </w:pPr>
      <w:bookmarkStart w:id="23" w:name="_Toc79763352"/>
      <w:r w:rsidRPr="00647A95">
        <w:rPr>
          <w:rFonts w:cs="Arial"/>
          <w:lang w:val="es-EC"/>
        </w:rPr>
        <w:t>Dedicatoria</w:t>
      </w:r>
      <w:bookmarkEnd w:id="23"/>
    </w:p>
    <w:p w14:paraId="639111AA" w14:textId="77777777" w:rsidR="00D17D76" w:rsidRPr="00647A95" w:rsidRDefault="00D17D76" w:rsidP="00D17D76">
      <w:pPr>
        <w:ind w:left="1985" w:firstLine="4"/>
        <w:rPr>
          <w:rFonts w:ascii="Lucida Calligraphy" w:hAnsi="Lucida Calligraphy"/>
          <w:b/>
          <w:bCs/>
          <w:lang w:val="es-EC"/>
        </w:rPr>
      </w:pPr>
    </w:p>
    <w:p w14:paraId="4F5F9354" w14:textId="77777777" w:rsidR="00D17D76" w:rsidRPr="00647A95" w:rsidRDefault="00D17D76" w:rsidP="00D17D76">
      <w:pPr>
        <w:jc w:val="right"/>
        <w:rPr>
          <w:rFonts w:ascii="Lucida Calligraphy" w:hAnsi="Lucida Calligraphy"/>
          <w:b/>
          <w:bCs/>
          <w:lang w:val="es-EC"/>
        </w:rPr>
      </w:pPr>
      <w:r w:rsidRPr="00647A95">
        <w:rPr>
          <w:rFonts w:ascii="Lucida Calligraphy" w:hAnsi="Lucida Calligraphy"/>
          <w:b/>
          <w:bCs/>
          <w:lang w:val="es-EC"/>
        </w:rPr>
        <w:t>Tania Landivar</w:t>
      </w:r>
    </w:p>
    <w:p w14:paraId="71FF0C4D" w14:textId="77777777" w:rsidR="00D17D76" w:rsidRPr="00647A95" w:rsidRDefault="00D17D76" w:rsidP="00930F50">
      <w:pPr>
        <w:rPr>
          <w:lang w:val="es-EC"/>
        </w:rPr>
      </w:pPr>
    </w:p>
    <w:p w14:paraId="75129F5D" w14:textId="77777777" w:rsidR="0005078A" w:rsidRPr="00647A95" w:rsidRDefault="0005078A" w:rsidP="00930F50">
      <w:pPr>
        <w:rPr>
          <w:lang w:val="es-EC"/>
        </w:rPr>
      </w:pPr>
    </w:p>
    <w:p w14:paraId="45FAA2D6" w14:textId="67BD8FB5" w:rsidR="0018159D" w:rsidRPr="00647A95" w:rsidRDefault="0018159D" w:rsidP="00930F50">
      <w:pPr>
        <w:rPr>
          <w:lang w:val="es-EC"/>
        </w:rPr>
      </w:pPr>
    </w:p>
    <w:p w14:paraId="7D13D87D" w14:textId="77777777" w:rsidR="00D17D76" w:rsidRPr="00647A95" w:rsidRDefault="00D17D76" w:rsidP="00930F50">
      <w:pPr>
        <w:rPr>
          <w:lang w:val="es-EC"/>
        </w:rPr>
      </w:pPr>
    </w:p>
    <w:p w14:paraId="7D653495" w14:textId="77777777" w:rsidR="00D17D76" w:rsidRPr="00647A95" w:rsidRDefault="00D17D76" w:rsidP="00930F50">
      <w:pPr>
        <w:rPr>
          <w:lang w:val="es-EC"/>
        </w:rPr>
      </w:pPr>
    </w:p>
    <w:p w14:paraId="2E9F3E07" w14:textId="77777777" w:rsidR="00D17D76" w:rsidRPr="00647A95" w:rsidRDefault="00D17D76" w:rsidP="00930F50">
      <w:pPr>
        <w:rPr>
          <w:lang w:val="es-EC"/>
        </w:rPr>
      </w:pPr>
    </w:p>
    <w:p w14:paraId="2E1B5CCC" w14:textId="77777777" w:rsidR="00D17D76" w:rsidRPr="00647A95" w:rsidRDefault="00D17D76" w:rsidP="00930F50">
      <w:pPr>
        <w:rPr>
          <w:lang w:val="es-EC"/>
        </w:rPr>
      </w:pPr>
    </w:p>
    <w:p w14:paraId="6AC3D82C" w14:textId="77777777" w:rsidR="00D17D76" w:rsidRPr="00647A95" w:rsidRDefault="00D17D76" w:rsidP="00930F50">
      <w:pPr>
        <w:rPr>
          <w:lang w:val="es-EC"/>
        </w:rPr>
      </w:pPr>
    </w:p>
    <w:p w14:paraId="7648F68F" w14:textId="77777777" w:rsidR="00D17D76" w:rsidRPr="00647A95" w:rsidRDefault="00D17D76" w:rsidP="00930F50">
      <w:pPr>
        <w:rPr>
          <w:lang w:val="es-EC"/>
        </w:rPr>
      </w:pPr>
    </w:p>
    <w:p w14:paraId="6827BF56" w14:textId="77777777" w:rsidR="00D17D76" w:rsidRPr="00647A95" w:rsidRDefault="00D17D76" w:rsidP="00930F50">
      <w:pPr>
        <w:rPr>
          <w:lang w:val="es-EC"/>
        </w:rPr>
      </w:pPr>
    </w:p>
    <w:p w14:paraId="57E43BF4" w14:textId="77777777" w:rsidR="00D17D76" w:rsidRPr="00647A95" w:rsidRDefault="00D17D76" w:rsidP="00930F50">
      <w:pPr>
        <w:rPr>
          <w:lang w:val="es-EC"/>
        </w:rPr>
      </w:pPr>
    </w:p>
    <w:p w14:paraId="69DCE730" w14:textId="77777777" w:rsidR="00D17D76" w:rsidRPr="00647A95" w:rsidRDefault="00D17D76" w:rsidP="00930F50">
      <w:pPr>
        <w:rPr>
          <w:lang w:val="es-EC"/>
        </w:rPr>
      </w:pPr>
    </w:p>
    <w:p w14:paraId="5A9E1DB0" w14:textId="77777777" w:rsidR="00D17D76" w:rsidRPr="00647A95" w:rsidRDefault="00D17D76" w:rsidP="00930F50">
      <w:pPr>
        <w:rPr>
          <w:lang w:val="es-EC"/>
        </w:rPr>
      </w:pPr>
    </w:p>
    <w:p w14:paraId="7EE5CF70" w14:textId="77777777" w:rsidR="00D17D76" w:rsidRPr="00647A95" w:rsidRDefault="00D17D76" w:rsidP="00930F50">
      <w:pPr>
        <w:rPr>
          <w:lang w:val="es-EC"/>
        </w:rPr>
      </w:pPr>
    </w:p>
    <w:p w14:paraId="5153E81C" w14:textId="77777777" w:rsidR="00D17D76" w:rsidRPr="00647A95" w:rsidRDefault="00D17D76" w:rsidP="00930F50">
      <w:pPr>
        <w:rPr>
          <w:lang w:val="es-EC"/>
        </w:rPr>
      </w:pPr>
    </w:p>
    <w:p w14:paraId="1AFC4DB8" w14:textId="77777777" w:rsidR="00D17D76" w:rsidRPr="00647A95" w:rsidRDefault="00D17D76" w:rsidP="00930F50">
      <w:pPr>
        <w:rPr>
          <w:lang w:val="es-EC"/>
        </w:rPr>
      </w:pPr>
    </w:p>
    <w:p w14:paraId="5C3E53A0" w14:textId="77777777" w:rsidR="00D17D76" w:rsidRPr="00647A95" w:rsidRDefault="00D17D76" w:rsidP="00930F50">
      <w:pPr>
        <w:rPr>
          <w:lang w:val="es-EC"/>
        </w:rPr>
      </w:pPr>
    </w:p>
    <w:p w14:paraId="12C4E2E7" w14:textId="1C9D8AE9" w:rsidR="0018159D" w:rsidRPr="00647A95" w:rsidRDefault="0018159D" w:rsidP="007173BF">
      <w:pPr>
        <w:rPr>
          <w:lang w:val="es-EC"/>
        </w:rPr>
      </w:pPr>
    </w:p>
    <w:p w14:paraId="2DCEA669" w14:textId="77777777" w:rsidR="00D17D76" w:rsidRPr="00647A95" w:rsidRDefault="00D17D76" w:rsidP="00D17D76">
      <w:pPr>
        <w:pStyle w:val="Ttulo1"/>
        <w:ind w:left="1985"/>
        <w:rPr>
          <w:rFonts w:cs="Arial"/>
          <w:lang w:val="es-EC"/>
        </w:rPr>
      </w:pPr>
      <w:bookmarkStart w:id="24" w:name="_Toc67232716"/>
    </w:p>
    <w:p w14:paraId="6BD2CE41" w14:textId="113F71BA" w:rsidR="00D17D76" w:rsidRPr="00647A95" w:rsidRDefault="00D17D76" w:rsidP="00D17D76">
      <w:pPr>
        <w:pStyle w:val="Ttulo1"/>
        <w:ind w:left="1985"/>
        <w:rPr>
          <w:rFonts w:cs="Arial"/>
          <w:lang w:val="es-EC"/>
        </w:rPr>
      </w:pPr>
      <w:bookmarkStart w:id="25" w:name="_Toc79763353"/>
      <w:r w:rsidRPr="00647A95">
        <w:rPr>
          <w:rFonts w:cs="Arial"/>
          <w:lang w:val="es-EC"/>
        </w:rPr>
        <w:t>Dedicatoria</w:t>
      </w:r>
      <w:bookmarkEnd w:id="25"/>
    </w:p>
    <w:p w14:paraId="4223FBA4" w14:textId="77777777" w:rsidR="00D17D76" w:rsidRPr="00647A95" w:rsidRDefault="00D17D76" w:rsidP="00D17D76">
      <w:pPr>
        <w:spacing w:before="0" w:after="160"/>
        <w:ind w:left="1985"/>
        <w:jc w:val="right"/>
        <w:rPr>
          <w:rFonts w:ascii="Lucida Calligraphy" w:hAnsi="Lucida Calligraphy"/>
          <w:b/>
          <w:i/>
          <w:color w:val="000000"/>
          <w:sz w:val="25"/>
          <w:szCs w:val="25"/>
          <w:shd w:val="clear" w:color="auto" w:fill="FFFFFF"/>
          <w:lang w:val="es-EC"/>
        </w:rPr>
      </w:pPr>
    </w:p>
    <w:p w14:paraId="06BD78C4" w14:textId="77777777" w:rsidR="00D17D76" w:rsidRPr="00647A95" w:rsidRDefault="00D17D76" w:rsidP="00D17D76">
      <w:pPr>
        <w:spacing w:before="0" w:after="160"/>
        <w:ind w:left="1985"/>
        <w:jc w:val="right"/>
        <w:rPr>
          <w:rFonts w:ascii="Lucida Calligraphy" w:hAnsi="Lucida Calligraphy"/>
          <w:b/>
          <w:i/>
          <w:color w:val="000000"/>
          <w:sz w:val="25"/>
          <w:szCs w:val="25"/>
          <w:shd w:val="clear" w:color="auto" w:fill="FFFFFF"/>
          <w:lang w:val="es-EC"/>
        </w:rPr>
      </w:pPr>
      <w:r w:rsidRPr="00647A95">
        <w:rPr>
          <w:rFonts w:ascii="Lucida Calligraphy" w:hAnsi="Lucida Calligraphy"/>
          <w:b/>
          <w:i/>
          <w:color w:val="000000"/>
          <w:sz w:val="25"/>
          <w:szCs w:val="25"/>
          <w:shd w:val="clear" w:color="auto" w:fill="FFFFFF"/>
          <w:lang w:val="es-EC"/>
        </w:rPr>
        <w:t>Ronaldo Rendón</w:t>
      </w:r>
    </w:p>
    <w:p w14:paraId="4E7BF422" w14:textId="77777777" w:rsidR="00D17D76" w:rsidRPr="00647A95" w:rsidRDefault="00D17D76" w:rsidP="00457C48">
      <w:pPr>
        <w:pStyle w:val="Ttulo1"/>
        <w:rPr>
          <w:lang w:val="es-EC"/>
        </w:rPr>
      </w:pPr>
    </w:p>
    <w:p w14:paraId="04519F1C" w14:textId="77777777" w:rsidR="00D17D76" w:rsidRPr="00647A95" w:rsidRDefault="00D17D76" w:rsidP="00D17D76">
      <w:pPr>
        <w:rPr>
          <w:lang w:val="es-EC"/>
        </w:rPr>
      </w:pPr>
    </w:p>
    <w:p w14:paraId="4A51B815" w14:textId="77777777" w:rsidR="00D17D76" w:rsidRPr="00647A95" w:rsidRDefault="00D17D76" w:rsidP="00D17D76">
      <w:pPr>
        <w:rPr>
          <w:lang w:val="es-EC"/>
        </w:rPr>
      </w:pPr>
    </w:p>
    <w:p w14:paraId="3C0FDF56" w14:textId="77777777" w:rsidR="00D17D76" w:rsidRPr="00647A95" w:rsidRDefault="00D17D76" w:rsidP="00D17D76">
      <w:pPr>
        <w:rPr>
          <w:lang w:val="es-EC"/>
        </w:rPr>
      </w:pPr>
    </w:p>
    <w:p w14:paraId="47F7BAB0" w14:textId="77777777" w:rsidR="00D17D76" w:rsidRPr="00647A95" w:rsidRDefault="00D17D76" w:rsidP="00D17D76">
      <w:pPr>
        <w:rPr>
          <w:lang w:val="es-EC"/>
        </w:rPr>
      </w:pPr>
    </w:p>
    <w:p w14:paraId="05C1C09E" w14:textId="77777777" w:rsidR="00D17D76" w:rsidRPr="00647A95" w:rsidRDefault="00D17D76" w:rsidP="00D17D76">
      <w:pPr>
        <w:rPr>
          <w:lang w:val="es-EC"/>
        </w:rPr>
      </w:pPr>
    </w:p>
    <w:p w14:paraId="7507163B" w14:textId="77777777" w:rsidR="00D17D76" w:rsidRPr="00647A95" w:rsidRDefault="00D17D76" w:rsidP="00D17D76">
      <w:pPr>
        <w:rPr>
          <w:lang w:val="es-EC"/>
        </w:rPr>
      </w:pPr>
    </w:p>
    <w:p w14:paraId="2BECD56A" w14:textId="77777777" w:rsidR="00D17D76" w:rsidRPr="00647A95" w:rsidRDefault="00D17D76" w:rsidP="00D17D76">
      <w:pPr>
        <w:rPr>
          <w:lang w:val="es-EC"/>
        </w:rPr>
      </w:pPr>
    </w:p>
    <w:p w14:paraId="37C40047" w14:textId="77777777" w:rsidR="00D17D76" w:rsidRPr="00647A95" w:rsidRDefault="00D17D76" w:rsidP="00D17D76">
      <w:pPr>
        <w:rPr>
          <w:lang w:val="es-EC"/>
        </w:rPr>
      </w:pPr>
    </w:p>
    <w:p w14:paraId="754B632E" w14:textId="77777777" w:rsidR="00D17D76" w:rsidRPr="00647A95" w:rsidRDefault="00D17D76" w:rsidP="00D17D76">
      <w:pPr>
        <w:rPr>
          <w:lang w:val="es-EC"/>
        </w:rPr>
      </w:pPr>
    </w:p>
    <w:p w14:paraId="6828CF2C" w14:textId="77777777" w:rsidR="00D17D76" w:rsidRPr="00647A95" w:rsidRDefault="00D17D76" w:rsidP="00D17D76">
      <w:pPr>
        <w:rPr>
          <w:lang w:val="es-EC"/>
        </w:rPr>
      </w:pPr>
    </w:p>
    <w:p w14:paraId="00A0C7BF" w14:textId="77777777" w:rsidR="00D17D76" w:rsidRPr="00647A95" w:rsidRDefault="00D17D76" w:rsidP="00D17D76">
      <w:pPr>
        <w:rPr>
          <w:lang w:val="es-EC"/>
        </w:rPr>
      </w:pPr>
    </w:p>
    <w:p w14:paraId="331B880F" w14:textId="77777777" w:rsidR="00D17D76" w:rsidRPr="00647A95" w:rsidRDefault="00D17D76" w:rsidP="00D17D76">
      <w:pPr>
        <w:rPr>
          <w:lang w:val="es-EC"/>
        </w:rPr>
      </w:pPr>
    </w:p>
    <w:p w14:paraId="601AAE4D" w14:textId="77777777" w:rsidR="00D656E8" w:rsidRPr="00647A95" w:rsidRDefault="00D656E8" w:rsidP="00D17D76">
      <w:pPr>
        <w:rPr>
          <w:lang w:val="es-EC"/>
        </w:rPr>
      </w:pPr>
    </w:p>
    <w:p w14:paraId="423F7E98" w14:textId="77777777" w:rsidR="00D17D76" w:rsidRPr="00647A95" w:rsidRDefault="00D17D76" w:rsidP="00D17D76">
      <w:pPr>
        <w:rPr>
          <w:lang w:val="es-EC"/>
        </w:rPr>
      </w:pPr>
    </w:p>
    <w:p w14:paraId="1736AFAD" w14:textId="61126277" w:rsidR="00943FAA" w:rsidRPr="00647A95" w:rsidRDefault="00943FAA" w:rsidP="00457C48">
      <w:pPr>
        <w:pStyle w:val="Ttulo1"/>
        <w:rPr>
          <w:lang w:val="es-EC"/>
        </w:rPr>
      </w:pPr>
      <w:bookmarkStart w:id="26" w:name="_Toc79763354"/>
      <w:r w:rsidRPr="00647A95">
        <w:rPr>
          <w:lang w:val="es-EC"/>
        </w:rPr>
        <w:lastRenderedPageBreak/>
        <w:t>Capítulo</w:t>
      </w:r>
      <w:r w:rsidR="00231840" w:rsidRPr="00647A95">
        <w:rPr>
          <w:lang w:val="es-EC"/>
        </w:rPr>
        <w:t xml:space="preserve"> 1: </w:t>
      </w:r>
      <w:commentRangeStart w:id="27"/>
      <w:r w:rsidR="00231840" w:rsidRPr="00647A95">
        <w:rPr>
          <w:lang w:val="es-EC"/>
        </w:rPr>
        <w:t>Introducción</w:t>
      </w:r>
      <w:bookmarkEnd w:id="24"/>
      <w:bookmarkEnd w:id="26"/>
      <w:commentRangeEnd w:id="27"/>
      <w:r w:rsidR="00124C64">
        <w:rPr>
          <w:rStyle w:val="Refdecomentario"/>
          <w:rFonts w:eastAsiaTheme="minorHAnsi" w:cstheme="minorBidi"/>
          <w:b w:val="0"/>
        </w:rPr>
        <w:commentReference w:id="27"/>
      </w:r>
    </w:p>
    <w:p w14:paraId="653CA82F" w14:textId="2C674CB6" w:rsidR="00523D08" w:rsidRPr="00647A95" w:rsidRDefault="00523D08" w:rsidP="00523D08">
      <w:pPr>
        <w:rPr>
          <w:lang w:val="es-EC"/>
        </w:rPr>
      </w:pPr>
      <w:bookmarkStart w:id="28" w:name="_Toc67232717"/>
      <w:r w:rsidRPr="00647A95">
        <w:rPr>
          <w:lang w:val="es-EC"/>
        </w:rPr>
        <w:t>En este capí</w:t>
      </w:r>
      <w:r w:rsidR="00D656E8" w:rsidRPr="00647A95">
        <w:rPr>
          <w:lang w:val="es-EC"/>
        </w:rPr>
        <w:t>tulo se presenta</w:t>
      </w:r>
      <w:ins w:id="29" w:author="Lorena Siguenza" w:date="2021-09-06T23:21:00Z">
        <w:r w:rsidR="00420FE2">
          <w:rPr>
            <w:lang w:val="es-EC"/>
          </w:rPr>
          <w:t>n</w:t>
        </w:r>
      </w:ins>
      <w:r w:rsidR="00D656E8" w:rsidRPr="00647A95">
        <w:rPr>
          <w:lang w:val="es-EC"/>
        </w:rPr>
        <w:t xml:space="preserve"> los puntos relevantes de la problem</w:t>
      </w:r>
      <w:r w:rsidR="007C4BBA" w:rsidRPr="00647A95">
        <w:rPr>
          <w:lang w:val="es-EC"/>
        </w:rPr>
        <w:t>ática actual acerca de la gestión de colecciones en las bibliotecas universitarias</w:t>
      </w:r>
      <w:r w:rsidRPr="00647A95">
        <w:rPr>
          <w:lang w:val="es-EC"/>
        </w:rPr>
        <w:t>,</w:t>
      </w:r>
      <w:r w:rsidR="009A47FA" w:rsidRPr="00647A95">
        <w:rPr>
          <w:lang w:val="es-EC"/>
        </w:rPr>
        <w:t xml:space="preserve"> </w:t>
      </w:r>
      <w:commentRangeStart w:id="30"/>
      <w:r w:rsidR="007C4BBA" w:rsidRPr="00647A95">
        <w:rPr>
          <w:lang w:val="es-EC"/>
        </w:rPr>
        <w:t>justificación</w:t>
      </w:r>
      <w:commentRangeEnd w:id="30"/>
      <w:r w:rsidR="00420FE2">
        <w:rPr>
          <w:rStyle w:val="Refdecomentario"/>
        </w:rPr>
        <w:commentReference w:id="30"/>
      </w:r>
      <w:r w:rsidRPr="00647A95">
        <w:rPr>
          <w:lang w:val="es-EC"/>
        </w:rPr>
        <w:t xml:space="preserve">, </w:t>
      </w:r>
      <w:r w:rsidR="007C4BBA" w:rsidRPr="00647A95">
        <w:rPr>
          <w:lang w:val="es-EC"/>
        </w:rPr>
        <w:t xml:space="preserve">el </w:t>
      </w:r>
      <w:r w:rsidR="009A47FA" w:rsidRPr="00647A95">
        <w:rPr>
          <w:lang w:val="es-EC"/>
        </w:rPr>
        <w:t xml:space="preserve">estado del arte en la cual </w:t>
      </w:r>
      <w:r w:rsidR="007C4BBA" w:rsidRPr="00647A95">
        <w:rPr>
          <w:lang w:val="es-EC"/>
        </w:rPr>
        <w:t xml:space="preserve">se realiza una compilación de otras </w:t>
      </w:r>
      <w:r w:rsidR="009A47FA" w:rsidRPr="00647A95">
        <w:rPr>
          <w:lang w:val="es-EC"/>
        </w:rPr>
        <w:t>investigaciones</w:t>
      </w:r>
      <w:r w:rsidR="00403D8B" w:rsidRPr="00647A95">
        <w:rPr>
          <w:lang w:val="es-EC"/>
        </w:rPr>
        <w:t xml:space="preserve"> acerca del </w:t>
      </w:r>
      <w:r w:rsidR="007C4BBA" w:rsidRPr="00647A95">
        <w:rPr>
          <w:lang w:val="es-EC"/>
        </w:rPr>
        <w:t>descubrimiento de pat</w:t>
      </w:r>
      <w:r w:rsidR="00403D8B" w:rsidRPr="00647A95">
        <w:rPr>
          <w:lang w:val="es-EC"/>
        </w:rPr>
        <w:t>rones de publicación y citación</w:t>
      </w:r>
      <w:ins w:id="31" w:author="Lorena Siguenza" w:date="2021-09-06T23:21:00Z">
        <w:r w:rsidR="00420FE2">
          <w:rPr>
            <w:lang w:val="es-EC"/>
          </w:rPr>
          <w:t xml:space="preserve">. Finalmente, </w:t>
        </w:r>
      </w:ins>
      <w:del w:id="32" w:author="Lorena Siguenza" w:date="2021-09-06T23:21:00Z">
        <w:r w:rsidR="00403D8B" w:rsidRPr="00647A95" w:rsidDel="00420FE2">
          <w:rPr>
            <w:lang w:val="es-EC"/>
          </w:rPr>
          <w:delText xml:space="preserve">; </w:delText>
        </w:r>
        <w:r w:rsidR="00964042" w:rsidRPr="00647A95" w:rsidDel="00420FE2">
          <w:rPr>
            <w:lang w:val="es-EC"/>
          </w:rPr>
          <w:delText xml:space="preserve">y finalmente </w:delText>
        </w:r>
      </w:del>
      <w:r w:rsidR="00964042" w:rsidRPr="00647A95">
        <w:rPr>
          <w:lang w:val="es-EC"/>
        </w:rPr>
        <w:t xml:space="preserve">se detallan los </w:t>
      </w:r>
      <w:r w:rsidRPr="00647A95">
        <w:rPr>
          <w:lang w:val="es-EC"/>
        </w:rPr>
        <w:t xml:space="preserve">objetivos, metodología y </w:t>
      </w:r>
      <w:r w:rsidR="00964042" w:rsidRPr="00647A95">
        <w:rPr>
          <w:lang w:val="es-EC"/>
        </w:rPr>
        <w:t xml:space="preserve">la </w:t>
      </w:r>
      <w:r w:rsidRPr="00647A95">
        <w:rPr>
          <w:lang w:val="es-EC"/>
        </w:rPr>
        <w:t xml:space="preserve">estructura </w:t>
      </w:r>
      <w:r w:rsidR="00964042" w:rsidRPr="00647A95">
        <w:rPr>
          <w:lang w:val="es-EC"/>
        </w:rPr>
        <w:t xml:space="preserve">de desarrollo </w:t>
      </w:r>
      <w:r w:rsidRPr="00647A95">
        <w:rPr>
          <w:lang w:val="es-EC"/>
        </w:rPr>
        <w:t>de este trabajo.</w:t>
      </w:r>
    </w:p>
    <w:p w14:paraId="2D9E4E7B" w14:textId="1B1979D1" w:rsidR="00F8756D" w:rsidRPr="00647A95" w:rsidRDefault="0005078A" w:rsidP="00457C48">
      <w:pPr>
        <w:pStyle w:val="Ttulo2"/>
        <w:rPr>
          <w:lang w:val="es-EC"/>
        </w:rPr>
      </w:pPr>
      <w:bookmarkStart w:id="33" w:name="_Toc79763355"/>
      <w:r w:rsidRPr="00647A95">
        <w:rPr>
          <w:lang w:val="es-EC"/>
        </w:rPr>
        <w:t>Identificación del problema</w:t>
      </w:r>
      <w:r w:rsidR="00943FAA" w:rsidRPr="00647A95">
        <w:rPr>
          <w:lang w:val="es-EC"/>
        </w:rPr>
        <w:t xml:space="preserve"> y justificación</w:t>
      </w:r>
      <w:bookmarkEnd w:id="28"/>
      <w:bookmarkEnd w:id="33"/>
    </w:p>
    <w:p w14:paraId="7E47D08D" w14:textId="5A17AED6" w:rsidR="00D66A3B" w:rsidRPr="00647A95" w:rsidRDefault="0005078A" w:rsidP="00D66A3B">
      <w:pPr>
        <w:pStyle w:val="NormalWeb"/>
        <w:spacing w:before="0" w:beforeAutospacing="0" w:after="0" w:afterAutospacing="0"/>
        <w:jc w:val="both"/>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La bibliometría se puede definir como la aplicación de métodos estadísticos y matem</w:t>
      </w:r>
      <w:r w:rsidR="00D66A3B" w:rsidRPr="00647A95">
        <w:rPr>
          <w:rFonts w:ascii="Arial" w:eastAsiaTheme="minorHAnsi" w:hAnsi="Arial" w:cstheme="minorBidi"/>
          <w:szCs w:val="22"/>
          <w:lang w:val="es-EC" w:eastAsia="en-US"/>
        </w:rPr>
        <w:t>áticos para analizar el uso de los recursos de información de una biblioteca. A nivel mundial, esta metodología ha sido utilizada durante décadas para medir la activid</w:t>
      </w:r>
      <w:r w:rsidR="00AB2840" w:rsidRPr="00647A95">
        <w:rPr>
          <w:rFonts w:ascii="Arial" w:eastAsiaTheme="minorHAnsi" w:hAnsi="Arial" w:cstheme="minorBidi"/>
          <w:szCs w:val="22"/>
          <w:lang w:val="es-EC" w:eastAsia="en-US"/>
        </w:rPr>
        <w:t>ad científica y su repercusión</w:t>
      </w:r>
      <w:r w:rsidR="003F3EF0" w:rsidRPr="00647A95">
        <w:rPr>
          <w:rFonts w:ascii="Arial" w:eastAsiaTheme="minorHAnsi" w:hAnsi="Arial" w:cstheme="minorBidi"/>
          <w:szCs w:val="22"/>
          <w:lang w:val="es-EC" w:eastAsia="en-US"/>
        </w:rPr>
        <w:t xml:space="preserve"> </w:t>
      </w:r>
      <w:r w:rsidR="006D66DD" w:rsidRPr="00647A95">
        <w:rPr>
          <w:rFonts w:ascii="Arial" w:eastAsiaTheme="minorHAnsi" w:hAnsi="Arial" w:cstheme="minorBidi"/>
          <w:szCs w:val="22"/>
          <w:lang w:val="es-EC" w:eastAsia="en-US"/>
        </w:rPr>
        <w:fldChar w:fldCharType="begin" w:fldLock="1"/>
      </w:r>
      <w:r w:rsidR="006D66DD" w:rsidRPr="00647A95">
        <w:rPr>
          <w:rFonts w:ascii="Arial" w:eastAsiaTheme="minorHAnsi" w:hAnsi="Arial" w:cstheme="minorBidi"/>
          <w:szCs w:val="22"/>
          <w:lang w:val="es-EC" w:eastAsia="en-US"/>
        </w:rPr>
        <w:instrText>ADDIN CSL_CITATION {"citationItems":[{"id":"ITEM-1","itemData":{"abstract":"Bibliometrics has become a standard tool of science policy and research management in the last decades. All significant compilations of science indicators heavily rely on publication and citation statistics and other, more sophisticated bibliometric techniques. Examples for such compilations are: beginitemize item National Science Board item Observatoire des Sciences et des Techniques item European Report on S&amp;T Indicators item Het Nederlands Observatorium van Wetenschap en Technologie: Wetenschaps- en Technologie-Indicatoren item Vlaams Indicatorenboek enditemize In addition, many extensive bibliometric studies of important science fields appeared during the last two decades. Aim of these studies was to measure national research performance in the international context or to describe the development of a science field with the help of bibliometric means (for instance, Braun et al., 1987). It is a common misbelief that bibliometrics is nothing else but publication and citation based gauging of scientific performance or compiling of cleaned-up bibliographies on research domains extended by citation data. In fact, scientometrics is a multifaceted endeavour encompassing subareas such as structural, dynamic, evaluative and predictive scientometrics. Structural scientometrics came up with results like the re-mapping of the epistemological structure of science based, for instance, on co-citation, ''bibliographic coupling'' techniques or co-word techniques. Dynamic scientometrics constructed sophisticated models of scientific growth, obsolescence, citation processes, etc. These models are not only of theoretical interest but can also be usefully applied in evaluation and prediction. Beyond policy relevant applications of bibliometric results, there are recently important applications in the context of studying the linkage between science and technology, or applications to related fields such as library and information science and most recently also Webometrics. Examples for the latter ones are the large ongoing projects EICSTES (European Indicators, Cyberspace and the Science-Technology- Economy System) and WISER (Web indicators for scientific, technology and innovation research). Today, bibliometrics is one of the rare truly interdisciplinary research fields to extend to almost all scientific fields. Bibliometric methodology comprises components from mathematics, social sciences, natural sciences, engineering and even life sciences. The following pages will p…","author":[{"dropping-particle":"","family":"Glänzel","given":"Wolfgang","non-dropping-particle":"","parse-names":false,"suffix":""}],"container-title":"Researchgate","id":"ITEM-1","issue":"May","issued":{"date-parts":[["2003"]]},"page":"115","title":"Bibliometrics as a research field: A course on Theory and Application of Bibliometric Indicators","type":"article-journal"},"uris":["http://www.mendeley.com/documents/?uuid=4cbdff13-5319-40bb-a0d8-5a40b92f3189"]}],"mendeley":{"formattedCitation":"(Glänzel, 2003)","manualFormatting":"(Glänzel, 2003;","plainTextFormattedCitation":"(Glänzel, 2003)","previouslyFormattedCitation":"(Glänzel, 2003)"},"properties":{"noteIndex":0},"schema":"https://github.com/citation-style-language/schema/raw/master/csl-citation.json"}</w:instrText>
      </w:r>
      <w:r w:rsidR="006D66DD" w:rsidRPr="00647A95">
        <w:rPr>
          <w:rFonts w:ascii="Arial" w:eastAsiaTheme="minorHAnsi" w:hAnsi="Arial" w:cstheme="minorBidi"/>
          <w:szCs w:val="22"/>
          <w:lang w:val="es-EC" w:eastAsia="en-US"/>
        </w:rPr>
        <w:fldChar w:fldCharType="separate"/>
      </w:r>
      <w:r w:rsidR="006D66DD" w:rsidRPr="00647A95">
        <w:rPr>
          <w:rFonts w:ascii="Arial" w:eastAsiaTheme="minorHAnsi" w:hAnsi="Arial" w:cstheme="minorBidi"/>
          <w:noProof/>
          <w:szCs w:val="22"/>
          <w:lang w:val="es-EC" w:eastAsia="en-US"/>
        </w:rPr>
        <w:t>(Glänzel, 2003;</w:t>
      </w:r>
      <w:r w:rsidR="006D66DD" w:rsidRPr="00647A95">
        <w:rPr>
          <w:rFonts w:ascii="Arial" w:eastAsiaTheme="minorHAnsi" w:hAnsi="Arial" w:cstheme="minorBidi"/>
          <w:szCs w:val="22"/>
          <w:lang w:val="es-EC" w:eastAsia="en-US"/>
        </w:rPr>
        <w:fldChar w:fldCharType="end"/>
      </w:r>
      <w:r w:rsidR="006D66DD" w:rsidRPr="00647A95">
        <w:rPr>
          <w:rFonts w:ascii="Arial" w:eastAsiaTheme="minorHAnsi" w:hAnsi="Arial" w:cstheme="minorBidi"/>
          <w:szCs w:val="22"/>
          <w:lang w:val="es-EC" w:eastAsia="en-US"/>
        </w:rPr>
        <w:t xml:space="preserve"> </w:t>
      </w:r>
      <w:r w:rsidR="006D66DD" w:rsidRPr="00647A95">
        <w:rPr>
          <w:rFonts w:ascii="Arial" w:eastAsiaTheme="minorHAnsi" w:hAnsi="Arial" w:cstheme="minorBidi"/>
          <w:szCs w:val="22"/>
          <w:lang w:val="es-EC" w:eastAsia="en-US"/>
        </w:rPr>
        <w:fldChar w:fldCharType="begin" w:fldLock="1"/>
      </w:r>
      <w:r w:rsidR="00BB1D8B" w:rsidRPr="00647A95">
        <w:rPr>
          <w:rFonts w:ascii="Arial" w:eastAsiaTheme="minorHAnsi" w:hAnsi="Arial" w:cstheme="minorBidi"/>
          <w:szCs w:val="22"/>
          <w:lang w:val="es-EC" w:eastAsia="en-US"/>
        </w:rPr>
        <w:instrText>ADDIN CSL_CITATION {"citationItems":[{"id":"ITEM-1","itemData":{"DOI":"10.3389/FRMA.2018.00015","ISSN":"2504-0537","abstract":"Research activities are subject to constant processes of evaluation, which increasingly include the use of bibliometric indicators to support decision-making. This paper presents a model for the individual evaluation of different facets of researchers’ work and discusses the interest in using “control” parameters to identify deviations suggesting inappropriate conduct. The proposed model is illustrated through an empirical example that analyzes the activity of Spanish researchers in the area of Library and Information Science. There are important differences among the most productive authors, and in many cases, there is no association between the degree of participation in high-impact journals and citation indicators. The control indicators help to identify behaviors such as excessive self-citation, endogamy with regard to the principal journal of publication, and co-dependence with other investigators. We have identified different roles related to the concept of leadership, measured by means of the participation as first or corresponding author, prestige, direct contribution, active direction, supervision, or management.","author":[{"dropping-particle":"","family":"González Alcaide","given":"Gregorio","non-dropping-particle":"","parse-names":false,"suffix":""},{"dropping-particle":"","family":"Gorraiz","given":"Juan Ignacio","non-dropping-particle":"","parse-names":false,"suffix":""}],"container-title":"Frontiers in Research Metrics and Analytics","id":"ITEM-1","issued":{"date-parts":[["2018","4","24"]]},"page":"15","publisher":"Frontiers","title":"Assessment of Researchers Through Bibliometric Indicators: The Area of Information and Library Science in Spain as a Case Study (2001–2015)","type":"article-journal","volume":"3"},"uris":["http://www.mendeley.com/documents/?uuid=00fcf2c1-5020-3e21-bdec-f6d8e20da2be"]}],"mendeley":{"formattedCitation":"(González Alcaide &amp; Gorraiz, 2018)","manualFormatting":"González Alcaide &amp; Gorraiz, 2018; Abramo, 2017; Beaudry &amp; La rivière, 2016)","plainTextFormattedCitation":"(González Alcaide &amp; Gorraiz, 2018)","previouslyFormattedCitation":"(González Alcaide &amp; Gorraiz, 2018)"},"properties":{"noteIndex":0},"schema":"https://github.com/citation-style-language/schema/raw/master/csl-citation.json"}</w:instrText>
      </w:r>
      <w:r w:rsidR="006D66DD" w:rsidRPr="00647A95">
        <w:rPr>
          <w:rFonts w:ascii="Arial" w:eastAsiaTheme="minorHAnsi" w:hAnsi="Arial" w:cstheme="minorBidi"/>
          <w:szCs w:val="22"/>
          <w:lang w:val="es-EC" w:eastAsia="en-US"/>
        </w:rPr>
        <w:fldChar w:fldCharType="separate"/>
      </w:r>
      <w:r w:rsidR="006D66DD" w:rsidRPr="00647A95">
        <w:rPr>
          <w:rFonts w:ascii="Arial" w:eastAsiaTheme="minorHAnsi" w:hAnsi="Arial" w:cstheme="minorBidi"/>
          <w:noProof/>
          <w:szCs w:val="22"/>
          <w:lang w:val="es-EC" w:eastAsia="en-US"/>
        </w:rPr>
        <w:t xml:space="preserve">González Alcaide &amp; Gorraiz, 2018; </w:t>
      </w:r>
      <w:r w:rsidR="006D66DD" w:rsidRPr="00647A95">
        <w:rPr>
          <w:rFonts w:ascii="Arial" w:eastAsiaTheme="minorHAnsi" w:hAnsi="Arial" w:cstheme="minorBidi"/>
          <w:noProof/>
          <w:szCs w:val="22"/>
          <w:lang w:val="es-EC" w:eastAsia="en-US"/>
        </w:rPr>
        <w:fldChar w:fldCharType="begin" w:fldLock="1"/>
      </w:r>
      <w:r w:rsidR="00BB1D8B" w:rsidRPr="00647A95">
        <w:rPr>
          <w:rFonts w:ascii="Arial" w:eastAsiaTheme="minorHAnsi" w:hAnsi="Arial" w:cstheme="minorBidi"/>
          <w:noProof/>
          <w:szCs w:val="22"/>
          <w:lang w:val="es-EC" w:eastAsia="en-US"/>
        </w:rPr>
        <w:instrText>ADDIN CSL_CITATION {"citationItems":[{"id":"ITEM-1","itemData":{"DOI":"10.17323/1814-9545-2017-1-112-127","ISSN":"24124354","abstract":"This work provides a critical examination of the most popular bibliometric indicators and methodologies to assess the research performance of individuals and institutions. The aim is to raise the fog and make practitioners more aware of the inherent risks in do-it-myself practices, or cozy out-of-the-shelf solutions to the difficult question of how to evaluate research. The manuscript also proposes what we believe is the correct approach to bibliometric evaluation of research performance.","author":[{"dropping-particle":"","family":"Abramo","given":"Giovanni","non-dropping-particle":"","parse-names":false,"suffix":""}],"container-title":"Voprosy Obrazovaniya","id":"ITEM-1","issue":"1","issued":{"date-parts":[["2017"]]},"page":"112-127","title":"Bibliometric evaluation of research performance: Where do we stand?","type":"article-journal","volume":"2017"},"uris":["http://www.mendeley.com/documents/?uuid=4dcba08a-3ced-4dab-b980-000f0d6e7de1"]}],"mendeley":{"formattedCitation":"(Abramo, 2017)","manualFormatting":"Abramo, 2017; Beaudry &amp; La rivière, 2016)","plainTextFormattedCitation":"(Abramo, 2017)","previouslyFormattedCitation":"(Abramo, 2017)"},"properties":{"noteIndex":0},"schema":"https://github.com/citation-style-language/schema/raw/master/csl-citation.json"}</w:instrText>
      </w:r>
      <w:r w:rsidR="006D66DD" w:rsidRPr="00647A95">
        <w:rPr>
          <w:rFonts w:ascii="Arial" w:eastAsiaTheme="minorHAnsi" w:hAnsi="Arial" w:cstheme="minorBidi"/>
          <w:noProof/>
          <w:szCs w:val="22"/>
          <w:lang w:val="es-EC" w:eastAsia="en-US"/>
        </w:rPr>
        <w:fldChar w:fldCharType="separate"/>
      </w:r>
      <w:r w:rsidR="006D66DD" w:rsidRPr="00647A95">
        <w:rPr>
          <w:rFonts w:ascii="Arial" w:eastAsiaTheme="minorHAnsi" w:hAnsi="Arial" w:cstheme="minorBidi"/>
          <w:noProof/>
          <w:szCs w:val="22"/>
          <w:lang w:val="es-EC" w:eastAsia="en-US"/>
        </w:rPr>
        <w:t xml:space="preserve">Abramo, 2017; </w:t>
      </w:r>
      <w:r w:rsidR="006D66DD" w:rsidRPr="00647A95">
        <w:rPr>
          <w:rFonts w:ascii="Arial" w:eastAsiaTheme="minorHAnsi" w:hAnsi="Arial" w:cstheme="minorBidi"/>
          <w:noProof/>
          <w:szCs w:val="22"/>
          <w:lang w:val="es-EC" w:eastAsia="en-US"/>
        </w:rPr>
        <w:fldChar w:fldCharType="begin" w:fldLock="1"/>
      </w:r>
      <w:r w:rsidR="003F3EF0" w:rsidRPr="00647A95">
        <w:rPr>
          <w:rFonts w:ascii="Arial" w:eastAsiaTheme="minorHAnsi" w:hAnsi="Arial" w:cstheme="minorBidi"/>
          <w:noProof/>
          <w:szCs w:val="22"/>
          <w:lang w:val="es-EC" w:eastAsia="en-US"/>
        </w:rPr>
        <w:instrText>ADDIN CSL_CITATION {"citationItems":[{"id":"ITEM-1","itemData":{"DOI":"10.1016/J.RESPOL.2016.05.009","abstract":"The article examines whether scientific production, research funding, Impact Factor of journals and size of collaborative teams have an influence on the propensity to receive more citations, and whether the influence of these factors differs across genders. Using a very complete database of funding, scientific papers and citations compiled at the individual researchers’ level, we estimate panel data regressions on the discipline-normalised citation rates of individual academics in Quebec. Our results show that although most of the indicators examined have a positive influence on the relative citation rate, when it comes to gender differences, not having enough public funding and raising private funding appear slightly detrimental for women in the health sciences. In addition, when women collaborate with the same number of co-authors as men, or target similar Impact Factor journals, their articles are less cited then those of their male colleagues. Almost no gender effect is found in the natural sciences and engineering where women are still a minority. Our results worryingly show that academics who publish with a larger proportion of female co-authors are less cited. Furthermore, when targeting similar Impact Factor journals, researchers who collaborate with a higher proportion of female co-authors are consistently less cited in both the health and NSE fields than if they were publishing with a male dominated group of co-authors.","author":[{"dropping-particle":"","family":"Beaudry","given":"Catherine","non-dropping-particle":"","parse-names":false,"suffix":""},{"dropping-particle":"","family":"Larivière","given":"Vincent","non-dropping-particle":"","parse-names":false,"suffix":""}],"container-title":"Research Policy","id":"ITEM-1","issue":"9","issued":{"date-parts":[["2016","11","1"]]},"page":"1790-1817","publisher":"Elsevier B.V.","title":"Which gender gap? Factors affecting researchers’ scientific impact in science and medicine","type":"article-journal","volume":"45"},"uris":["http://www.mendeley.com/documents/?uuid=4465d543-1e9d-3ecc-a656-1b3f62ae4ef9"]}],"mendeley":{"formattedCitation":"(Beaudry &amp; Larivière, 2016)","manualFormatting":"Beaudry &amp; La rivière, 2016)","plainTextFormattedCitation":"(Beaudry &amp; Larivière, 2016)","previouslyFormattedCitation":"(Beaudry &amp; Larivière, 2016)"},"properties":{"noteIndex":0},"schema":"https://github.com/citation-style-language/schema/raw/master/csl-citation.json"}</w:instrText>
      </w:r>
      <w:r w:rsidR="006D66DD" w:rsidRPr="00647A95">
        <w:rPr>
          <w:rFonts w:ascii="Arial" w:eastAsiaTheme="minorHAnsi" w:hAnsi="Arial" w:cstheme="minorBidi"/>
          <w:noProof/>
          <w:szCs w:val="22"/>
          <w:lang w:val="es-EC" w:eastAsia="en-US"/>
        </w:rPr>
        <w:fldChar w:fldCharType="separate"/>
      </w:r>
      <w:r w:rsidR="006D66DD" w:rsidRPr="00647A95">
        <w:rPr>
          <w:rFonts w:ascii="Arial" w:eastAsiaTheme="minorHAnsi" w:hAnsi="Arial" w:cstheme="minorBidi"/>
          <w:noProof/>
          <w:szCs w:val="22"/>
          <w:lang w:val="es-EC" w:eastAsia="en-US"/>
        </w:rPr>
        <w:t>Beaudry &amp; La</w:t>
      </w:r>
      <w:r w:rsidR="003F3EF0" w:rsidRPr="00647A95">
        <w:rPr>
          <w:rFonts w:ascii="Arial" w:eastAsiaTheme="minorHAnsi" w:hAnsi="Arial" w:cstheme="minorBidi"/>
          <w:noProof/>
          <w:szCs w:val="22"/>
          <w:lang w:val="es-EC" w:eastAsia="en-US"/>
        </w:rPr>
        <w:t xml:space="preserve"> </w:t>
      </w:r>
      <w:r w:rsidR="006D66DD" w:rsidRPr="00647A95">
        <w:rPr>
          <w:rFonts w:ascii="Arial" w:eastAsiaTheme="minorHAnsi" w:hAnsi="Arial" w:cstheme="minorBidi"/>
          <w:noProof/>
          <w:szCs w:val="22"/>
          <w:lang w:val="es-EC" w:eastAsia="en-US"/>
        </w:rPr>
        <w:t>rivière, 2016)</w:t>
      </w:r>
      <w:r w:rsidR="006D66DD" w:rsidRPr="00647A95">
        <w:rPr>
          <w:rFonts w:ascii="Arial" w:eastAsiaTheme="minorHAnsi" w:hAnsi="Arial" w:cstheme="minorBidi"/>
          <w:noProof/>
          <w:szCs w:val="22"/>
          <w:lang w:val="es-EC" w:eastAsia="en-US"/>
        </w:rPr>
        <w:fldChar w:fldCharType="end"/>
      </w:r>
      <w:r w:rsidR="006D66DD" w:rsidRPr="00647A95">
        <w:rPr>
          <w:rFonts w:ascii="Arial" w:eastAsiaTheme="minorHAnsi" w:hAnsi="Arial" w:cstheme="minorBidi"/>
          <w:noProof/>
          <w:szCs w:val="22"/>
          <w:lang w:val="es-EC" w:eastAsia="en-US"/>
        </w:rPr>
        <w:fldChar w:fldCharType="end"/>
      </w:r>
      <w:r w:rsidR="006D66DD" w:rsidRPr="00647A95">
        <w:rPr>
          <w:rFonts w:ascii="Arial" w:eastAsiaTheme="minorHAnsi" w:hAnsi="Arial" w:cstheme="minorBidi"/>
          <w:szCs w:val="22"/>
          <w:lang w:val="es-EC" w:eastAsia="en-US"/>
        </w:rPr>
        <w:fldChar w:fldCharType="end"/>
      </w:r>
      <w:r w:rsidR="003F3EF0" w:rsidRPr="00647A95">
        <w:rPr>
          <w:rFonts w:ascii="Arial" w:eastAsiaTheme="minorHAnsi" w:hAnsi="Arial" w:cstheme="minorBidi"/>
          <w:szCs w:val="22"/>
          <w:lang w:val="es-EC" w:eastAsia="en-US"/>
        </w:rPr>
        <w:t xml:space="preserve">. </w:t>
      </w:r>
      <w:r w:rsidR="00D66A3B" w:rsidRPr="00647A95">
        <w:rPr>
          <w:rFonts w:ascii="Arial" w:eastAsiaTheme="minorHAnsi" w:hAnsi="Arial" w:cstheme="minorBidi"/>
          <w:szCs w:val="22"/>
          <w:lang w:val="es-EC" w:eastAsia="en-US"/>
        </w:rPr>
        <w:t xml:space="preserve">En Latinoamérica, existen también importantes estudios. </w:t>
      </w:r>
      <w:ins w:id="34" w:author="Lorena Siguenza" w:date="2021-09-06T23:23:00Z">
        <w:r w:rsidR="00420FE2">
          <w:rPr>
            <w:rFonts w:ascii="Arial" w:eastAsiaTheme="minorHAnsi" w:hAnsi="Arial" w:cstheme="minorBidi"/>
            <w:szCs w:val="22"/>
            <w:lang w:val="es-EC" w:eastAsia="en-US"/>
          </w:rPr>
          <w:t xml:space="preserve">Por ejemplo, </w:t>
        </w:r>
      </w:ins>
      <w:del w:id="35" w:author="Lorena Siguenza" w:date="2021-09-06T23:23:00Z">
        <w:r w:rsidR="00D66A3B" w:rsidRPr="00647A95" w:rsidDel="00420FE2">
          <w:rPr>
            <w:rFonts w:ascii="Arial" w:eastAsiaTheme="minorHAnsi" w:hAnsi="Arial" w:cstheme="minorBidi"/>
            <w:szCs w:val="22"/>
            <w:lang w:val="es-EC" w:eastAsia="en-US"/>
          </w:rPr>
          <w:delText>E</w:delText>
        </w:r>
        <w:r w:rsidR="00D66A3B" w:rsidRPr="00647A95" w:rsidDel="00535CCB">
          <w:rPr>
            <w:rFonts w:ascii="Arial" w:eastAsiaTheme="minorHAnsi" w:hAnsi="Arial" w:cstheme="minorBidi"/>
            <w:szCs w:val="22"/>
            <w:lang w:val="es-EC" w:eastAsia="en-US"/>
          </w:rPr>
          <w:delText xml:space="preserve">n México, </w:delText>
        </w:r>
      </w:del>
      <w:r w:rsidR="007410A4"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{"citationItems":[{"id":"ITEM-1","itemData":{"DOI":"10.1016/J.PROCS.2019.11.276","abstract":"The objective of this work is to present a proposal of a recommender system taking into account the scientific relevance of research groups and researchers by using indicators able to measure the productivity and impact of their publications. In the introduction, the related topics are presented, emphasizing the use of metadata, semantic textual similarity and bibliometric indicators. The methodology section exposes the steps for the design of the recommender system, considering the information gathering, building semantic knowledge, the use of Data and Text Mining, and the recommendations. Subsequently, a first implementation of the methodology used by a Mexican public university is presented. The results that have been obtained with Data and Text Mining techniques for the textual representation of the research groups are presented. Finally, some conclusions and future work are exposed.","author":[{"dropping-particle":"","family":"Guerrero-Sosas","given":"Jared D.T.","non-dropping-particle":"","parse-names":false,"suffix":""},{"dropping-particle":"","family":"Chicharro","given":"Francisco Pascual Romero","non-dropping-particle":"","parse-names":false,"suffix":""},{"dropping-particle":"","family":"Serrano-Guerrero","given":"Jesus","non-dropping-particle":"","parse-names":false,"suffix":""},{"dropping-particle":"","family":"Menendez-Dominguez","given":"Victor","non-dropping-particle":"","parse-names":false,"suffix":""},{"dropping-particle":"","family":"Castellanos-Bolaños","given":"Maria Enriqueta","non-dropping-particle":"","parse-names":false,"suffix":""}],"container-title":"Procedia Computer Science","id":"ITEM-1","issued":{"date-parts":[["2019"]]},"page":"199-206","publisher":"Elsevier B.V.","title":"A proposal for a recommender system of scientific relevance","type":"article-journal","volume":"162"},"uris":["http://www.mendeley.com/documents/?uuid=74e061dc-9e5a-401f-87dd-bd24fdfd2f66"]}],"mendeley":{"formattedCitation":"(Guerrero-Sosas et al., 2019)","manualFormatting":"Guerrero-Sosas et al. (2019)","plainTextFormattedCitation":"(Guerrero-Sosas et al., 2019)","previouslyFormattedCitation":"(Guerrero-Sosas et al., 2019)"},"properties":{"noteIndex":0},"schema":"https://github.com/citation-style-language/schema/raw/master/csl-citation.json"}</w:instrText>
      </w:r>
      <w:r w:rsidR="007410A4" w:rsidRPr="00647A95">
        <w:rPr>
          <w:rFonts w:ascii="Arial" w:eastAsiaTheme="minorHAnsi" w:hAnsi="Arial" w:cstheme="minorBidi"/>
          <w:szCs w:val="22"/>
          <w:lang w:val="es-EC" w:eastAsia="en-US"/>
        </w:rPr>
        <w:fldChar w:fldCharType="separate"/>
      </w:r>
      <w:r w:rsidR="00B34527" w:rsidRPr="00647A95">
        <w:rPr>
          <w:rFonts w:ascii="Arial" w:eastAsiaTheme="minorHAnsi" w:hAnsi="Arial" w:cstheme="minorBidi"/>
          <w:noProof/>
          <w:szCs w:val="22"/>
          <w:lang w:val="es-EC" w:eastAsia="en-US"/>
        </w:rPr>
        <w:t>Guerrero-Sosas et al.</w:t>
      </w:r>
      <w:r w:rsidR="007410A4" w:rsidRPr="00647A95">
        <w:rPr>
          <w:rFonts w:ascii="Arial" w:eastAsiaTheme="minorHAnsi" w:hAnsi="Arial" w:cstheme="minorBidi"/>
          <w:noProof/>
          <w:szCs w:val="22"/>
          <w:lang w:val="es-EC" w:eastAsia="en-US"/>
        </w:rPr>
        <w:t xml:space="preserve"> (2019)</w:t>
      </w:r>
      <w:r w:rsidR="007410A4" w:rsidRPr="00647A95">
        <w:rPr>
          <w:rFonts w:ascii="Arial" w:eastAsiaTheme="minorHAnsi" w:hAnsi="Arial" w:cstheme="minorBidi"/>
          <w:szCs w:val="22"/>
          <w:lang w:val="es-EC" w:eastAsia="en-US"/>
        </w:rPr>
        <w:fldChar w:fldCharType="end"/>
      </w:r>
      <w:r w:rsidR="006D66DD" w:rsidRPr="00647A95">
        <w:rPr>
          <w:rFonts w:ascii="Arial" w:eastAsiaTheme="minorHAnsi" w:hAnsi="Arial" w:cstheme="minorBidi"/>
          <w:szCs w:val="22"/>
          <w:lang w:val="es-EC" w:eastAsia="en-US"/>
        </w:rPr>
        <w:t xml:space="preserve"> </w:t>
      </w:r>
      <w:r w:rsidR="00D66A3B" w:rsidRPr="00647A95">
        <w:rPr>
          <w:rFonts w:ascii="Arial" w:eastAsiaTheme="minorHAnsi" w:hAnsi="Arial" w:cstheme="minorBidi"/>
          <w:szCs w:val="22"/>
          <w:lang w:val="es-EC" w:eastAsia="en-US"/>
        </w:rPr>
        <w:t xml:space="preserve">presentaron </w:t>
      </w:r>
      <w:ins w:id="36" w:author="Lorena Siguenza" w:date="2021-09-06T23:23:00Z">
        <w:r w:rsidR="00535CCB">
          <w:rPr>
            <w:rFonts w:ascii="Arial" w:eastAsiaTheme="minorHAnsi" w:hAnsi="Arial" w:cstheme="minorBidi"/>
            <w:szCs w:val="22"/>
            <w:lang w:val="es-EC" w:eastAsia="en-US"/>
          </w:rPr>
          <w:t>e</w:t>
        </w:r>
        <w:r w:rsidR="00535CCB" w:rsidRPr="00647A95">
          <w:rPr>
            <w:rFonts w:ascii="Arial" w:eastAsiaTheme="minorHAnsi" w:hAnsi="Arial" w:cstheme="minorBidi"/>
            <w:szCs w:val="22"/>
            <w:lang w:val="es-EC" w:eastAsia="en-US"/>
          </w:rPr>
          <w:t>n México,</w:t>
        </w:r>
        <w:r w:rsidR="00535CCB">
          <w:rPr>
            <w:rFonts w:ascii="Arial" w:eastAsiaTheme="minorHAnsi" w:hAnsi="Arial" w:cstheme="minorBidi"/>
            <w:szCs w:val="22"/>
            <w:lang w:val="es-EC" w:eastAsia="en-US"/>
          </w:rPr>
          <w:t xml:space="preserve"> </w:t>
        </w:r>
      </w:ins>
      <w:r w:rsidR="00D66A3B" w:rsidRPr="00647A95">
        <w:rPr>
          <w:rFonts w:ascii="Arial" w:eastAsiaTheme="minorHAnsi" w:hAnsi="Arial" w:cstheme="minorBidi"/>
          <w:szCs w:val="22"/>
          <w:lang w:val="es-EC" w:eastAsia="en-US"/>
        </w:rPr>
        <w:t xml:space="preserve">un sistema que permite medir la productividad y el impacto de las publicaciones mediante el uso de indicadores bibliométricos, metadatos y similitud textual semántica. En Ecuador, </w:t>
      </w:r>
      <w:r w:rsidR="006D66DD"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{"citationItems":[{"id":"ITEM-1","itemData":{"DOI":"10.21125/inted.2019.2354","ISBN":"9788409086191","author":[{"dropping-particle":"","family":"Zhimnay Valverde","given":"Cristian","non-dropping-particle":"","parse-names":false,"suffix":""},{"dropping-particle":"","family":"Fernandez","given":"Jimmy","non-dropping-particle":"","parse-names":false,"suffix":""},{"dropping-particle":"","family":"Albarracín","given":"Jenny","non-dropping-particle":"","parse-names":false,"suffix":""},{"dropping-particle":"","family":"Sádaba-Rodriguez","given":"Igor","non-dropping-particle":"","parse-names":false,"suffix":""},{"dropping-particle":"","family":"Sucozhanay","given":"Dolores","non-dropping-particle":"","parse-names":false,"suffix":""}],"container-title":"INTED2019 Proceedings","id":"ITEM-1","issue":"March","issued":{"date-parts":[["2019"]]},"page":"9501-9509","title":"Mapping of Scientific Production in Social Sciences in Ecuador","type":"article-journal","volume":"1"},"uris":["http://www.mendeley.com/documents/?uuid=ce4a8f8c-1cf2-41d0-af47-81324a64ea6c"]}],"mendeley":{"formattedCitation":"(Zhimnay Valverde et al., 2019)","manualFormatting":"Zhimnay Valverde et al. (2019)","plainTextFormattedCitation":"(Zhimnay Valverde et al., 2019)","previouslyFormattedCitation":"(Zhimnay Valverde et al., 2019)"},"properties":{"noteIndex":0},"schema":"https://github.com/citation-style-language/schema/raw/master/csl-citation.json"}</w:instrText>
      </w:r>
      <w:r w:rsidR="006D66DD" w:rsidRPr="00647A95">
        <w:rPr>
          <w:rFonts w:ascii="Arial" w:eastAsiaTheme="minorHAnsi" w:hAnsi="Arial" w:cstheme="minorBidi"/>
          <w:szCs w:val="22"/>
          <w:lang w:val="es-EC" w:eastAsia="en-US"/>
        </w:rPr>
        <w:fldChar w:fldCharType="separate"/>
      </w:r>
      <w:r w:rsidR="006D66DD" w:rsidRPr="00647A95">
        <w:rPr>
          <w:rFonts w:ascii="Arial" w:eastAsiaTheme="minorHAnsi" w:hAnsi="Arial" w:cstheme="minorBidi"/>
          <w:noProof/>
          <w:szCs w:val="22"/>
          <w:lang w:val="es-EC" w:eastAsia="en-US"/>
        </w:rPr>
        <w:t>Zh</w:t>
      </w:r>
      <w:r w:rsidR="00B34527" w:rsidRPr="00647A95">
        <w:rPr>
          <w:rFonts w:ascii="Arial" w:eastAsiaTheme="minorHAnsi" w:hAnsi="Arial" w:cstheme="minorBidi"/>
          <w:noProof/>
          <w:szCs w:val="22"/>
          <w:lang w:val="es-EC" w:eastAsia="en-US"/>
        </w:rPr>
        <w:t>imnay Valverde et al.</w:t>
      </w:r>
      <w:r w:rsidR="006D66DD" w:rsidRPr="00647A95">
        <w:rPr>
          <w:rFonts w:ascii="Arial" w:eastAsiaTheme="minorHAnsi" w:hAnsi="Arial" w:cstheme="minorBidi"/>
          <w:noProof/>
          <w:szCs w:val="22"/>
          <w:lang w:val="es-EC" w:eastAsia="en-US"/>
        </w:rPr>
        <w:t xml:space="preserve"> (2019)</w:t>
      </w:r>
      <w:r w:rsidR="006D66DD" w:rsidRPr="00647A95">
        <w:rPr>
          <w:rFonts w:ascii="Arial" w:eastAsiaTheme="minorHAnsi" w:hAnsi="Arial" w:cstheme="minorBidi"/>
          <w:szCs w:val="22"/>
          <w:lang w:val="es-EC" w:eastAsia="en-US"/>
        </w:rPr>
        <w:fldChar w:fldCharType="end"/>
      </w:r>
      <w:r w:rsidR="006D66DD" w:rsidRPr="00647A95">
        <w:rPr>
          <w:rFonts w:ascii="Arial" w:eastAsiaTheme="minorHAnsi" w:hAnsi="Arial" w:cstheme="minorBidi"/>
          <w:szCs w:val="22"/>
          <w:lang w:val="es-EC" w:eastAsia="en-US"/>
        </w:rPr>
        <w:t xml:space="preserve"> </w:t>
      </w:r>
      <w:r w:rsidR="00D66A3B" w:rsidRPr="00647A95">
        <w:rPr>
          <w:rFonts w:ascii="Arial" w:eastAsiaTheme="minorHAnsi" w:hAnsi="Arial" w:cstheme="minorBidi"/>
          <w:szCs w:val="22"/>
          <w:lang w:val="es-EC" w:eastAsia="en-US"/>
        </w:rPr>
        <w:t>analizaron la importancia de la medición de la ciencia para evaluar la excelencia académica de universidades. Por otro lado</w:t>
      </w:r>
      <w:ins w:id="37" w:author="Lorena Siguenza" w:date="2021-09-06T23:23:00Z">
        <w:r w:rsidR="00535CCB">
          <w:rPr>
            <w:rFonts w:ascii="Arial" w:eastAsiaTheme="minorHAnsi" w:hAnsi="Arial" w:cstheme="minorBidi"/>
            <w:szCs w:val="22"/>
            <w:lang w:val="es-EC" w:eastAsia="en-US"/>
          </w:rPr>
          <w:t>,</w:t>
        </w:r>
      </w:ins>
      <w:r w:rsidR="00880915" w:rsidRPr="00647A95">
        <w:rPr>
          <w:rFonts w:ascii="Arial" w:eastAsiaTheme="minorHAnsi" w:hAnsi="Arial" w:cstheme="minorBidi"/>
          <w:szCs w:val="22"/>
          <w:lang w:val="es-EC" w:eastAsia="en-US"/>
        </w:rPr>
        <w:t xml:space="preserve"> </w:t>
      </w:r>
      <w:r w:rsidR="006D66DD" w:rsidRPr="00647A95">
        <w:rPr>
          <w:rFonts w:ascii="Arial" w:eastAsiaTheme="minorHAnsi" w:hAnsi="Arial" w:cstheme="minorBidi"/>
          <w:szCs w:val="22"/>
          <w:lang w:val="es-EC" w:eastAsia="en-US"/>
        </w:rPr>
        <w:fldChar w:fldCharType="begin" w:fldLock="1"/>
      </w:r>
      <w:r w:rsidR="00B34527" w:rsidRPr="00647A95">
        <w:rPr>
          <w:rFonts w:ascii="Arial" w:eastAsiaTheme="minorHAnsi" w:hAnsi="Arial" w:cstheme="minorBidi"/>
          <w:szCs w:val="22"/>
          <w:lang w:val="es-EC" w:eastAsia="en-US"/>
        </w:rPr>
        <w:instrText>ADDIN CSL_CITATION {"citationItems":[{"id":"ITEM-1","itemData":{"DOI":"10.3103/S0147688215010050","ISSN":"1934-8118","abstract":"Originally, most bibliometric research is aimed at the improvement of library collection-management methods and at the development of new methods for the selection of documents for a collection. This is also true of the impact factor, which was designed to evaluate journals before their inclusion in the collections of research libraries. Thus, the core of bibliometrics is librarianship. However, in recent years bibliometric studies are mainly conducted for the evaluation of scientific developments and individual scientists. In this case, a significant part of such research is carried out by workers at research libraries. Paradoxically, these approaches are not used in librarianship itself. With the expansion of the range of available tools, the development and use of bibliometric methods for the analysis of scientific information in libraries, especially in the acquisition process, once again has become relevant, which is consistent with the changes in science and publishing themselves. This has been stated by both foreign and domestic experts.","author":[{"dropping-particle":"","family":"Gureev","given":"V. N.","non-dropping-particle":"","parse-names":false,"suffix":""},{"dropping-particle":"","family":"Mazov","given":"N. A.","non-dropping-particle":"","parse-names":false,"suffix":""}],"container-title":"Scientific and Technical Information Processing 2015 42:1","id":"ITEM-1","issue":"1","issued":{"date-parts":[["2015","4","24"]]},"page":"30-40","publisher":"Springer","title":"Assessment of the relevance of journals in research libraries using bibliometrics (a review)","type":"article-journal","volume":"42"},"uris":["http://www.mendeley.com/documents/?uuid=0c4b47d6-0469-388a-a5ce-ace7a077a6f3"]}],"mendeley":{"formattedCitation":"(Gureev &amp; Mazov, 2015)","manualFormatting":"Gureev &amp; Mazov (2015)","plainTextFormattedCitation":"(Gureev &amp; Mazov, 2015)","previouslyFormattedCitation":"(Gureev &amp; Mazov, 2015)"},"properties":{"noteIndex":0},"schema":"https://github.com/citation-style-language/schema/raw/master/csl-citation.json"}</w:instrText>
      </w:r>
      <w:r w:rsidR="006D66DD" w:rsidRPr="00647A95">
        <w:rPr>
          <w:rFonts w:ascii="Arial" w:eastAsiaTheme="minorHAnsi" w:hAnsi="Arial" w:cstheme="minorBidi"/>
          <w:szCs w:val="22"/>
          <w:lang w:val="es-EC" w:eastAsia="en-US"/>
        </w:rPr>
        <w:fldChar w:fldCharType="separate"/>
      </w:r>
      <w:r w:rsidR="00B34527" w:rsidRPr="00647A95">
        <w:rPr>
          <w:rFonts w:ascii="Arial" w:eastAsiaTheme="minorHAnsi" w:hAnsi="Arial" w:cstheme="minorBidi"/>
          <w:noProof/>
          <w:szCs w:val="22"/>
          <w:lang w:val="es-EC" w:eastAsia="en-US"/>
        </w:rPr>
        <w:t>Gureev &amp; Mazov</w:t>
      </w:r>
      <w:r w:rsidR="006D66DD" w:rsidRPr="00647A95">
        <w:rPr>
          <w:rFonts w:ascii="Arial" w:eastAsiaTheme="minorHAnsi" w:hAnsi="Arial" w:cstheme="minorBidi"/>
          <w:noProof/>
          <w:szCs w:val="22"/>
          <w:lang w:val="es-EC" w:eastAsia="en-US"/>
        </w:rPr>
        <w:t xml:space="preserve"> (2015)</w:t>
      </w:r>
      <w:r w:rsidR="006D66DD" w:rsidRPr="00647A95">
        <w:rPr>
          <w:rFonts w:ascii="Arial" w:eastAsiaTheme="minorHAnsi" w:hAnsi="Arial" w:cstheme="minorBidi"/>
          <w:szCs w:val="22"/>
          <w:lang w:val="es-EC" w:eastAsia="en-US"/>
        </w:rPr>
        <w:fldChar w:fldCharType="end"/>
      </w:r>
      <w:r w:rsidR="006D66DD" w:rsidRPr="00647A95">
        <w:rPr>
          <w:rFonts w:ascii="Arial" w:eastAsiaTheme="minorHAnsi" w:hAnsi="Arial" w:cstheme="minorBidi"/>
          <w:szCs w:val="22"/>
          <w:lang w:val="es-EC" w:eastAsia="en-US"/>
        </w:rPr>
        <w:t xml:space="preserve"> </w:t>
      </w:r>
      <w:r w:rsidR="00D66A3B" w:rsidRPr="00647A95">
        <w:rPr>
          <w:rFonts w:ascii="Arial" w:eastAsiaTheme="minorHAnsi" w:hAnsi="Arial" w:cstheme="minorBidi"/>
          <w:szCs w:val="22"/>
          <w:lang w:val="es-EC" w:eastAsia="en-US"/>
        </w:rPr>
        <w:t>en Rusia, demuestran que la bibliometría puede ser también utilizada para mejorar la gestión de colecciones (</w:t>
      </w:r>
      <w:ins w:id="38" w:author="Lorena Siguenza" w:date="2021-09-06T23:24:00Z">
        <w:r w:rsidR="00535CCB">
          <w:rPr>
            <w:rFonts w:ascii="Arial" w:eastAsiaTheme="minorHAnsi" w:hAnsi="Arial" w:cstheme="minorBidi"/>
            <w:szCs w:val="22"/>
            <w:lang w:val="es-EC" w:eastAsia="en-US"/>
          </w:rPr>
          <w:t xml:space="preserve">i.e., </w:t>
        </w:r>
      </w:ins>
      <w:r w:rsidR="00D66A3B" w:rsidRPr="00647A95">
        <w:rPr>
          <w:rFonts w:ascii="Arial" w:eastAsiaTheme="minorHAnsi" w:hAnsi="Arial" w:cstheme="minorBidi"/>
          <w:szCs w:val="22"/>
          <w:lang w:val="es-EC" w:eastAsia="en-US"/>
        </w:rPr>
        <w:t>construcción de un acervo bibliográfico en concordancia con las necesidades del usuario</w:t>
      </w:r>
      <w:r w:rsidR="00A9471C" w:rsidRPr="00647A95">
        <w:rPr>
          <w:rFonts w:ascii="Arial" w:eastAsiaTheme="minorHAnsi" w:hAnsi="Arial" w:cstheme="minorBidi"/>
          <w:szCs w:val="22"/>
          <w:lang w:val="es-EC" w:eastAsia="en-US"/>
        </w:rPr>
        <w:t>)</w:t>
      </w:r>
      <w:r w:rsidR="00D66A3B" w:rsidRPr="00647A95">
        <w:rPr>
          <w:rFonts w:ascii="Arial" w:eastAsiaTheme="minorHAnsi" w:hAnsi="Arial" w:cstheme="minorBidi"/>
          <w:szCs w:val="22"/>
          <w:lang w:val="es-EC" w:eastAsia="en-US"/>
        </w:rPr>
        <w:t xml:space="preserve">. Sin embargo, la bibliometría también ha sido criticada por no proporcionar un análisis completo del uso o importancia de la colección </w:t>
      </w:r>
      <w:r w:rsidR="004F173B" w:rsidRPr="00647A95">
        <w:rPr>
          <w:rFonts w:ascii="Arial" w:eastAsiaTheme="minorHAnsi" w:hAnsi="Arial" w:cstheme="minorBidi"/>
          <w:szCs w:val="22"/>
          <w:lang w:val="es-EC" w:eastAsia="en-US"/>
        </w:rPr>
        <w:fldChar w:fldCharType="begin" w:fldLock="1"/>
      </w:r>
      <w:r w:rsidR="004F173B" w:rsidRPr="00647A95">
        <w:rPr>
          <w:rFonts w:ascii="Arial" w:eastAsiaTheme="minorHAnsi" w:hAnsi="Arial" w:cstheme="minorBidi"/>
          <w:szCs w:val="22"/>
          <w:lang w:val="es-EC" w:eastAsia="en-US"/>
        </w:rPr>
        <w:instrText>ADDIN CSL_CITATION {"citationItems":[{"id":"ITEM-1","itemData":{"DOI":"10.1016/J.ACALIB.2006.05.005","abstract":"Citation and print journal use data have been used to measure quality and usefulness of library journal titles. This study examined relationships among different measurements and found that electronic usage correlates with print usage and that local citation data are a valid reflection of total journal usage but Impact Factors are not as valid. © 2006.","author":[{"dropping-particle":"","family":"Duy","given":"Joanna","non-dropping-particle":"","parse-names":false,"suffix":""},{"dropping-particle":"","family":"Vaughan","given":"Liwen","non-dropping-particle":"","parse-names":false,"suffix":""}],"container-title":"Journal of Academic Librarianship","id":"ITEM-1","issue":"5","issued":{"date-parts":[["2006","9"]]},"page":"512-517","title":"Can electronic journal usage data replace citation data as a measure of journal use? An empirical examination1","type":"article-journal","volume":"32"},"uris":["http://www.mendeley.com/documents/?uuid=cdbfa2c8-1201-3e62-a24f-8708c250dbb6"]}],"mendeley":{"formattedCitation":"(Duy &amp; Vaughan, 2006)","plainTextFormattedCitation":"(Duy &amp; Vaughan, 2006)","previouslyFormattedCitation":"(Duy &amp; Vaughan, 2006)"},"properties":{"noteIndex":0},"schema":"https://github.com/citation-style-language/schema/raw/master/csl-citation.json"}</w:instrText>
      </w:r>
      <w:r w:rsidR="004F173B" w:rsidRPr="00647A95">
        <w:rPr>
          <w:rFonts w:ascii="Arial" w:eastAsiaTheme="minorHAnsi" w:hAnsi="Arial" w:cstheme="minorBidi"/>
          <w:szCs w:val="22"/>
          <w:lang w:val="es-EC" w:eastAsia="en-US"/>
        </w:rPr>
        <w:fldChar w:fldCharType="separate"/>
      </w:r>
      <w:r w:rsidR="004F173B" w:rsidRPr="00647A95">
        <w:rPr>
          <w:rFonts w:ascii="Arial" w:eastAsiaTheme="minorHAnsi" w:hAnsi="Arial" w:cstheme="minorBidi"/>
          <w:noProof/>
          <w:szCs w:val="22"/>
          <w:lang w:val="es-EC" w:eastAsia="en-US"/>
        </w:rPr>
        <w:t>(Duy &amp; Vaughan, 2006)</w:t>
      </w:r>
      <w:r w:rsidR="004F173B" w:rsidRPr="00647A95">
        <w:rPr>
          <w:rFonts w:ascii="Arial" w:eastAsiaTheme="minorHAnsi" w:hAnsi="Arial" w:cstheme="minorBidi"/>
          <w:szCs w:val="22"/>
          <w:lang w:val="es-EC" w:eastAsia="en-US"/>
        </w:rPr>
        <w:fldChar w:fldCharType="end"/>
      </w:r>
      <w:r w:rsidR="003F3EF0" w:rsidRPr="00647A95">
        <w:rPr>
          <w:rFonts w:ascii="Arial" w:eastAsiaTheme="minorHAnsi" w:hAnsi="Arial" w:cstheme="minorBidi"/>
          <w:szCs w:val="22"/>
          <w:lang w:val="es-EC" w:eastAsia="en-US"/>
        </w:rPr>
        <w:t>.</w:t>
      </w:r>
      <w:r w:rsidR="00D66A3B" w:rsidRPr="00647A95">
        <w:rPr>
          <w:rFonts w:ascii="Arial" w:eastAsiaTheme="minorHAnsi" w:hAnsi="Arial" w:cstheme="minorBidi"/>
          <w:szCs w:val="22"/>
          <w:lang w:val="es-EC" w:eastAsia="en-US"/>
        </w:rPr>
        <w:t xml:space="preserve"> Por ejemplo, </w:t>
      </w:r>
      <w:commentRangeStart w:id="39"/>
      <w:r w:rsidR="00D66A3B" w:rsidRPr="00647A95">
        <w:rPr>
          <w:rFonts w:ascii="Arial" w:eastAsiaTheme="minorHAnsi" w:hAnsi="Arial" w:cstheme="minorBidi"/>
          <w:szCs w:val="22"/>
          <w:lang w:val="es-EC" w:eastAsia="en-US"/>
        </w:rPr>
        <w:t>según ciertos autores</w:t>
      </w:r>
      <w:commentRangeEnd w:id="39"/>
      <w:r w:rsidR="00535CCB">
        <w:rPr>
          <w:rStyle w:val="Refdecomentario"/>
          <w:rFonts w:ascii="Arial" w:eastAsiaTheme="minorHAnsi" w:hAnsi="Arial" w:cstheme="minorBidi"/>
          <w:lang w:eastAsia="en-US"/>
        </w:rPr>
        <w:commentReference w:id="39"/>
      </w:r>
      <w:r w:rsidR="00D66A3B" w:rsidRPr="00647A95">
        <w:rPr>
          <w:rFonts w:ascii="Arial" w:eastAsiaTheme="minorHAnsi" w:hAnsi="Arial" w:cstheme="minorBidi"/>
          <w:szCs w:val="22"/>
          <w:lang w:val="es-EC" w:eastAsia="en-US"/>
        </w:rPr>
        <w:t xml:space="preserve">, las citaciones no reflejan el uso de la colección de aquellos usuarios que no publican, ej. estudiantes. Adicionalmente, las bases de datos de citaciones más importantes son universales y no acopladas a las necesidades locales </w:t>
      </w:r>
      <w:r w:rsidR="004F173B" w:rsidRPr="00647A95">
        <w:rPr>
          <w:rFonts w:ascii="Arial" w:eastAsiaTheme="minorHAnsi" w:hAnsi="Arial" w:cstheme="minorBidi"/>
          <w:szCs w:val="22"/>
          <w:lang w:val="es-EC" w:eastAsia="en-US"/>
        </w:rPr>
        <w:fldChar w:fldCharType="begin" w:fldLock="1"/>
      </w:r>
      <w:r w:rsidR="004F173B" w:rsidRPr="00647A95">
        <w:rPr>
          <w:rFonts w:ascii="Arial" w:eastAsiaTheme="minorHAnsi" w:hAnsi="Arial" w:cstheme="minorBidi"/>
          <w:szCs w:val="22"/>
          <w:lang w:val="es-EC" w:eastAsia="en-US"/>
        </w:rPr>
        <w:instrText>ADDIN CSL_CITATION {"citationItems":[{"id":"ITEM-1","itemData":{"DOI":"10.1016/J.ACALIB.2006.05.005","abstract":"Citation and print journal use data have been used to measure quality and usefulness of library journal titles. This study examined relationships among different measurements and found that electronic usage correlates with print usage and that local citation data are a valid reflection of total journal usage but Impact Factors are not as valid. © 2006.","author":[{"dropping-particle":"","family":"Duy","given":"Joanna","non-dropping-particle":"","parse-names":false,"suffix":""},{"dropping-particle":"","family":"Vaughan","given":"Liwen","non-dropping-particle":"","parse-names":false,"suffix":""}],"container-title":"Journal of Academic Librarianship","id":"ITEM-1","issue":"5","issued":{"date-parts":[["2006","9"]]},"page":"512-517","title":"Can electronic journal usage data replace citation data as a measure of journal use? An empirical examination1","type":"article-journal","volume":"32"},"uris":["http://www.mendeley.com/documents/?uuid=cdbfa2c8-1201-3e62-a24f-8708c250dbb6"]}],"mendeley":{"formattedCitation":"(Duy &amp; Vaughan, 2006)","plainTextFormattedCitation":"(Duy &amp; Vaughan, 2006)","previouslyFormattedCitation":"(Duy &amp; Vaughan, 2006)"},"properties":{"noteIndex":0},"schema":"https://github.com/citation-style-language/schema/raw/master/csl-citation.json"}</w:instrText>
      </w:r>
      <w:r w:rsidR="004F173B" w:rsidRPr="00647A95">
        <w:rPr>
          <w:rFonts w:ascii="Arial" w:eastAsiaTheme="minorHAnsi" w:hAnsi="Arial" w:cstheme="minorBidi"/>
          <w:szCs w:val="22"/>
          <w:lang w:val="es-EC" w:eastAsia="en-US"/>
        </w:rPr>
        <w:fldChar w:fldCharType="separate"/>
      </w:r>
      <w:r w:rsidR="004F173B" w:rsidRPr="00647A95">
        <w:rPr>
          <w:rFonts w:ascii="Arial" w:eastAsiaTheme="minorHAnsi" w:hAnsi="Arial" w:cstheme="minorBidi"/>
          <w:noProof/>
          <w:szCs w:val="22"/>
          <w:lang w:val="es-EC" w:eastAsia="en-US"/>
        </w:rPr>
        <w:t>(Duy &amp; Vaughan, 2006)</w:t>
      </w:r>
      <w:r w:rsidR="004F173B" w:rsidRPr="00647A95">
        <w:rPr>
          <w:rFonts w:ascii="Arial" w:eastAsiaTheme="minorHAnsi" w:hAnsi="Arial" w:cstheme="minorBidi"/>
          <w:szCs w:val="22"/>
          <w:lang w:val="es-EC" w:eastAsia="en-US"/>
        </w:rPr>
        <w:fldChar w:fldCharType="end"/>
      </w:r>
      <w:r w:rsidR="00BB1D8B" w:rsidRPr="00647A95">
        <w:rPr>
          <w:rFonts w:ascii="Arial" w:eastAsiaTheme="minorHAnsi" w:hAnsi="Arial" w:cstheme="minorBidi"/>
          <w:szCs w:val="22"/>
          <w:lang w:val="es-EC" w:eastAsia="en-US"/>
        </w:rPr>
        <w:t>.</w:t>
      </w:r>
      <w:r w:rsidR="004F173B" w:rsidRPr="00647A95">
        <w:rPr>
          <w:rFonts w:ascii="Arial" w:eastAsiaTheme="minorHAnsi" w:hAnsi="Arial" w:cstheme="minorBidi"/>
          <w:szCs w:val="22"/>
          <w:lang w:val="es-EC" w:eastAsia="en-US"/>
        </w:rPr>
        <w:t xml:space="preserve"> </w:t>
      </w:r>
      <w:r w:rsidR="00D66A3B" w:rsidRPr="00647A95">
        <w:rPr>
          <w:rFonts w:ascii="Arial" w:eastAsiaTheme="minorHAnsi" w:hAnsi="Arial" w:cstheme="minorBidi"/>
          <w:szCs w:val="22"/>
          <w:lang w:val="es-EC" w:eastAsia="en-US"/>
        </w:rPr>
        <w:t xml:space="preserve">Para superar estas limitaciones, varios </w:t>
      </w:r>
      <w:del w:id="40" w:author="Lorena Siguenza" w:date="2021-09-06T23:25:00Z">
        <w:r w:rsidR="00D66A3B" w:rsidRPr="00647A95" w:rsidDel="00535CCB">
          <w:rPr>
            <w:rFonts w:ascii="Arial" w:eastAsiaTheme="minorHAnsi" w:hAnsi="Arial" w:cstheme="minorBidi"/>
            <w:szCs w:val="22"/>
            <w:lang w:val="es-EC" w:eastAsia="en-US"/>
          </w:rPr>
          <w:delText xml:space="preserve">autores </w:delText>
        </w:r>
      </w:del>
      <w:ins w:id="41" w:author="Lorena Siguenza" w:date="2021-09-06T23:25:00Z">
        <w:r w:rsidR="00535CCB">
          <w:rPr>
            <w:rFonts w:ascii="Arial" w:eastAsiaTheme="minorHAnsi" w:hAnsi="Arial" w:cstheme="minorBidi"/>
            <w:szCs w:val="22"/>
            <w:lang w:val="es-EC" w:eastAsia="en-US"/>
          </w:rPr>
          <w:t>estudios</w:t>
        </w:r>
        <w:r w:rsidR="00535CCB" w:rsidRPr="00647A95">
          <w:rPr>
            <w:rFonts w:ascii="Arial" w:eastAsiaTheme="minorHAnsi" w:hAnsi="Arial" w:cstheme="minorBidi"/>
            <w:szCs w:val="22"/>
            <w:lang w:val="es-EC" w:eastAsia="en-US"/>
          </w:rPr>
          <w:t xml:space="preserve"> </w:t>
        </w:r>
      </w:ins>
      <w:r w:rsidR="00D66A3B" w:rsidRPr="00647A95">
        <w:rPr>
          <w:rFonts w:ascii="Arial" w:eastAsiaTheme="minorHAnsi" w:hAnsi="Arial" w:cstheme="minorBidi"/>
          <w:szCs w:val="22"/>
          <w:lang w:val="es-EC" w:eastAsia="en-US"/>
        </w:rPr>
        <w:t xml:space="preserve">coinciden que la combinación de diferentes métodos permite obtener una indicación más sólida del uso de la colección y de las necesidades de los usuarios </w:t>
      </w:r>
      <w:r w:rsidR="00BB1D8B" w:rsidRPr="00647A95">
        <w:rPr>
          <w:rFonts w:ascii="Arial" w:eastAsiaTheme="minorHAnsi" w:hAnsi="Arial" w:cstheme="minorBidi"/>
          <w:szCs w:val="22"/>
          <w:lang w:val="es-EC" w:eastAsia="en-US"/>
        </w:rPr>
        <w:fldChar w:fldCharType="begin" w:fldLock="1"/>
      </w:r>
      <w:r w:rsidR="0074412C" w:rsidRPr="00647A95">
        <w:rPr>
          <w:rFonts w:ascii="Arial" w:eastAsiaTheme="minorHAnsi" w:hAnsi="Arial" w:cstheme="minorBidi"/>
          <w:szCs w:val="22"/>
          <w:lang w:val="es-EC" w:eastAsia="en-US"/>
        </w:rPr>
        <w:instrText>ADDIN CSL_CITATION {"citationItems":[{"id":"ITEM-1","itemData":{"abstract":"Use of dissertation citation analysis for collection building was investigated. Analysis of 1842 education dissertation citations from three institutions suggests the assumption of doctoral student expertise in their use of the scholarly literature may be overstated. For purposes of developing research collections dependence on dissertation citation analyses should proceed cautiously.","author":[{"dropping-particle":"","family":"Beile","given":"Penny","non-dropping-particle":"","parse-names":false,"suffix":""},{"dropping-particle":"","family":"Boote","given":"David","non-dropping-particle":"","parse-names":false,"suffix":""},{"dropping-particle":"","family":"Killingsworth","given":"Elizabeth","non-dropping-particle":"","parse-names":false,"suffix":""}],"container-title":"Journal of Academic Librarianship","id":"ITEM-1","issue":"5","issued":{"date-parts":[["2004","9","1"]]},"page":"347-353","publisher":"Elsevier","title":"A Microscope or a Mirror?: A Question of Study Validity Regarding the Use of Dissertation Citation Analysis for Evaluating Research Collections (in Education)","type":"article-journal","volume":"30"},"uris":["http://www.mendeley.com/documents/?uuid=ff594de5-23d1-3504-919d-03fea75877b0"]}],"mendeley":{"formattedCitation":"(Beile et al., 2004)","manualFormatting":"(Beile et al., 2004;","plainTextFormattedCitation":"(Beile et al., 2004)","previouslyFormattedCitation":"(Beile et al., 2004)"},"properties":{"noteIndex":0},"schema":"https://github.com/citation-style-language/schema/raw/master/csl-citation.json"}</w:instrText>
      </w:r>
      <w:r w:rsidR="00BB1D8B" w:rsidRPr="00647A95">
        <w:rPr>
          <w:rFonts w:ascii="Arial" w:eastAsiaTheme="minorHAnsi" w:hAnsi="Arial" w:cstheme="minorBidi"/>
          <w:szCs w:val="22"/>
          <w:lang w:val="es-EC" w:eastAsia="en-US"/>
        </w:rPr>
        <w:fldChar w:fldCharType="separate"/>
      </w:r>
      <w:r w:rsidR="00BB1D8B" w:rsidRPr="00647A95">
        <w:rPr>
          <w:rFonts w:ascii="Arial" w:eastAsiaTheme="minorHAnsi" w:hAnsi="Arial" w:cstheme="minorBidi"/>
          <w:noProof/>
          <w:szCs w:val="22"/>
          <w:lang w:val="es-EC" w:eastAsia="en-US"/>
        </w:rPr>
        <w:t>(Beile et al., 2004</w:t>
      </w:r>
      <w:r w:rsidR="0074412C" w:rsidRPr="00647A95">
        <w:rPr>
          <w:rFonts w:ascii="Arial" w:eastAsiaTheme="minorHAnsi" w:hAnsi="Arial" w:cstheme="minorBidi"/>
          <w:noProof/>
          <w:szCs w:val="22"/>
          <w:lang w:val="es-EC" w:eastAsia="en-US"/>
        </w:rPr>
        <w:t>;</w:t>
      </w:r>
      <w:r w:rsidR="00BB1D8B" w:rsidRPr="00647A95">
        <w:rPr>
          <w:rFonts w:ascii="Arial" w:eastAsiaTheme="minorHAnsi" w:hAnsi="Arial" w:cstheme="minorBidi"/>
          <w:szCs w:val="22"/>
          <w:lang w:val="es-EC" w:eastAsia="en-US"/>
        </w:rPr>
        <w:fldChar w:fldCharType="end"/>
      </w:r>
      <w:r w:rsidR="00BB1D8B" w:rsidRPr="00647A95">
        <w:rPr>
          <w:rFonts w:ascii="Arial" w:eastAsiaTheme="minorHAnsi" w:hAnsi="Arial" w:cstheme="minorBidi"/>
          <w:szCs w:val="22"/>
          <w:lang w:val="es-EC" w:eastAsia="en-US"/>
        </w:rPr>
        <w:t xml:space="preserve"> </w:t>
      </w:r>
      <w:r w:rsidR="0074412C" w:rsidRPr="00647A95">
        <w:rPr>
          <w:rFonts w:ascii="Arial" w:eastAsiaTheme="minorHAnsi" w:hAnsi="Arial" w:cstheme="minorBidi"/>
          <w:szCs w:val="22"/>
          <w:lang w:val="es-EC" w:eastAsia="en-US"/>
        </w:rPr>
        <w:fldChar w:fldCharType="begin" w:fldLock="1"/>
      </w:r>
      <w:r w:rsidR="00B34527" w:rsidRPr="00647A95">
        <w:rPr>
          <w:rFonts w:ascii="Arial" w:eastAsiaTheme="minorHAnsi" w:hAnsi="Arial" w:cstheme="minorBidi"/>
          <w:szCs w:val="22"/>
          <w:lang w:val="es-EC" w:eastAsia="en-US"/>
        </w:rPr>
        <w:instrText>ADDIN CSL_CITATION {"citationItems":[{"id":"ITEM-1","itemData":{"DOI":"10.1016/J.ACALIB.2006.05.005","abstract":"Citation and print journal use data have been used to measure quality and usefulness of library journal titles. This study examined relationships among different measurements and found that electronic usage correlates with print usage and that local citation data are a valid reflection of total journal usage but Impact Factors are not as valid. © 2006.","author":[{"dropping-particle":"","family":"Duy","given":"Joanna","non-dropping-particle":"","parse-names":false,"suffix":""},{"dropping-particle":"","family":"Vaughan","given":"Liwen","non-dropping-particle":"","parse-names":false,"suffix":""}],"container-title":"Journal of Academic Librarianship","id":"ITEM-1","issue":"5","issued":{"date-parts":[["2006","9"]]},"page":"512-517","title":"Can electronic journal usage data replace citation data as a measure of journal use? An empirical examination1","type":"article-journal","volume":"32"},"uris":["http://www.mendeley.com/documents/?uuid=cdbfa2c8-1201-3e62-a24f-8708c250dbb6"]}],"mendeley":{"formattedCitation":"(Duy &amp; Vaughan, 2006)","manualFormatting":"Duy &amp; Vaughan, 2006","plainTextFormattedCitation":"(Duy &amp; Vaughan, 2006)","previouslyFormattedCitation":"(Duy &amp; Vaughan, 2006)"},"properties":{"noteIndex":0},"schema":"https://github.com/citation-style-language/schema/raw/master/csl-citation.json"}</w:instrText>
      </w:r>
      <w:r w:rsidR="0074412C" w:rsidRPr="00647A95">
        <w:rPr>
          <w:rFonts w:ascii="Arial" w:eastAsiaTheme="minorHAnsi" w:hAnsi="Arial" w:cstheme="minorBidi"/>
          <w:szCs w:val="22"/>
          <w:lang w:val="es-EC" w:eastAsia="en-US"/>
        </w:rPr>
        <w:fldChar w:fldCharType="separate"/>
      </w:r>
      <w:r w:rsidR="0074412C" w:rsidRPr="00647A95">
        <w:rPr>
          <w:rFonts w:ascii="Arial" w:eastAsiaTheme="minorHAnsi" w:hAnsi="Arial" w:cstheme="minorBidi"/>
          <w:noProof/>
          <w:szCs w:val="22"/>
          <w:lang w:val="es-EC" w:eastAsia="en-US"/>
        </w:rPr>
        <w:t>Duy &amp; Vaughan, 2006</w:t>
      </w:r>
      <w:r w:rsidR="0074412C" w:rsidRPr="00647A95">
        <w:rPr>
          <w:rFonts w:ascii="Arial" w:eastAsiaTheme="minorHAnsi" w:hAnsi="Arial" w:cstheme="minorBidi"/>
          <w:szCs w:val="22"/>
          <w:lang w:val="es-EC" w:eastAsia="en-US"/>
        </w:rPr>
        <w:fldChar w:fldCharType="end"/>
      </w:r>
      <w:r w:rsidR="00B34527" w:rsidRPr="00647A95">
        <w:rPr>
          <w:rFonts w:ascii="Arial" w:eastAsiaTheme="minorHAnsi" w:hAnsi="Arial" w:cstheme="minorBidi"/>
          <w:szCs w:val="22"/>
          <w:lang w:val="es-EC" w:eastAsia="en-US"/>
        </w:rPr>
        <w:t xml:space="preserve">; </w:t>
      </w:r>
      <w:r w:rsidR="0074412C" w:rsidRPr="00647A95">
        <w:rPr>
          <w:rFonts w:ascii="Arial" w:eastAsiaTheme="minorHAnsi" w:hAnsi="Arial" w:cstheme="minorBidi"/>
          <w:szCs w:val="22"/>
          <w:lang w:val="es-EC" w:eastAsia="en-US"/>
        </w:rPr>
        <w:fldChar w:fldCharType="begin" w:fldLock="1"/>
      </w:r>
      <w:r w:rsidR="00CA6C1F" w:rsidRPr="00647A95">
        <w:rPr>
          <w:rFonts w:ascii="Arial" w:eastAsiaTheme="minorHAnsi" w:hAnsi="Arial" w:cstheme="minorBidi"/>
          <w:szCs w:val="22"/>
          <w:lang w:val="es-EC" w:eastAsia="en-US"/>
        </w:rPr>
        <w:instrText>ADDIN CSL_CITATION {"citationItems":[{"id":"ITEM-1","itemData":{"DOI":"10.1016/J.LISR.2008.12.003","abstract":"Collection development in college and university libraries most often occurs using longstanding traditional selection methods, such as favorable book reviews or local user needs. This study uses citation analysis as a tool to select books for the social science book collection in one academic library and compares the circulation of books using traditional methods to those books using citation analysis. The journal impact factor was used to determine those journals and authors cited the most in the disciplines of business, anthropology, education, political science, psychology, and sociology. If those authors published books, the books were purchased and circulation data on the books were tabulated and compared to books chosen using traditional methods. Findings indicate that books purchased using traditional methods of selection circulated more, except when individual disciplines were measured. In the areas of business, political science, and psychology, there was no significant difference in circulation statistics, and together both the traditional and citation analysis methods accounted for circulation of nearly 95% of the social science collection. Since it is based on scholarly activity, citation analysis is a collection development method that could be used in all academic libraries. © 2009 Elsevier Inc. All rights reserved.","author":[{"dropping-particle":"","family":"Enger","given":"K. Brock","non-dropping-particle":"","parse-names":false,"suffix":""}],"container-title":"Library and Information Science Research","id":"ITEM-1","issue":"2","issued":{"date-parts":[["2009","4"]]},"page":"107-112","title":"Using citation analysis to develop core book collections in academic libraries","type":"article-journal","volume":"31"},"uris":["http://www.mendeley.com/documents/?uuid=99815795-69e3-3e94-beea-462d01d5a034"]}],"mendeley":{"formattedCitation":"(Enger, 2009)","manualFormatting":"Enger, 2009)","plainTextFormattedCitation":"(Enger, 2009)","previouslyFormattedCitation":"(Enger, 2009)"},"properties":{"noteIndex":0},"schema":"https://github.com/citation-style-language/schema/raw/master/csl-citation.json"}</w:instrText>
      </w:r>
      <w:r w:rsidR="0074412C" w:rsidRPr="00647A95">
        <w:rPr>
          <w:rFonts w:ascii="Arial" w:eastAsiaTheme="minorHAnsi" w:hAnsi="Arial" w:cstheme="minorBidi"/>
          <w:szCs w:val="22"/>
          <w:lang w:val="es-EC" w:eastAsia="en-US"/>
        </w:rPr>
        <w:fldChar w:fldCharType="separate"/>
      </w:r>
      <w:r w:rsidR="0074412C" w:rsidRPr="00647A95">
        <w:rPr>
          <w:rFonts w:ascii="Arial" w:eastAsiaTheme="minorHAnsi" w:hAnsi="Arial" w:cstheme="minorBidi"/>
          <w:noProof/>
          <w:szCs w:val="22"/>
          <w:lang w:val="es-EC" w:eastAsia="en-US"/>
        </w:rPr>
        <w:t>Enger, 2009)</w:t>
      </w:r>
      <w:r w:rsidR="0074412C" w:rsidRPr="00647A95">
        <w:rPr>
          <w:rFonts w:ascii="Arial" w:eastAsiaTheme="minorHAnsi" w:hAnsi="Arial" w:cstheme="minorBidi"/>
          <w:szCs w:val="22"/>
          <w:lang w:val="es-EC" w:eastAsia="en-US"/>
        </w:rPr>
        <w:fldChar w:fldCharType="end"/>
      </w:r>
      <w:r w:rsidR="00880915" w:rsidRPr="00647A95">
        <w:rPr>
          <w:rFonts w:ascii="Arial" w:eastAsiaTheme="minorHAnsi" w:hAnsi="Arial" w:cstheme="minorBidi"/>
          <w:szCs w:val="22"/>
          <w:lang w:val="es-EC" w:eastAsia="en-US"/>
        </w:rPr>
        <w:t xml:space="preserve"> </w:t>
      </w:r>
      <w:r w:rsidR="00D66A3B" w:rsidRPr="00647A95">
        <w:rPr>
          <w:rFonts w:ascii="Arial" w:eastAsiaTheme="minorHAnsi" w:hAnsi="Arial" w:cstheme="minorBidi"/>
          <w:szCs w:val="22"/>
          <w:lang w:val="es-EC" w:eastAsia="en-US"/>
        </w:rPr>
        <w:t>Una propuesta es la de</w:t>
      </w:r>
      <w:r w:rsidR="004F173B" w:rsidRPr="00647A95">
        <w:rPr>
          <w:rFonts w:ascii="Arial" w:eastAsiaTheme="minorHAnsi" w:hAnsi="Arial" w:cstheme="minorBidi"/>
          <w:szCs w:val="22"/>
          <w:lang w:val="es-EC" w:eastAsia="en-US"/>
        </w:rPr>
        <w:t xml:space="preserve"> </w:t>
      </w:r>
      <w:r w:rsidR="004F173B"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{"citationItems":[{"id":"ITEM-1","itemData":{"abstract":"Academic libraries have recently been subjected to continuous budget reductions, mainly due to the increasing costs of information and the global economic crisis. As the primary purpose of an academic library is to provide well-balanced collections and a wide range of services to support education and research, an efficient use and allocation of limited resources is vital. However, allocating resources such as money, staff, time, and infrastructure between the library collection and services represents a challenge due to the multitude of data sources required to consult during a decision-making process.\\n\\nAcademic libraries are accustomed to keeping voluminous statistics on their collection and services; however these data are not fully used for decision-making processes due to\\nthe lack of an efficient structure for grouping this information. The authors in a previous study state that prior to decision making, data must be collected based on a holistic approach that incorporates all of the key elements that may influence a decision. It is in this sense that to holistically assess libraries, an approach combining a theoretical framework with several measurement tools is proposed in that study. Therefore, the aim of this paper is to document early experiences and lessons learned in implementing the holistic approach in an academic library in Belgium. To do so, the academic library is evaluated in two dimensions. The first dimension analyzes the library system and its collection, whereas the second dimension analyzes the perspective of both the user and the internal stakeholders. During the initial implementation stages, the proposed approach proved to be valuable to ensure a complete view of the library collection and services. There are, however, important considerations to be borne in mind such as the time required to implement the complete approach, as well as the need of a system to integrate the collected information.","author":[{"dropping-particle":"","family":"Siguenza Guzman","given":"Lorena","non-dropping-particle":"","parse-names":false,"suffix":""},{"dropping-particle":"","family":"Holans","given":"Ludo","non-dropping-particle":"","parse-names":false,"suffix":""},{"dropping-particle":"","family":"Abbeele","given":"Alexandra","non-dropping-particle":"Van den","parse-names":false,"suffix":""},{"dropping-particle":"","family":"Vandewalle","given":"Joos","non-dropping-particle":"","parse-names":false,"suffix":""},{"dropping-particle":"","family":"Verhaaren","given":"Henri","non-dropping-particle":"","parse-names":false,"suffix":""},{"dropping-particle":"","family":"Cattrysse","given":"Dirk","non-dropping-particle":"","parse-names":false,"suffix":""}],"container-title":"Proceedings of IATUL Conferences","id":"ITEM-1","issue":"May 2014","issued":{"date-parts":[["2013"]]},"page":"1-9","title":"Towards a holistic analysis tool to support decision-making in libraries","type":"article-journal"},"uris":["http://www.mendeley.com/documents/?uuid=4377a320-dcec-4b96-8510-97b6796947e3"]}],"mendeley":{"formattedCitation":"(Siguenza Guzman et al., 2013)","manualFormatting":"Siguenza Guzman et al. (2013)","plainTextFormattedCitation":"(Siguenza Guzman et al., 2013)","previouslyFormattedCitation":"(Siguenza Guzman et al., 2013)"},"properties":{"noteIndex":0},"schema":"https://github.com/citation-style-language/schema/raw/master/csl-citation.json"}</w:instrText>
      </w:r>
      <w:r w:rsidR="004F173B" w:rsidRPr="00647A95">
        <w:rPr>
          <w:rFonts w:ascii="Arial" w:eastAsiaTheme="minorHAnsi" w:hAnsi="Arial" w:cstheme="minorBidi"/>
          <w:szCs w:val="22"/>
          <w:lang w:val="es-EC" w:eastAsia="en-US"/>
        </w:rPr>
        <w:fldChar w:fldCharType="separate"/>
      </w:r>
      <w:r w:rsidR="00B34527" w:rsidRPr="00647A95">
        <w:rPr>
          <w:rFonts w:ascii="Arial" w:eastAsiaTheme="minorHAnsi" w:hAnsi="Arial" w:cstheme="minorBidi"/>
          <w:noProof/>
          <w:szCs w:val="22"/>
          <w:lang w:val="es-EC" w:eastAsia="en-US"/>
        </w:rPr>
        <w:t>Siguenza Guzman et al.</w:t>
      </w:r>
      <w:r w:rsidR="004F173B" w:rsidRPr="00647A95">
        <w:rPr>
          <w:rFonts w:ascii="Arial" w:eastAsiaTheme="minorHAnsi" w:hAnsi="Arial" w:cstheme="minorBidi"/>
          <w:noProof/>
          <w:szCs w:val="22"/>
          <w:lang w:val="es-EC" w:eastAsia="en-US"/>
        </w:rPr>
        <w:t xml:space="preserve"> (2013)</w:t>
      </w:r>
      <w:r w:rsidR="004F173B" w:rsidRPr="00647A95">
        <w:rPr>
          <w:rFonts w:ascii="Arial" w:eastAsiaTheme="minorHAnsi" w:hAnsi="Arial" w:cstheme="minorBidi"/>
          <w:szCs w:val="22"/>
          <w:lang w:val="es-EC" w:eastAsia="en-US"/>
        </w:rPr>
        <w:fldChar w:fldCharType="end"/>
      </w:r>
      <w:r w:rsidR="004F173B" w:rsidRPr="00647A95">
        <w:rPr>
          <w:rFonts w:ascii="Arial" w:eastAsiaTheme="minorHAnsi" w:hAnsi="Arial" w:cstheme="minorBidi"/>
          <w:szCs w:val="22"/>
          <w:lang w:val="es-EC" w:eastAsia="en-US"/>
        </w:rPr>
        <w:t xml:space="preserve"> </w:t>
      </w:r>
      <w:r w:rsidR="00D66A3B" w:rsidRPr="00647A95">
        <w:rPr>
          <w:rFonts w:ascii="Arial" w:eastAsiaTheme="minorHAnsi" w:hAnsi="Arial" w:cstheme="minorBidi"/>
          <w:szCs w:val="22"/>
          <w:lang w:val="es-EC" w:eastAsia="en-US"/>
        </w:rPr>
        <w:t>quienes evalúan la importancia de la colección combinando cuatro tipos de análisis de patrones: de publicación, las revistas donde publican los docentes/investigadores de la institución y sus colaboraciones; de citación, las referencias citadas en dichas publicaciones; de descarga, estadísticas de revistas consultadas y descargadas suministradas por los proveedores; y, de factor de impacto, la importancia de una revista mediante el establecimiento de rankings por especialidad.</w:t>
      </w:r>
    </w:p>
    <w:p w14:paraId="41B42A15" w14:textId="77777777" w:rsidR="00A9471C" w:rsidRPr="00647A95" w:rsidRDefault="00A9471C" w:rsidP="00D66A3B">
      <w:pPr>
        <w:pStyle w:val="NormalWeb"/>
        <w:spacing w:before="0" w:beforeAutospacing="0" w:after="0" w:afterAutospacing="0"/>
        <w:jc w:val="both"/>
        <w:rPr>
          <w:rFonts w:ascii="Arial" w:eastAsiaTheme="minorHAnsi" w:hAnsi="Arial" w:cstheme="minorBidi"/>
          <w:szCs w:val="22"/>
          <w:lang w:val="es-EC" w:eastAsia="en-US"/>
        </w:rPr>
      </w:pPr>
    </w:p>
    <w:p w14:paraId="37BF3C26" w14:textId="599B24E0" w:rsidR="00A9471C" w:rsidRPr="00647A95" w:rsidRDefault="00A9471C" w:rsidP="00D66A3B">
      <w:pPr>
        <w:pStyle w:val="NormalWeb"/>
        <w:spacing w:before="0" w:beforeAutospacing="0" w:after="0" w:afterAutospacing="0"/>
        <w:jc w:val="both"/>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La gestión de las colecciones es una tarea constante. Una parte se enfoca a que las universidades canalicen sus recursos financieros para obtener acceso a bases de datos de publicaciones científicas. No obstante, debido a su alto costo y al presupuesto siempre limitado</w:t>
      </w:r>
      <w:r w:rsidR="00CA6C1F" w:rsidRPr="00647A95">
        <w:rPr>
          <w:rFonts w:ascii="Arial" w:eastAsiaTheme="minorHAnsi" w:hAnsi="Arial" w:cstheme="minorBidi"/>
          <w:szCs w:val="22"/>
          <w:lang w:val="es-EC" w:eastAsia="en-US"/>
        </w:rPr>
        <w:t xml:space="preserve">, </w:t>
      </w:r>
      <w:r w:rsidR="00440CB0"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{"citationItems":[{"id":"ITEM-1","itemData":{"DOI":"10.1016/S0300-8932(99)75008-6","ISSN":"0300-8932","PMID":"10563155","abstract":"The scope of bibliometric studies is the treatment and quantitative analysis of scientific publications. They belong to the so-called \"social studies of science\", and science policy constitutes one of its main applied fields. These studies efficiently complement the opinions and judgements of experts, thus providing objective and useful tools for evaluating the results of scientific activity. Nevertheless, given the impact that these evaluations have on the assignment of funding for research and even on the professional career of investigators, it becomes essential to know in detail the characteristics of bibliometric indicators and the limitations of their use. The Science Citation Index database is one of the most employed. In the case of biomedical research it is useful to analyze the most internationally visible scientific production, since it satisfactorily covers biomedical journals; however, clinical research with local interest published in Spanish journals is not included in that database. Widely employed bibliometric indicators are those measuring scientific activity through the number of publications, those based on the citations received by published studies and, in between them, the impact of journals. The impact factor is an indicator very used in bibliometric studies; though occasionally a high impact factor is assumed to reflect high quality, this indicator specifically measures visibility and diffusion of the works published by these journals rather than their scientific quality.","author":[{"dropping-particle":"","family":"M","given":"Bordons","non-dropping-particle":"","parse-names":false,"suffix":""},{"dropping-particle":"","family":"MA","given":"Zulueta","non-dropping-particle":"","parse-names":false,"suffix":""}],"container-title":"Revista espanola de cardiologia","id":"ITEM-1","issue":"10","issued":{"date-parts":[["1999","1"]]},"page":"790-800","publisher":"Rev Esp Cardiol","title":"[Evaluation of the scientific activity through bibliometric indices]","type":"article-journal","volume":"52"},"uris":["http://www.mendeley.com/documents/?uuid=170ade21-073c-33b1-a382-0e4a518fd5e1"]}],"mendeley":{"formattedCitation":"(M &amp; MA, 1999)","plainTextFormattedCitation":"(M &amp; MA, 1999)","previouslyFormattedCitation":"(M &amp; MA, 1999)"},"properties":{"noteIndex":0},"schema":"https://github.com/citation-style-language/schema/raw/master/csl-citation.json"}</w:instrText>
      </w:r>
      <w:r w:rsidR="00440CB0" w:rsidRPr="00647A95">
        <w:rPr>
          <w:rFonts w:ascii="Arial" w:eastAsiaTheme="minorHAnsi" w:hAnsi="Arial" w:cstheme="minorBidi"/>
          <w:szCs w:val="22"/>
          <w:lang w:val="es-EC" w:eastAsia="en-US"/>
        </w:rPr>
        <w:fldChar w:fldCharType="separate"/>
      </w:r>
      <w:r w:rsidR="008543BA" w:rsidRPr="00647A95">
        <w:rPr>
          <w:rFonts w:ascii="Arial" w:eastAsiaTheme="minorHAnsi" w:hAnsi="Arial" w:cstheme="minorBidi"/>
          <w:noProof/>
          <w:szCs w:val="22"/>
          <w:lang w:val="es-EC" w:eastAsia="en-US"/>
        </w:rPr>
        <w:t>(M &amp; MA, 1999)</w:t>
      </w:r>
      <w:r w:rsidR="00440CB0" w:rsidRPr="00647A95">
        <w:rPr>
          <w:rFonts w:ascii="Arial" w:eastAsiaTheme="minorHAnsi" w:hAnsi="Arial" w:cstheme="minorBidi"/>
          <w:szCs w:val="22"/>
          <w:lang w:val="es-EC" w:eastAsia="en-US"/>
        </w:rPr>
        <w:fldChar w:fldCharType="end"/>
      </w:r>
      <w:ins w:id="42" w:author="Lorena Siguenza" w:date="2021-09-06T23:26:00Z">
        <w:r w:rsidR="00535CCB">
          <w:rPr>
            <w:rFonts w:ascii="Arial" w:eastAsiaTheme="minorHAnsi" w:hAnsi="Arial" w:cstheme="minorBidi"/>
            <w:szCs w:val="22"/>
            <w:lang w:val="es-EC" w:eastAsia="en-US"/>
          </w:rPr>
          <w:t>,</w:t>
        </w:r>
      </w:ins>
      <w:r w:rsidRPr="00647A95">
        <w:rPr>
          <w:rFonts w:ascii="Arial" w:eastAsiaTheme="minorHAnsi" w:hAnsi="Arial" w:cstheme="minorBidi"/>
          <w:szCs w:val="22"/>
          <w:lang w:val="es-EC" w:eastAsia="en-US"/>
        </w:rPr>
        <w:t xml:space="preserve"> este acceso aún es reducido. </w:t>
      </w:r>
      <w:r w:rsidRPr="00647A95">
        <w:rPr>
          <w:rFonts w:ascii="Arial" w:eastAsiaTheme="minorHAnsi" w:hAnsi="Arial" w:cstheme="minorBidi"/>
          <w:szCs w:val="22"/>
          <w:lang w:val="es-EC" w:eastAsia="en-US"/>
        </w:rPr>
        <w:lastRenderedPageBreak/>
        <w:t>La Universidad de Cuenca, por ejemplo, ha incrementado últimamente su presupuesto para suscripciones; sin embargo, no ha sido suficiente para cubrir los mínimos niveles de acceso. Por este motivo, las bibliotecas han recurrido al financiamiento compartido a través de consorcios específicos</w:t>
      </w:r>
      <w:r w:rsidR="00CA6C1F" w:rsidRPr="00647A95">
        <w:rPr>
          <w:rFonts w:ascii="Arial" w:eastAsiaTheme="minorHAnsi" w:hAnsi="Arial" w:cstheme="minorBidi"/>
          <w:szCs w:val="22"/>
          <w:lang w:val="es-EC" w:eastAsia="en-US"/>
        </w:rPr>
        <w:t xml:space="preserve">, </w:t>
      </w:r>
      <w:r w:rsidR="00CA6C1F"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{"citationItems":[{"id":"ITEM-1","itemData":{"DOI":"10.1007/S00799-014-0116-0","abstract":"This paper aims to develop a conceptual model and a research framework for study of the economic, social and environmental sustainability of digital libraries. The major factors that are related to the economic, social and environmental sustainability of digital libraries have been identified. Relevant research in digital information systems and services in general, and digital libraries in particular, have been discussed to illustrate different issues and challenges associated with each of the three forms of sustainability. Based on the discussions of relevant research that have implications on sustainability of information systems and services, the paper proposes a conceptual model and a theoretical research framework for study of the sustainability of digital libraries. It shows that the sustainable business models to support digital libraries should also support equitable access supported by specific design and usability guidelines that facilitate easier, better and cheaper access; support the personal, institutional and social culture of users; and at the same time conform with the policy and regulatory frameworks of the respective regions, countries and institutions. It is also shown that measures taken to improve the economic and social sustainability should also support the environmental sustainability guidelines, i.e. reduce the overall environmental impact of digital libraries. It is argued that the various factors affecting the different sustainability issues of digital libraries need to be studied together to build digital libraries that are economically, socially and environmentally sustainable. © 2014 Springer-Verlag Berlin Heidelberg.","author":[{"dropping-particle":"","family":"Chowdhury","given":"Gobinda","non-dropping-particle":"","parse-names":false,"suffix":""}],"container-title":"International Journal on Digital Libraries","id":"ITEM-1","issue":"3-4","issued":{"date-parts":[["2014","8","1"]]},"page":"181-195","publisher":"Springer Verlag","title":"Sustainability of digital libraries: A conceptual model and a research framework","type":"article-journal","volume":"14"},"uris":["http://www.mendeley.com/documents/?uuid=abb988b5-e1ce-3433-9e1e-72f64d01df89"]}],"mendeley":{"formattedCitation":"(Chowdhury, 2014)","plainTextFormattedCitation":"(Chowdhury, 2014)","previouslyFormattedCitation":"(Chowdhury, 2014)"},"properties":{"noteIndex":0},"schema":"https://github.com/citation-style-language/schema/raw/master/csl-citation.json"}</w:instrText>
      </w:r>
      <w:r w:rsidR="00CA6C1F" w:rsidRPr="00647A95">
        <w:rPr>
          <w:rFonts w:ascii="Arial" w:eastAsiaTheme="minorHAnsi" w:hAnsi="Arial" w:cstheme="minorBidi"/>
          <w:szCs w:val="22"/>
          <w:lang w:val="es-EC" w:eastAsia="en-US"/>
        </w:rPr>
        <w:fldChar w:fldCharType="separate"/>
      </w:r>
      <w:r w:rsidR="00CA6C1F" w:rsidRPr="00647A95">
        <w:rPr>
          <w:rFonts w:ascii="Arial" w:eastAsiaTheme="minorHAnsi" w:hAnsi="Arial" w:cstheme="minorBidi"/>
          <w:noProof/>
          <w:szCs w:val="22"/>
          <w:lang w:val="es-EC" w:eastAsia="en-US"/>
        </w:rPr>
        <w:t>(Chowdhury, 2014)</w:t>
      </w:r>
      <w:r w:rsidR="00CA6C1F" w:rsidRPr="00647A95">
        <w:rPr>
          <w:rFonts w:ascii="Arial" w:eastAsiaTheme="minorHAnsi" w:hAnsi="Arial" w:cstheme="minorBidi"/>
          <w:szCs w:val="22"/>
          <w:lang w:val="es-EC" w:eastAsia="en-US"/>
        </w:rPr>
        <w:fldChar w:fldCharType="end"/>
      </w:r>
      <w:r w:rsidR="00CA6C1F" w:rsidRPr="00647A95">
        <w:rPr>
          <w:rFonts w:ascii="Arial" w:eastAsiaTheme="minorHAnsi" w:hAnsi="Arial" w:cstheme="minorBidi"/>
          <w:szCs w:val="22"/>
          <w:lang w:val="es-EC" w:eastAsia="en-US"/>
        </w:rPr>
        <w:t xml:space="preserve"> </w:t>
      </w:r>
      <w:r w:rsidRPr="00647A95">
        <w:rPr>
          <w:rFonts w:ascii="Arial" w:eastAsiaTheme="minorHAnsi" w:hAnsi="Arial" w:cstheme="minorBidi"/>
          <w:szCs w:val="22"/>
          <w:lang w:val="es-EC" w:eastAsia="en-US"/>
        </w:rPr>
        <w:t xml:space="preserve">como la red </w:t>
      </w:r>
      <w:commentRangeStart w:id="43"/>
      <w:r w:rsidRPr="00647A95">
        <w:rPr>
          <w:rFonts w:ascii="Arial" w:eastAsiaTheme="minorHAnsi" w:hAnsi="Arial" w:cstheme="minorBidi"/>
          <w:szCs w:val="22"/>
          <w:lang w:val="es-EC" w:eastAsia="en-US"/>
        </w:rPr>
        <w:t>CEDIA</w:t>
      </w:r>
      <w:commentRangeEnd w:id="43"/>
      <w:r w:rsidR="00FF45D2">
        <w:rPr>
          <w:rStyle w:val="Refdecomentario"/>
          <w:rFonts w:ascii="Arial" w:eastAsiaTheme="minorHAnsi" w:hAnsi="Arial" w:cstheme="minorBidi"/>
          <w:lang w:eastAsia="en-US"/>
        </w:rPr>
        <w:commentReference w:id="43"/>
      </w:r>
      <w:r w:rsidRPr="00647A95">
        <w:rPr>
          <w:rFonts w:ascii="Arial" w:eastAsiaTheme="minorHAnsi" w:hAnsi="Arial" w:cstheme="minorBidi"/>
          <w:szCs w:val="22"/>
          <w:lang w:val="es-EC" w:eastAsia="en-US"/>
        </w:rPr>
        <w:t>. Esta red vio conveniente la conformación de un consorcio que trabaje conjuntamente para gestionar la suscripción a bases digitales.</w:t>
      </w:r>
      <w:r w:rsidR="00880915" w:rsidRPr="00647A95">
        <w:rPr>
          <w:rFonts w:ascii="Arial" w:eastAsiaTheme="minorHAnsi" w:hAnsi="Arial" w:cstheme="minorBidi"/>
          <w:szCs w:val="22"/>
          <w:lang w:val="es-EC" w:eastAsia="en-US"/>
        </w:rPr>
        <w:t xml:space="preserve"> </w:t>
      </w:r>
      <w:r w:rsidR="00440CB0"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{"citationItems":[{"id":"ITEM-1","itemData":{"DOI":"10.34096/ICS.I11.916","ISSN":"1851-1740","abstract":"El incremento en los precios de las suscripciones a publicaciones periódicas en los últimos años, motivó el hecho de que las bibliotecas universitarias intentaran solucionar este problema, uniéndose y formando consorcios de bibliotecas, dónde, además de cooperar, compartir y facilitar el acceso a la información, se logra disminuir los costos de adquisición de las revistas científicas internacionales, permitiendo así, continuar apoyando las actividades de educación e investigación. Se destacan las distintas condiciones relacionadas con la compra en consorcios: características, ventajas, desventajas, licencias y modelos de precios. Se evalúa además la experiencia de tres consorcios, en Australia, Grecia y Brasil, que se basaron en este sistema cooperativo para adquirir sus revistas electrónicas.","author":[{"dropping-particle":"","family":"Contardi","given":"Silvia","non-dropping-particle":"","parse-names":false,"suffix":""}],"container-title":"Información, cultura y sociedad","id":"ITEM-1","issue":"11","issued":{"date-parts":[["2004","12","1"]]},"page":"117-128","title":"Adquisición de publicaciones electrónicas en consorcios de bibliotecas","type":"article-journal","volume":"0"},"uris":["http://www.mendeley.com/documents/?uuid=e4cfde0d-60b6-33ae-a78f-30ea1a5c97a0"]}],"mendeley":{"formattedCitation":"(Contardi, 2004)","manualFormatting":"Contardi (2004)","plainTextFormattedCitation":"(Contardi, 2004)","previouslyFormattedCitation":"(Contardi, 2004)"},"properties":{"noteIndex":0},"schema":"https://github.com/citation-style-language/schema/raw/master/csl-citation.json"}</w:instrText>
      </w:r>
      <w:r w:rsidR="00440CB0" w:rsidRPr="00647A95">
        <w:rPr>
          <w:rFonts w:ascii="Arial" w:eastAsiaTheme="minorHAnsi" w:hAnsi="Arial" w:cstheme="minorBidi"/>
          <w:szCs w:val="22"/>
          <w:lang w:val="es-EC" w:eastAsia="en-US"/>
        </w:rPr>
        <w:fldChar w:fldCharType="separate"/>
      </w:r>
      <w:r w:rsidR="00B34527" w:rsidRPr="00647A95">
        <w:rPr>
          <w:rFonts w:ascii="Arial" w:eastAsiaTheme="minorHAnsi" w:hAnsi="Arial" w:cstheme="minorBidi"/>
          <w:noProof/>
          <w:szCs w:val="22"/>
          <w:lang w:val="es-EC" w:eastAsia="en-US"/>
        </w:rPr>
        <w:t xml:space="preserve">Contardi </w:t>
      </w:r>
      <w:r w:rsidR="00440CB0" w:rsidRPr="00647A95">
        <w:rPr>
          <w:rFonts w:ascii="Arial" w:eastAsiaTheme="minorHAnsi" w:hAnsi="Arial" w:cstheme="minorBidi"/>
          <w:noProof/>
          <w:szCs w:val="22"/>
          <w:lang w:val="es-EC" w:eastAsia="en-US"/>
        </w:rPr>
        <w:t>(2004)</w:t>
      </w:r>
      <w:r w:rsidR="00440CB0" w:rsidRPr="00647A95">
        <w:rPr>
          <w:rFonts w:ascii="Arial" w:eastAsiaTheme="minorHAnsi" w:hAnsi="Arial" w:cstheme="minorBidi"/>
          <w:szCs w:val="22"/>
          <w:lang w:val="es-EC" w:eastAsia="en-US"/>
        </w:rPr>
        <w:fldChar w:fldCharType="end"/>
      </w:r>
      <w:r w:rsidR="00CA6C1F" w:rsidRPr="00647A95">
        <w:rPr>
          <w:rFonts w:ascii="Arial" w:eastAsiaTheme="minorHAnsi" w:hAnsi="Arial" w:cstheme="minorBidi"/>
          <w:szCs w:val="22"/>
          <w:lang w:val="es-EC" w:eastAsia="en-US"/>
        </w:rPr>
        <w:t xml:space="preserve"> d</w:t>
      </w:r>
      <w:r w:rsidRPr="00647A95">
        <w:rPr>
          <w:rFonts w:ascii="Arial" w:eastAsiaTheme="minorHAnsi" w:hAnsi="Arial" w:cstheme="minorBidi"/>
          <w:szCs w:val="22"/>
          <w:lang w:val="es-EC" w:eastAsia="en-US"/>
        </w:rPr>
        <w:t xml:space="preserve">estaca que los principales beneficios de un consorcio son la simplificación de los procesos de suscripción, el aumento del acceso a recursos actualizados y la disminución de costos al momento de su adquisición. Empero, </w:t>
      </w:r>
      <w:r w:rsidR="003F3EF0"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{"citationItems":[{"id":"ITEM-1","itemData":{"ISSN":"00242594","abstract":"As librarians added audiovisual materials to their collections and then electronic materials, they moved from selection as an individual activity to selection as a group activity. Librarians made every effort to mainstream the resulting selection process and incorporate it into the existing library organization. However, with the advent of the Internet and the ability to simultaneously share virtual resources, cooperative collection development, through consortial arrangements, became popular once again. The ability of consortia to purchase products at a better price than individual libraries can has made them very popular with funding agencies. However, the result is that the role of the selector has been diminished. As the purchase of virtual resources accelerates, particularly through consortial agreements, the autonomy of the local library will fade and the roles of librarians will change drastically. This rapid transformation is illustrated by a discussion of OhioLINK and its effects, both positive and negative, on one member library.","author":[{"dropping-particle":"","family":"Thornton","given":"Glenda A.","non-dropping-particle":"","parse-names":false,"suffix":""}],"container-title":"Library Trends","id":"ITEM-1","issue":"4","issued":{"date-parts":[["2000"]]},"page":"842-856","title":"Impact of electronic resources on collection development, the roles of librarians, and library consortia","type":"article-journal","volume":"48"},"uris":["http://www.mendeley.com/documents/?uuid=c21d6f4e-58e1-4d49-8fde-6771734b88dc"]}],"mendeley":{"formattedCitation":"(Thornton, 2000)","manualFormatting":"Thornton (2000)","plainTextFormattedCitation":"(Thornton, 2000)","previouslyFormattedCitation":"(Thornton, 2000)"},"properties":{"noteIndex":0},"schema":"https://github.com/citation-style-language/schema/raw/master/csl-citation.json"}</w:instrText>
      </w:r>
      <w:r w:rsidR="003F3EF0" w:rsidRPr="00647A95">
        <w:rPr>
          <w:rFonts w:ascii="Arial" w:eastAsiaTheme="minorHAnsi" w:hAnsi="Arial" w:cstheme="minorBidi"/>
          <w:szCs w:val="22"/>
          <w:lang w:val="es-EC" w:eastAsia="en-US"/>
        </w:rPr>
        <w:fldChar w:fldCharType="separate"/>
      </w:r>
      <w:r w:rsidR="008543BA" w:rsidRPr="00647A95">
        <w:rPr>
          <w:rFonts w:ascii="Arial" w:eastAsiaTheme="minorHAnsi" w:hAnsi="Arial" w:cstheme="minorBidi"/>
          <w:noProof/>
          <w:szCs w:val="22"/>
          <w:lang w:val="es-EC" w:eastAsia="en-US"/>
        </w:rPr>
        <w:t xml:space="preserve">Thornton </w:t>
      </w:r>
      <w:r w:rsidR="003F3EF0" w:rsidRPr="00647A95">
        <w:rPr>
          <w:rFonts w:ascii="Arial" w:eastAsiaTheme="minorHAnsi" w:hAnsi="Arial" w:cstheme="minorBidi"/>
          <w:noProof/>
          <w:szCs w:val="22"/>
          <w:lang w:val="es-EC" w:eastAsia="en-US"/>
        </w:rPr>
        <w:t>(2000)</w:t>
      </w:r>
      <w:r w:rsidR="003F3EF0" w:rsidRPr="00647A95">
        <w:rPr>
          <w:rFonts w:ascii="Arial" w:eastAsiaTheme="minorHAnsi" w:hAnsi="Arial" w:cstheme="minorBidi"/>
          <w:szCs w:val="22"/>
          <w:lang w:val="es-EC" w:eastAsia="en-US"/>
        </w:rPr>
        <w:fldChar w:fldCharType="end"/>
      </w:r>
      <w:r w:rsidR="003F3EF0" w:rsidRPr="00647A95">
        <w:rPr>
          <w:rFonts w:ascii="Arial" w:eastAsiaTheme="minorHAnsi" w:hAnsi="Arial" w:cstheme="minorBidi"/>
          <w:szCs w:val="22"/>
          <w:lang w:val="es-EC" w:eastAsia="en-US"/>
        </w:rPr>
        <w:t xml:space="preserve">, </w:t>
      </w:r>
      <w:r w:rsidRPr="00647A95">
        <w:rPr>
          <w:rFonts w:ascii="Arial" w:eastAsiaTheme="minorHAnsi" w:hAnsi="Arial" w:cstheme="minorBidi"/>
          <w:szCs w:val="22"/>
          <w:lang w:val="es-EC" w:eastAsia="en-US"/>
        </w:rPr>
        <w:t>se requiere tener especial cuidado con la gestión de la colección ya que, se corre el riesgo de obtener material innecesario y así gastar inj</w:t>
      </w:r>
      <w:r w:rsidR="00C60564" w:rsidRPr="00647A95">
        <w:rPr>
          <w:rFonts w:ascii="Arial" w:eastAsiaTheme="minorHAnsi" w:hAnsi="Arial" w:cstheme="minorBidi"/>
          <w:szCs w:val="22"/>
          <w:lang w:val="es-EC" w:eastAsia="en-US"/>
        </w:rPr>
        <w:t xml:space="preserve">ustificadamente el presupuesto. </w:t>
      </w:r>
      <w:r w:rsidRPr="00647A95">
        <w:rPr>
          <w:rFonts w:ascii="Arial" w:eastAsiaTheme="minorHAnsi" w:hAnsi="Arial" w:cstheme="minorBidi"/>
          <w:szCs w:val="22"/>
          <w:lang w:val="es-EC" w:eastAsia="en-US"/>
        </w:rPr>
        <w:t>Por tal motivo, es vital contar con información fiable que permita tomar decisiones sobre las suscripciones a revistas científicas, a través de un modelo ajustado a las necesidades actuales (locales e internacionales) y futuras.</w:t>
      </w:r>
    </w:p>
    <w:p w14:paraId="4A9B78B4" w14:textId="77777777" w:rsidR="00A9471C" w:rsidRPr="00647A95" w:rsidRDefault="00A9471C" w:rsidP="00D66A3B">
      <w:pPr>
        <w:pStyle w:val="NormalWeb"/>
        <w:spacing w:before="0" w:beforeAutospacing="0" w:after="0" w:afterAutospacing="0"/>
        <w:jc w:val="both"/>
        <w:rPr>
          <w:rFonts w:ascii="Arial" w:eastAsiaTheme="minorHAnsi" w:hAnsi="Arial" w:cstheme="minorBidi"/>
          <w:szCs w:val="22"/>
          <w:lang w:val="es-EC" w:eastAsia="en-US"/>
        </w:rPr>
      </w:pPr>
    </w:p>
    <w:p w14:paraId="0F116F13" w14:textId="035E1470" w:rsidR="00964042" w:rsidRPr="00647A95" w:rsidRDefault="00A9471C" w:rsidP="00D66A3B">
      <w:pPr>
        <w:pStyle w:val="NormalWeb"/>
        <w:spacing w:before="0" w:beforeAutospacing="0" w:after="0" w:afterAutospacing="0"/>
        <w:jc w:val="both"/>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 xml:space="preserve">Desafortunadamente, en </w:t>
      </w:r>
      <w:ins w:id="44" w:author="Lorena Siguenza" w:date="2021-09-06T23:27:00Z">
        <w:r w:rsidR="00535CCB">
          <w:rPr>
            <w:rFonts w:ascii="Arial" w:eastAsiaTheme="minorHAnsi" w:hAnsi="Arial" w:cstheme="minorBidi"/>
            <w:szCs w:val="22"/>
            <w:lang w:val="es-EC" w:eastAsia="en-US"/>
          </w:rPr>
          <w:t xml:space="preserve">el </w:t>
        </w:r>
      </w:ins>
      <w:r w:rsidRPr="00647A95">
        <w:rPr>
          <w:rFonts w:ascii="Arial" w:eastAsiaTheme="minorHAnsi" w:hAnsi="Arial" w:cstheme="minorBidi"/>
          <w:szCs w:val="22"/>
          <w:lang w:val="es-EC" w:eastAsia="en-US"/>
        </w:rPr>
        <w:t>Ecuador, este tipo de información no se encuentra disponible ni a nivel de universidades ni de consorcios. Las decisiones de selección han sido manejadas “ad hoc”, sin mayor sustento cuantitativo y escasa evaluación del impacto obtenido. En el mejor de los casos, la selección se realiza en función de las estadísticas de consulta generadas por parte de los proveedores en un periodo académico y directrices establecidas por la institución, como bases de datos con mayor trascendencia a nivel mundial, o multidisciplinarias que abarquen todas las áreas del conocimiento, etc. Las mismas que reflejan parcialmente la actividad científica y académica, así como las necesidades de información.</w:t>
      </w:r>
    </w:p>
    <w:p w14:paraId="36818586" w14:textId="77777777" w:rsidR="00964042" w:rsidRPr="00647A95" w:rsidRDefault="00964042" w:rsidP="00D66A3B">
      <w:pPr>
        <w:pStyle w:val="NormalWeb"/>
        <w:spacing w:before="0" w:beforeAutospacing="0" w:after="0" w:afterAutospacing="0"/>
        <w:jc w:val="both"/>
        <w:rPr>
          <w:rFonts w:ascii="Arial" w:eastAsiaTheme="minorHAnsi" w:hAnsi="Arial" w:cstheme="minorBidi"/>
          <w:szCs w:val="22"/>
          <w:lang w:val="es-EC" w:eastAsia="en-US"/>
        </w:rPr>
      </w:pPr>
    </w:p>
    <w:p w14:paraId="6E582316" w14:textId="4B42B094" w:rsidR="00964042" w:rsidRPr="00647A95" w:rsidRDefault="00964042" w:rsidP="00D66A3B">
      <w:pPr>
        <w:pStyle w:val="NormalWeb"/>
        <w:spacing w:before="0" w:beforeAutospacing="0" w:after="0" w:afterAutospacing="0"/>
        <w:jc w:val="both"/>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Por lo tanto</w:t>
      </w:r>
      <w:ins w:id="45" w:author="Lorena Siguenza" w:date="2021-09-06T23:27:00Z">
        <w:r w:rsidR="00535CCB">
          <w:rPr>
            <w:rFonts w:ascii="Arial" w:eastAsiaTheme="minorHAnsi" w:hAnsi="Arial" w:cstheme="minorBidi"/>
            <w:szCs w:val="22"/>
            <w:lang w:val="es-EC" w:eastAsia="en-US"/>
          </w:rPr>
          <w:t>,</w:t>
        </w:r>
      </w:ins>
      <w:r w:rsidRPr="00647A95">
        <w:rPr>
          <w:rFonts w:ascii="Arial" w:eastAsiaTheme="minorHAnsi" w:hAnsi="Arial" w:cstheme="minorBidi"/>
          <w:szCs w:val="22"/>
          <w:lang w:val="es-EC" w:eastAsia="en-US"/>
        </w:rPr>
        <w:t xml:space="preserve"> tomando en consideración el modelo propuesto por</w:t>
      </w:r>
      <w:r w:rsidR="003F3EF0" w:rsidRPr="00647A95">
        <w:rPr>
          <w:rFonts w:ascii="Arial" w:eastAsiaTheme="minorHAnsi" w:hAnsi="Arial" w:cstheme="minorBidi"/>
          <w:szCs w:val="22"/>
          <w:lang w:val="es-EC" w:eastAsia="en-US"/>
        </w:rPr>
        <w:fldChar w:fldCharType="begin" w:fldLock="1"/>
      </w:r>
      <w:r w:rsidR="008543BA" w:rsidRPr="00647A95">
        <w:rPr>
          <w:rFonts w:ascii="Arial" w:eastAsiaTheme="minorHAnsi" w:hAnsi="Arial" w:cstheme="minorBidi"/>
          <w:szCs w:val="22"/>
          <w:lang w:val="es-EC" w:eastAsia="en-US"/>
        </w:rPr>
        <w:instrText>ADDIN CSL_CITATION {"citationItems":[{"id":"ITEM-1","itemData":{"abstract":"Academic libraries have recently been subjected to continuous budget reductions, mainly due to the increasing costs of information and the global economic crisis. As the primary purpose of an academic library is to provide well-balanced collections and a wide range of services to support education and research, an efficient use and allocation of limited resources is vital. However, allocating resources such as money, staff, time, and infrastructure between the library collection and services represents a challenge due to the multitude of data sources required to consult during a decision-making process.\\n\\nAcademic libraries are accustomed to keeping voluminous statistics on their collection and services; however these data are not fully used for decision-making processes due to\\nthe lack of an efficient structure for grouping this information. The authors in a previous study state that prior to decision making, data must be collected based on a holistic approach that incorporates all of the key elements that may influence a decision. It is in this sense that to holistically assess libraries, an approach combining a theoretical framework with several measurement tools is proposed in that study. Therefore, the aim of this paper is to document early experiences and lessons learned in implementing the holistic approach in an academic library in Belgium. To do so, the academic library is evaluated in two dimensions. The first dimension analyzes the library system and its collection, whereas the second dimension analyzes the perspective of both the user and the internal stakeholders. During the initial implementation stages, the proposed approach proved to be valuable to ensure a complete view of the library collection and services. There are, however, important considerations to be borne in mind such as the time required to implement the complete approach, as well as the need of a system to integrate the collected information.","author":[{"dropping-particle":"","family":"Siguenza Guzman","given":"Lorena","non-dropping-particle":"","parse-names":false,"suffix":""},{"dropping-particle":"","family":"Holans","given":"Ludo","non-dropping-particle":"","parse-names":false,"suffix":""},{"dropping-particle":"","family":"Abbeele","given":"Alexandra","non-dropping-particle":"Van den","parse-names":false,"suffix":""},{"dropping-particle":"","family":"Vandewalle","given":"Joos","non-dropping-particle":"","parse-names":false,"suffix":""},{"dropping-particle":"","family":"Verhaaren","given":"Henri","non-dropping-particle":"","parse-names":false,"suffix":""},{"dropping-particle":"","family":"Cattrysse","given":"Dirk","non-dropping-particle":"","parse-names":false,"suffix":""}],"container-title":"Proceedings of IATUL Conferences","id":"ITEM-1","issue":"May 2014","issued":{"date-parts":[["2013"]]},"page":"1-9","title":"Towards a holistic analysis tool to support decision-making in libraries","type":"article-journal"},"uris":["http://www.mendeley.com/documents/?uuid=4377a320-dcec-4b96-8510-97b6796947e3"]}],"mendeley":{"formattedCitation":"(Siguenza Guzman et al., 2013)","manualFormatting":" Siguenza Guzman et al. (2013)","plainTextFormattedCitation":"(Siguenza Guzman et al., 2013)","previouslyFormattedCitation":"(Siguenza Guzman et al., 2013)"},"properties":{"noteIndex":0},"schema":"https://github.com/citation-style-language/schema/raw/master/csl-citation.json"}</w:instrText>
      </w:r>
      <w:r w:rsidR="003F3EF0" w:rsidRPr="00647A95">
        <w:rPr>
          <w:rFonts w:ascii="Arial" w:eastAsiaTheme="minorHAnsi" w:hAnsi="Arial" w:cstheme="minorBidi"/>
          <w:szCs w:val="22"/>
          <w:lang w:val="es-EC" w:eastAsia="en-US"/>
        </w:rPr>
        <w:fldChar w:fldCharType="separate"/>
      </w:r>
      <w:r w:rsidR="003F3EF0" w:rsidRPr="00647A95">
        <w:rPr>
          <w:rFonts w:ascii="Arial" w:eastAsiaTheme="minorHAnsi" w:hAnsi="Arial" w:cstheme="minorBidi"/>
          <w:noProof/>
          <w:szCs w:val="22"/>
          <w:lang w:val="es-EC" w:eastAsia="en-US"/>
        </w:rPr>
        <w:t xml:space="preserve"> </w:t>
      </w:r>
      <w:r w:rsidR="008543BA" w:rsidRPr="00647A95">
        <w:rPr>
          <w:rFonts w:ascii="Arial" w:eastAsiaTheme="minorHAnsi" w:hAnsi="Arial" w:cstheme="minorBidi"/>
          <w:noProof/>
          <w:szCs w:val="22"/>
          <w:lang w:val="es-EC" w:eastAsia="en-US"/>
        </w:rPr>
        <w:t xml:space="preserve">Siguenza Guzman et al. </w:t>
      </w:r>
      <w:r w:rsidR="003F3EF0" w:rsidRPr="00647A95">
        <w:rPr>
          <w:rFonts w:ascii="Arial" w:eastAsiaTheme="minorHAnsi" w:hAnsi="Arial" w:cstheme="minorBidi"/>
          <w:noProof/>
          <w:szCs w:val="22"/>
          <w:lang w:val="es-EC" w:eastAsia="en-US"/>
        </w:rPr>
        <w:t>(2013)</w:t>
      </w:r>
      <w:r w:rsidR="003F3EF0" w:rsidRPr="00647A95">
        <w:rPr>
          <w:rFonts w:ascii="Arial" w:eastAsiaTheme="minorHAnsi" w:hAnsi="Arial" w:cstheme="minorBidi"/>
          <w:szCs w:val="22"/>
          <w:lang w:val="es-EC" w:eastAsia="en-US"/>
        </w:rPr>
        <w:fldChar w:fldCharType="end"/>
      </w:r>
      <w:r w:rsidR="0084358C" w:rsidRPr="00647A95">
        <w:rPr>
          <w:rFonts w:ascii="Arial" w:eastAsiaTheme="minorHAnsi" w:hAnsi="Arial" w:cstheme="minorBidi"/>
          <w:szCs w:val="22"/>
          <w:lang w:val="es-EC" w:eastAsia="en-US"/>
        </w:rPr>
        <w:t xml:space="preserve"> </w:t>
      </w:r>
      <w:r w:rsidRPr="00647A95">
        <w:rPr>
          <w:rFonts w:ascii="Arial" w:eastAsiaTheme="minorHAnsi" w:hAnsi="Arial" w:cstheme="minorBidi"/>
          <w:szCs w:val="22"/>
          <w:lang w:val="es-EC" w:eastAsia="en-US"/>
        </w:rPr>
        <w:t xml:space="preserve">para la </w:t>
      </w:r>
      <w:r w:rsidR="00D921B3" w:rsidRPr="00647A95">
        <w:rPr>
          <w:rFonts w:ascii="Arial" w:eastAsiaTheme="minorHAnsi" w:hAnsi="Arial" w:cstheme="minorBidi"/>
          <w:szCs w:val="22"/>
          <w:lang w:val="es-EC" w:eastAsia="en-US"/>
        </w:rPr>
        <w:t>evaluar la importancia de la colección, se propone formar una base de conocimiento en función de los cuatro ejes principales de estudio de patrones: publicación, citación, descarga y factor de impacto; con el objetivo de proporcionar otra fuente de información fiable que de soporte a la toma de decisiones para la construcción de la colección.</w:t>
      </w:r>
    </w:p>
    <w:p w14:paraId="1BC849B0" w14:textId="182997D5" w:rsidR="00A9471C" w:rsidRPr="00647A95" w:rsidRDefault="00A9471C" w:rsidP="00A9471C">
      <w:pPr>
        <w:pStyle w:val="Ttulo2"/>
        <w:rPr>
          <w:lang w:val="es-EC"/>
        </w:rPr>
      </w:pPr>
      <w:bookmarkStart w:id="46" w:name="_Toc79763356"/>
      <w:r w:rsidRPr="00647A95">
        <w:rPr>
          <w:lang w:val="es-EC"/>
        </w:rPr>
        <w:t>Alcance</w:t>
      </w:r>
      <w:bookmarkEnd w:id="46"/>
      <w:r w:rsidRPr="00647A95">
        <w:rPr>
          <w:lang w:val="es-EC"/>
        </w:rPr>
        <w:t xml:space="preserve"> </w:t>
      </w:r>
    </w:p>
    <w:p w14:paraId="63E08F15" w14:textId="29A61166" w:rsidR="00A9471C" w:rsidRPr="00647A95" w:rsidRDefault="00A9471C" w:rsidP="00D66A3B">
      <w:pPr>
        <w:pStyle w:val="NormalWeb"/>
        <w:spacing w:before="0" w:beforeAutospacing="0" w:after="0" w:afterAutospacing="0"/>
        <w:jc w:val="both"/>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Este proyecto de titulación propone desarrollar un prototipo de Sistema Informático Web, para el Descubrimiento de Patrones de Publicación y Citación en la Producción Científica de la Universidad de Cuenca a través de indicadores bibliométricos y técnicas de minería de datos. El universo de datos está constituido por artículos científicos de investigadores con filiación a la Universidad de Cuenca, indexa</w:t>
      </w:r>
      <w:r w:rsidR="00D921B3" w:rsidRPr="00647A95">
        <w:rPr>
          <w:rFonts w:ascii="Arial" w:eastAsiaTheme="minorHAnsi" w:hAnsi="Arial" w:cstheme="minorBidi"/>
          <w:szCs w:val="22"/>
          <w:lang w:val="es-EC" w:eastAsia="en-US"/>
        </w:rPr>
        <w:t>dos en Scopus y Latindex en un periodo de</w:t>
      </w:r>
      <w:r w:rsidR="00BD4DF9" w:rsidRPr="00647A95">
        <w:rPr>
          <w:rFonts w:ascii="Arial" w:eastAsiaTheme="minorHAnsi" w:hAnsi="Arial" w:cstheme="minorBidi"/>
          <w:szCs w:val="22"/>
          <w:lang w:val="es-EC" w:eastAsia="en-US"/>
        </w:rPr>
        <w:t xml:space="preserve"> cinco años (2016-2020). </w:t>
      </w:r>
      <w:ins w:id="47" w:author="Lorena Siguenza" w:date="2021-09-06T23:30:00Z">
        <w:r w:rsidR="00535CCB">
          <w:rPr>
            <w:rFonts w:ascii="Arial" w:eastAsiaTheme="minorHAnsi" w:hAnsi="Arial" w:cstheme="minorBidi"/>
            <w:szCs w:val="22"/>
            <w:lang w:val="es-EC" w:eastAsia="en-US"/>
          </w:rPr>
          <w:t>E</w:t>
        </w:r>
        <w:r w:rsidR="00535CCB" w:rsidRPr="00647A95">
          <w:rPr>
            <w:rFonts w:ascii="Arial" w:eastAsiaTheme="minorHAnsi" w:hAnsi="Arial" w:cstheme="minorBidi"/>
            <w:szCs w:val="22"/>
            <w:lang w:val="es-EC" w:eastAsia="en-US"/>
          </w:rPr>
          <w:t>n función de los artículos publicados y citados</w:t>
        </w:r>
        <w:r w:rsidR="00535CCB">
          <w:rPr>
            <w:rFonts w:ascii="Arial" w:eastAsiaTheme="minorHAnsi" w:hAnsi="Arial" w:cstheme="minorBidi"/>
            <w:szCs w:val="22"/>
            <w:lang w:val="es-EC" w:eastAsia="en-US"/>
          </w:rPr>
          <w:t>, c</w:t>
        </w:r>
      </w:ins>
      <w:del w:id="48" w:author="Lorena Siguenza" w:date="2021-09-06T23:30:00Z">
        <w:r w:rsidRPr="00647A95" w:rsidDel="00535CCB">
          <w:rPr>
            <w:rFonts w:ascii="Arial" w:eastAsiaTheme="minorHAnsi" w:hAnsi="Arial" w:cstheme="minorBidi"/>
            <w:szCs w:val="22"/>
            <w:lang w:val="es-EC" w:eastAsia="en-US"/>
          </w:rPr>
          <w:delText>C</w:delText>
        </w:r>
      </w:del>
      <w:r w:rsidRPr="00647A95">
        <w:rPr>
          <w:rFonts w:ascii="Arial" w:eastAsiaTheme="minorHAnsi" w:hAnsi="Arial" w:cstheme="minorBidi"/>
          <w:szCs w:val="22"/>
          <w:lang w:val="es-EC" w:eastAsia="en-US"/>
        </w:rPr>
        <w:t xml:space="preserve">on este trabajo se busca obtener, </w:t>
      </w:r>
      <w:del w:id="49" w:author="Lorena Siguenza" w:date="2021-09-06T23:29:00Z">
        <w:r w:rsidRPr="00647A95" w:rsidDel="00535CCB">
          <w:rPr>
            <w:rFonts w:ascii="Arial" w:eastAsiaTheme="minorHAnsi" w:hAnsi="Arial" w:cstheme="minorBidi"/>
            <w:szCs w:val="22"/>
            <w:lang w:val="es-EC" w:eastAsia="en-US"/>
          </w:rPr>
          <w:delText>en función de los artículos publicados y citados</w:delText>
        </w:r>
      </w:del>
      <w:del w:id="50" w:author="Lorena Siguenza" w:date="2021-09-06T23:30:00Z">
        <w:r w:rsidRPr="00647A95" w:rsidDel="00535CCB">
          <w:rPr>
            <w:rFonts w:ascii="Arial" w:eastAsiaTheme="minorHAnsi" w:hAnsi="Arial" w:cstheme="minorBidi"/>
            <w:szCs w:val="22"/>
            <w:lang w:val="es-EC" w:eastAsia="en-US"/>
          </w:rPr>
          <w:delText xml:space="preserve">, </w:delText>
        </w:r>
      </w:del>
      <w:r w:rsidRPr="00647A95">
        <w:rPr>
          <w:rFonts w:ascii="Arial" w:eastAsiaTheme="minorHAnsi" w:hAnsi="Arial" w:cstheme="minorBidi"/>
          <w:szCs w:val="22"/>
          <w:lang w:val="es-EC" w:eastAsia="en-US"/>
        </w:rPr>
        <w:t>por ejemplo, colegios invisibles (i.e., colaboraciones entre autor</w:t>
      </w:r>
      <w:r w:rsidR="00C60564" w:rsidRPr="00647A95">
        <w:rPr>
          <w:rFonts w:ascii="Arial" w:eastAsiaTheme="minorHAnsi" w:hAnsi="Arial" w:cstheme="minorBidi"/>
          <w:szCs w:val="22"/>
          <w:lang w:val="es-EC" w:eastAsia="en-US"/>
        </w:rPr>
        <w:t>es), años de publicación</w:t>
      </w:r>
      <w:r w:rsidRPr="00647A95">
        <w:rPr>
          <w:rFonts w:ascii="Arial" w:eastAsiaTheme="minorHAnsi" w:hAnsi="Arial" w:cstheme="minorBidi"/>
          <w:szCs w:val="22"/>
          <w:lang w:val="es-EC" w:eastAsia="en-US"/>
        </w:rPr>
        <w:t>, tipos de documentos</w:t>
      </w:r>
      <w:r w:rsidR="001A10CF" w:rsidRPr="00647A95">
        <w:rPr>
          <w:rFonts w:ascii="Arial" w:eastAsiaTheme="minorHAnsi" w:hAnsi="Arial" w:cstheme="minorBidi"/>
          <w:szCs w:val="22"/>
          <w:lang w:val="es-EC" w:eastAsia="en-US"/>
        </w:rPr>
        <w:t xml:space="preserve">, </w:t>
      </w:r>
      <w:ins w:id="51" w:author="Lorena Siguenza" w:date="2021-09-06T23:30:00Z">
        <w:r w:rsidR="00535CCB">
          <w:rPr>
            <w:rFonts w:ascii="Arial" w:eastAsiaTheme="minorHAnsi" w:hAnsi="Arial" w:cstheme="minorBidi"/>
            <w:szCs w:val="22"/>
            <w:lang w:val="es-EC" w:eastAsia="en-US"/>
          </w:rPr>
          <w:t xml:space="preserve">y </w:t>
        </w:r>
      </w:ins>
      <w:r w:rsidR="001A10CF" w:rsidRPr="00647A95">
        <w:rPr>
          <w:rFonts w:ascii="Arial" w:eastAsiaTheme="minorHAnsi" w:hAnsi="Arial" w:cstheme="minorBidi"/>
          <w:szCs w:val="22"/>
          <w:lang w:val="es-EC" w:eastAsia="en-US"/>
        </w:rPr>
        <w:t xml:space="preserve">áreas de investigación. </w:t>
      </w:r>
      <w:r w:rsidRPr="00647A95">
        <w:rPr>
          <w:rFonts w:ascii="Arial" w:eastAsiaTheme="minorHAnsi" w:hAnsi="Arial" w:cstheme="minorBidi"/>
          <w:szCs w:val="22"/>
          <w:lang w:val="es-EC" w:eastAsia="en-US"/>
        </w:rPr>
        <w:t>Determinando</w:t>
      </w:r>
      <w:ins w:id="52" w:author="Lorena Siguenza" w:date="2021-09-06T23:30:00Z">
        <w:r w:rsidR="00535CCB">
          <w:rPr>
            <w:rFonts w:ascii="Arial" w:eastAsiaTheme="minorHAnsi" w:hAnsi="Arial" w:cstheme="minorBidi"/>
            <w:szCs w:val="22"/>
            <w:lang w:val="es-EC" w:eastAsia="en-US"/>
          </w:rPr>
          <w:t xml:space="preserve">, además, </w:t>
        </w:r>
      </w:ins>
      <w:del w:id="53" w:author="Lorena Siguenza" w:date="2021-09-06T23:30:00Z">
        <w:r w:rsidRPr="00647A95" w:rsidDel="00535CCB">
          <w:rPr>
            <w:rFonts w:ascii="Arial" w:eastAsiaTheme="minorHAnsi" w:hAnsi="Arial" w:cstheme="minorBidi"/>
            <w:szCs w:val="22"/>
            <w:lang w:val="es-EC" w:eastAsia="en-US"/>
          </w:rPr>
          <w:delText xml:space="preserve"> </w:delText>
        </w:r>
      </w:del>
      <w:r w:rsidRPr="00647A95">
        <w:rPr>
          <w:rFonts w:ascii="Arial" w:eastAsiaTheme="minorHAnsi" w:hAnsi="Arial" w:cstheme="minorBidi"/>
          <w:szCs w:val="22"/>
          <w:lang w:val="es-EC" w:eastAsia="en-US"/>
        </w:rPr>
        <w:t xml:space="preserve">qué revistas son las más utilizadas, </w:t>
      </w:r>
      <w:r w:rsidRPr="00647A95">
        <w:rPr>
          <w:rFonts w:ascii="Arial" w:eastAsiaTheme="minorHAnsi" w:hAnsi="Arial" w:cstheme="minorBidi"/>
          <w:szCs w:val="22"/>
          <w:lang w:val="es-EC" w:eastAsia="en-US"/>
        </w:rPr>
        <w:lastRenderedPageBreak/>
        <w:t>analizar la importancia de las mismas (factor de impacto) para luego apuntar a las bases digit</w:t>
      </w:r>
      <w:r w:rsidR="00C2404D" w:rsidRPr="00647A95">
        <w:rPr>
          <w:rFonts w:ascii="Arial" w:eastAsiaTheme="minorHAnsi" w:hAnsi="Arial" w:cstheme="minorBidi"/>
          <w:szCs w:val="22"/>
          <w:lang w:val="es-EC" w:eastAsia="en-US"/>
        </w:rPr>
        <w:t xml:space="preserve">ales donde éstas se encuentran, </w:t>
      </w:r>
      <w:r w:rsidRPr="00647A95">
        <w:rPr>
          <w:rFonts w:ascii="Arial" w:eastAsiaTheme="minorHAnsi" w:hAnsi="Arial" w:cstheme="minorBidi"/>
          <w:szCs w:val="22"/>
          <w:lang w:val="es-EC" w:eastAsia="en-US"/>
        </w:rPr>
        <w:t>número de artículos por año de la revista para predecir si el uso de la misma se mantiene o disminuye, y así proveer de información que ayude a la toma de decisiones para adquirir o suscribirs</w:t>
      </w:r>
      <w:r w:rsidR="00C2404D" w:rsidRPr="00647A95">
        <w:rPr>
          <w:rFonts w:ascii="Arial" w:eastAsiaTheme="minorHAnsi" w:hAnsi="Arial" w:cstheme="minorBidi"/>
          <w:szCs w:val="22"/>
          <w:lang w:val="es-EC" w:eastAsia="en-US"/>
        </w:rPr>
        <w:t>e a una revista o base digital. L</w:t>
      </w:r>
      <w:r w:rsidRPr="00647A95">
        <w:rPr>
          <w:rFonts w:ascii="Arial" w:eastAsiaTheme="minorHAnsi" w:hAnsi="Arial" w:cstheme="minorBidi"/>
          <w:szCs w:val="22"/>
          <w:lang w:val="es-EC" w:eastAsia="en-US"/>
        </w:rPr>
        <w:t>os resultados serán comparados con las estadísticas de uso suministradas por los proveedores que utiliza la Universidad de Cuenca para sus decisiones de selección.</w:t>
      </w:r>
    </w:p>
    <w:p w14:paraId="63761E52" w14:textId="77777777" w:rsidR="00A9471C" w:rsidRPr="00647A95" w:rsidRDefault="00A9471C" w:rsidP="00D66A3B">
      <w:pPr>
        <w:pStyle w:val="NormalWeb"/>
        <w:spacing w:before="0" w:beforeAutospacing="0" w:after="0" w:afterAutospacing="0"/>
        <w:jc w:val="both"/>
        <w:rPr>
          <w:rFonts w:ascii="Arial" w:eastAsiaTheme="minorHAnsi" w:hAnsi="Arial" w:cstheme="minorBidi"/>
          <w:szCs w:val="22"/>
          <w:lang w:val="es-EC" w:eastAsia="en-US"/>
        </w:rPr>
      </w:pPr>
    </w:p>
    <w:p w14:paraId="3F80ED19" w14:textId="19F748D2" w:rsidR="00BD4DF9" w:rsidRPr="00647A95" w:rsidRDefault="00BD4DF9" w:rsidP="00BD4DF9">
      <w:pPr>
        <w:spacing w:before="0" w:after="0" w:line="240" w:lineRule="auto"/>
        <w:rPr>
          <w:lang w:val="es-EC"/>
        </w:rPr>
      </w:pPr>
      <w:r w:rsidRPr="00647A95">
        <w:rPr>
          <w:lang w:val="es-EC"/>
        </w:rPr>
        <w:t xml:space="preserve">Por lo anterior, </w:t>
      </w:r>
      <w:del w:id="54" w:author="Lorena Siguenza" w:date="2021-09-06T23:31:00Z">
        <w:r w:rsidRPr="00647A95" w:rsidDel="00535CCB">
          <w:rPr>
            <w:lang w:val="es-EC"/>
          </w:rPr>
          <w:delText>e</w:delText>
        </w:r>
        <w:r w:rsidR="00C2404D" w:rsidRPr="00647A95" w:rsidDel="00535CCB">
          <w:rPr>
            <w:lang w:val="es-EC"/>
          </w:rPr>
          <w:delText xml:space="preserve">n </w:delText>
        </w:r>
      </w:del>
      <w:r w:rsidR="00C2404D" w:rsidRPr="00647A95">
        <w:rPr>
          <w:lang w:val="es-EC"/>
        </w:rPr>
        <w:t xml:space="preserve">este trabajo de titulación </w:t>
      </w:r>
      <w:r w:rsidRPr="00647A95">
        <w:rPr>
          <w:lang w:val="es-EC"/>
        </w:rPr>
        <w:t>buscará responder a las siguientes preguntas de investigación:</w:t>
      </w:r>
    </w:p>
    <w:p w14:paraId="5014ACAD" w14:textId="77777777" w:rsidR="00BD4DF9" w:rsidRPr="00647A95" w:rsidRDefault="00BD4DF9" w:rsidP="00BD4DF9">
      <w:pPr>
        <w:spacing w:before="0" w:after="0" w:line="240" w:lineRule="auto"/>
        <w:jc w:val="left"/>
        <w:rPr>
          <w:lang w:val="es-EC"/>
        </w:rPr>
      </w:pPr>
    </w:p>
    <w:p w14:paraId="44314576" w14:textId="3EB15FC1" w:rsidR="00BD4DF9" w:rsidRPr="00647A95" w:rsidRDefault="00A634CD" w:rsidP="00BD4DF9">
      <w:pPr>
        <w:spacing w:before="0" w:after="0" w:line="240" w:lineRule="auto"/>
        <w:rPr>
          <w:lang w:val="es-EC"/>
        </w:rPr>
      </w:pPr>
      <w:commentRangeStart w:id="55"/>
      <w:r w:rsidRPr="00647A95">
        <w:rPr>
          <w:lang w:val="es-EC"/>
        </w:rPr>
        <w:t>P.I.1: ¿</w:t>
      </w:r>
      <w:r w:rsidR="00BD4DF9" w:rsidRPr="00647A95">
        <w:rPr>
          <w:lang w:val="es-EC"/>
        </w:rPr>
        <w:t>Cuáles son los patrones de publicación y citación más relevantes de los artículos científicos de investigadores con fil</w:t>
      </w:r>
      <w:ins w:id="56" w:author="Lorena Siguenza" w:date="2021-09-06T23:31:00Z">
        <w:r w:rsidR="00535CCB">
          <w:rPr>
            <w:lang w:val="es-EC"/>
          </w:rPr>
          <w:t>i</w:t>
        </w:r>
      </w:ins>
      <w:r w:rsidR="00BD4DF9" w:rsidRPr="00647A95">
        <w:rPr>
          <w:lang w:val="es-EC"/>
        </w:rPr>
        <w:t>ación a la Universidad de Cuenca?</w:t>
      </w:r>
    </w:p>
    <w:p w14:paraId="314286D3" w14:textId="35B3432F" w:rsidR="00BD4DF9" w:rsidRPr="00647A95" w:rsidRDefault="00A634CD" w:rsidP="00BD4DF9">
      <w:pPr>
        <w:spacing w:before="0" w:after="0" w:line="240" w:lineRule="auto"/>
        <w:rPr>
          <w:lang w:val="es-EC"/>
        </w:rPr>
      </w:pPr>
      <w:r w:rsidRPr="00647A95">
        <w:rPr>
          <w:lang w:val="es-EC"/>
        </w:rPr>
        <w:t>P.I.2: ¿</w:t>
      </w:r>
      <w:r w:rsidR="00BD4DF9" w:rsidRPr="00647A95">
        <w:rPr>
          <w:lang w:val="es-EC"/>
        </w:rPr>
        <w:t>Cuáles son las revistas más atractivas donde publican los investigadores con fil</w:t>
      </w:r>
      <w:ins w:id="57" w:author="Lorena Siguenza" w:date="2021-09-06T23:32:00Z">
        <w:r w:rsidR="00535CCB">
          <w:rPr>
            <w:lang w:val="es-EC"/>
          </w:rPr>
          <w:t>i</w:t>
        </w:r>
      </w:ins>
      <w:r w:rsidR="00BD4DF9" w:rsidRPr="00647A95">
        <w:rPr>
          <w:lang w:val="es-EC"/>
        </w:rPr>
        <w:t>ación a la Universidad de Cuenca?</w:t>
      </w:r>
    </w:p>
    <w:p w14:paraId="03E3D0C3" w14:textId="236C1EDA" w:rsidR="00BD4DF9" w:rsidRPr="00647A95" w:rsidRDefault="00A634CD" w:rsidP="00562137">
      <w:pPr>
        <w:spacing w:before="0" w:after="0" w:line="240" w:lineRule="auto"/>
        <w:rPr>
          <w:lang w:val="es-EC"/>
        </w:rPr>
      </w:pPr>
      <w:r w:rsidRPr="00647A95">
        <w:rPr>
          <w:lang w:val="es-EC"/>
        </w:rPr>
        <w:t>P.I.3: ¿</w:t>
      </w:r>
      <w:r w:rsidR="00BD4DF9" w:rsidRPr="00647A95">
        <w:rPr>
          <w:lang w:val="es-EC"/>
        </w:rPr>
        <w:t>Qué fuentes y material científico son las más consumidas por los investigadores con filiación a la Universidad de Cuenca para la elaboración y publicación de sus artículos?</w:t>
      </w:r>
      <w:commentRangeEnd w:id="55"/>
      <w:r w:rsidR="00535CCB">
        <w:rPr>
          <w:rStyle w:val="Refdecomentario"/>
        </w:rPr>
        <w:commentReference w:id="55"/>
      </w:r>
    </w:p>
    <w:p w14:paraId="4AA7D1AF" w14:textId="77777777" w:rsidR="00562137" w:rsidRPr="00647A95" w:rsidRDefault="00562137" w:rsidP="00562137">
      <w:pPr>
        <w:pStyle w:val="Ttulo2"/>
        <w:rPr>
          <w:lang w:val="es-EC"/>
        </w:rPr>
      </w:pPr>
      <w:bookmarkStart w:id="58" w:name="_Toc79763357"/>
      <w:r w:rsidRPr="00647A95">
        <w:rPr>
          <w:lang w:val="es-EC"/>
        </w:rPr>
        <w:t>Objetivos</w:t>
      </w:r>
      <w:bookmarkEnd w:id="58"/>
    </w:p>
    <w:p w14:paraId="2323F89F" w14:textId="77777777" w:rsidR="00562137" w:rsidRPr="00647A95" w:rsidRDefault="00562137" w:rsidP="004C4101">
      <w:pPr>
        <w:pStyle w:val="Ttulo3"/>
        <w:numPr>
          <w:ilvl w:val="2"/>
          <w:numId w:val="1"/>
        </w:numPr>
        <w:spacing w:before="280" w:after="240"/>
        <w:rPr>
          <w:lang w:val="es-EC"/>
        </w:rPr>
      </w:pPr>
      <w:bookmarkStart w:id="59" w:name="_Toc79763358"/>
      <w:r w:rsidRPr="00647A95">
        <w:rPr>
          <w:lang w:val="es-EC"/>
        </w:rPr>
        <w:t>Objetivo General</w:t>
      </w:r>
      <w:bookmarkEnd w:id="59"/>
    </w:p>
    <w:p w14:paraId="3605C1A1" w14:textId="77777777" w:rsidR="00562137" w:rsidRPr="00647A95" w:rsidRDefault="00562137" w:rsidP="00562137">
      <w:pPr>
        <w:spacing w:before="0" w:after="0" w:line="240" w:lineRule="auto"/>
        <w:rPr>
          <w:lang w:val="es-EC"/>
        </w:rPr>
      </w:pPr>
      <w:r w:rsidRPr="00647A95">
        <w:rPr>
          <w:lang w:val="es-EC"/>
        </w:rPr>
        <w:t>Desarrollar un prototipo de sistema informático para el descubrimiento de patrones de publicación y citación en la producción científica de la Universidad de Cuenca, a través de indicadores bibliométricos y técnicas de minería de datos, con el fin de proporcionar información que ayude al soporte de toma de decisiones y oriente la adquisición y suscripción de bases digitales conforme a las necesidades de los usuarios.</w:t>
      </w:r>
    </w:p>
    <w:p w14:paraId="15E21D79" w14:textId="77777777" w:rsidR="00562137" w:rsidRPr="00647A95" w:rsidRDefault="00562137" w:rsidP="004C4101">
      <w:pPr>
        <w:pStyle w:val="Ttulo3"/>
        <w:numPr>
          <w:ilvl w:val="2"/>
          <w:numId w:val="1"/>
        </w:numPr>
        <w:spacing w:before="280" w:after="240"/>
        <w:rPr>
          <w:lang w:val="es-EC"/>
        </w:rPr>
      </w:pPr>
      <w:bookmarkStart w:id="60" w:name="_Toc79763359"/>
      <w:r w:rsidRPr="00647A95">
        <w:rPr>
          <w:lang w:val="es-EC"/>
        </w:rPr>
        <w:t>Objetivos Específicos</w:t>
      </w:r>
      <w:bookmarkEnd w:id="60"/>
    </w:p>
    <w:p w14:paraId="1E917896" w14:textId="77777777" w:rsidR="00562137" w:rsidRPr="00647A95" w:rsidRDefault="00562137" w:rsidP="00B2768C">
      <w:pPr>
        <w:pStyle w:val="NormalWeb"/>
        <w:numPr>
          <w:ilvl w:val="0"/>
          <w:numId w:val="7"/>
        </w:numPr>
        <w:spacing w:before="0" w:beforeAutospacing="0" w:after="0" w:afterAutospacing="0"/>
        <w:jc w:val="both"/>
        <w:textAlignment w:val="baseline"/>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Analizar los requerimientos mediante una estructura de recolección de datos a través de la fusión de análisis de citas y publicación, estadísticas de uso suministradas por los proveedores y los valores del factor de impacto de la revista, con el fin de obtener información que oriente a la adquisición y suscripción de bases digitales.</w:t>
      </w:r>
    </w:p>
    <w:p w14:paraId="4DCBCCDC" w14:textId="77777777" w:rsidR="00562137" w:rsidRPr="00647A95" w:rsidRDefault="00562137" w:rsidP="00B2768C">
      <w:pPr>
        <w:pStyle w:val="NormalWeb"/>
        <w:numPr>
          <w:ilvl w:val="0"/>
          <w:numId w:val="7"/>
        </w:numPr>
        <w:spacing w:before="0" w:beforeAutospacing="0" w:after="0" w:afterAutospacing="0"/>
        <w:jc w:val="both"/>
        <w:textAlignment w:val="baseline"/>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Diseñar el prototipo describiendo la funcionalidad de las interfaces, la arquitectura cliente-servidor del sistema y el diseño de la base de datos definida por un modelo conceptual y un modelo lógico.</w:t>
      </w:r>
    </w:p>
    <w:p w14:paraId="1E7F00DF" w14:textId="77777777" w:rsidR="00562137" w:rsidRPr="00647A95" w:rsidRDefault="00562137" w:rsidP="00B2768C">
      <w:pPr>
        <w:pStyle w:val="NormalWeb"/>
        <w:numPr>
          <w:ilvl w:val="0"/>
          <w:numId w:val="7"/>
        </w:numPr>
        <w:spacing w:before="0" w:beforeAutospacing="0" w:after="0" w:afterAutospacing="0"/>
        <w:jc w:val="both"/>
        <w:textAlignment w:val="baseline"/>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Desarrollar e implementar el prototipo con la herramienta de desarrollo web React y el lenguaje de programación Python, en tres niveles: cliente, servidor y base de datos para la recolección e integración de los datos de las publicaciones, ejecución de técnicas de minería de datos y la visualización de los resultados.</w:t>
      </w:r>
    </w:p>
    <w:p w14:paraId="0951228A" w14:textId="77777777" w:rsidR="00562137" w:rsidRPr="00647A95" w:rsidRDefault="00562137" w:rsidP="00B2768C">
      <w:pPr>
        <w:pStyle w:val="NormalWeb"/>
        <w:numPr>
          <w:ilvl w:val="0"/>
          <w:numId w:val="7"/>
        </w:numPr>
        <w:spacing w:before="0" w:beforeAutospacing="0" w:after="0" w:afterAutospacing="0"/>
        <w:jc w:val="both"/>
        <w:textAlignment w:val="baseline"/>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lastRenderedPageBreak/>
        <w:t>Realizar pruebas de funcionamiento y comparar las estadísticas que utiliza la Universidad de Cuenca para la adquisición y/o suscripción de bases digitales con los resultados obtenidos en este trabajo de titulación.</w:t>
      </w:r>
    </w:p>
    <w:p w14:paraId="147A8D64" w14:textId="77777777" w:rsidR="005A77FC" w:rsidRPr="00647A95" w:rsidRDefault="005A77FC" w:rsidP="005A77FC">
      <w:pPr>
        <w:pStyle w:val="Ttulo2"/>
        <w:rPr>
          <w:lang w:val="es-EC"/>
        </w:rPr>
      </w:pPr>
      <w:bookmarkStart w:id="61" w:name="_Toc67232725"/>
      <w:bookmarkStart w:id="62" w:name="_Toc79763360"/>
      <w:r w:rsidRPr="00647A95">
        <w:rPr>
          <w:lang w:val="es-EC"/>
        </w:rPr>
        <w:t>Metodología</w:t>
      </w:r>
      <w:bookmarkEnd w:id="61"/>
      <w:bookmarkEnd w:id="62"/>
    </w:p>
    <w:p w14:paraId="71B15B55" w14:textId="2F5AC3A3" w:rsidR="00FA0652" w:rsidRPr="00647A95" w:rsidRDefault="005A77FC" w:rsidP="005A77FC">
      <w:pPr>
        <w:rPr>
          <w:lang w:val="es-EC"/>
        </w:rPr>
      </w:pPr>
      <w:r w:rsidRPr="00647A95">
        <w:rPr>
          <w:lang w:val="es-EC"/>
        </w:rPr>
        <w:t xml:space="preserve">Para el desarrollo del prototipo se utilizará la metodología tradicional o en cascada, de cinco etapas: análisis de requerimientos, diseño del prototipo, desarrollo e implementación, pruebas y despliegue. A </w:t>
      </w:r>
      <w:r w:rsidR="00A634CD" w:rsidRPr="00647A95">
        <w:rPr>
          <w:lang w:val="es-EC"/>
        </w:rPr>
        <w:t>continuación,</w:t>
      </w:r>
      <w:r w:rsidRPr="00647A95">
        <w:rPr>
          <w:lang w:val="es-EC"/>
        </w:rPr>
        <w:t xml:space="preserve"> en la Figura 1 se puede visualizar las etapas de esta metodología con los componentes principales en relación al actual caso de estudio.</w:t>
      </w:r>
    </w:p>
    <w:p w14:paraId="50104952" w14:textId="2680FCC6" w:rsidR="005A77FC" w:rsidRPr="00647A95" w:rsidRDefault="00FA0652" w:rsidP="005A77FC">
      <w:pPr>
        <w:rPr>
          <w:lang w:val="es-EC"/>
        </w:rPr>
      </w:pPr>
      <w:r w:rsidRPr="00647A95">
        <w:rPr>
          <w:noProof/>
          <w:lang w:val="es-EC" w:eastAsia="es-EC"/>
        </w:rPr>
        <w:drawing>
          <wp:inline distT="0" distB="0" distL="0" distR="0" wp14:anchorId="02C966B7" wp14:editId="348C185F">
            <wp:extent cx="4695687" cy="400050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odología en Cascada.vpd.jpg"/>
                    <pic:cNvPicPr/>
                  </pic:nvPicPr>
                  <pic:blipFill>
                    <a:blip r:embed="rId13">
                      <a:extLst>
                        <a:ext uri="{28A0092B-C50C-407E-A947-70E740481C1C}">
                          <a14:useLocalDpi xmlns:a14="http://schemas.microsoft.com/office/drawing/2010/main" val="0"/>
                        </a:ext>
                      </a:extLst>
                    </a:blip>
                    <a:stretch>
                      <a:fillRect/>
                    </a:stretch>
                  </pic:blipFill>
                  <pic:spPr>
                    <a:xfrm>
                      <a:off x="0" y="0"/>
                      <a:ext cx="4697015" cy="4001632"/>
                    </a:xfrm>
                    <a:prstGeom prst="rect">
                      <a:avLst/>
                    </a:prstGeom>
                  </pic:spPr>
                </pic:pic>
              </a:graphicData>
            </a:graphic>
          </wp:inline>
        </w:drawing>
      </w:r>
    </w:p>
    <w:p w14:paraId="310DCA91" w14:textId="093CBA7B" w:rsidR="00FA0652" w:rsidRDefault="005A77FC" w:rsidP="00FA0652">
      <w:pPr>
        <w:pStyle w:val="Figuras"/>
        <w:rPr>
          <w:lang w:val="es-EC"/>
        </w:rPr>
      </w:pPr>
      <w:bookmarkStart w:id="63" w:name="_Toc79761813"/>
      <w:r w:rsidRPr="00647A95">
        <w:rPr>
          <w:lang w:val="es-EC"/>
        </w:rPr>
        <w:t xml:space="preserve">Etapas establecidas </w:t>
      </w:r>
      <w:r w:rsidR="00FA0652" w:rsidRPr="00647A95">
        <w:rPr>
          <w:lang w:val="es-EC"/>
        </w:rPr>
        <w:t xml:space="preserve">en la Metodología Tradicional </w:t>
      </w:r>
      <w:r w:rsidRPr="00647A95">
        <w:rPr>
          <w:lang w:val="es-EC"/>
        </w:rPr>
        <w:t>para el desarrollo el Prototipo</w:t>
      </w:r>
      <w:bookmarkEnd w:id="63"/>
    </w:p>
    <w:p w14:paraId="225481B0" w14:textId="0BBA1354" w:rsidR="00F72C7E" w:rsidRDefault="00F72C7E" w:rsidP="00F72C7E">
      <w:r>
        <w:t xml:space="preserve">Como punto de partida se tiene </w:t>
      </w:r>
      <w:r w:rsidRPr="00A9471C">
        <w:t xml:space="preserve">el análisis, </w:t>
      </w:r>
      <w:r>
        <w:t xml:space="preserve">para el cual </w:t>
      </w:r>
      <w:r w:rsidRPr="00A9471C">
        <w:t xml:space="preserve">se tomará el modelo propuesto por </w:t>
      </w:r>
      <w:r>
        <w:fldChar w:fldCharType="begin" w:fldLock="1"/>
      </w:r>
      <w:r>
        <w:instrText>ADDIN CSL_CITATION {"citationItems":[{"id":"ITEM-1","itemData":{"abstract":"Academic libraries have recently been subjected to continuous budget reductions, mainly due to the increasing costs of information and the global economic crisis. As the primary purpose of an academic library is to provide well-balanced collections and a wide range of services to support education and research, an efficient use and allocation of limited resources is vital. However, allocating resources such as money, staff, time, and infrastructure between the library collection and services represents a challenge due to the multitude of data sources required to consult during a decision-making process.\\n\\nAcademic libraries are accustomed to keeping voluminous statistics on their collection and services; however these data are not fully used for decision-making processes due to\\nthe lack of an efficient structure for grouping this information. The authors in a previous study state that prior to decision making, data must be collected based on a holistic approach that incorporates all of the key elements that may influence a decision. It is in this sense that to holistically assess libraries, an approach combining a theoretical framework with several measurement tools is proposed in that study. Therefore, the aim of this paper is to document early experiences and lessons learned in implementing the holistic approach in an academic library in Belgium. To do so, the academic library is evaluated in two dimensions. The first dimension analyzes the library system and its collection, whereas the second dimension analyzes the perspective of both the user and the internal stakeholders. During the initial implementation stages, the proposed approach proved to be valuable to ensure a complete view of the library collection and services. There are, however, important considerations to be borne in mind such as the time required to implement the complete approach, as well as the need of a system to integrate the collected information.","author":[{"dropping-particle":"","family":"Siguenza Guzman","given":"Lorena","non-dropping-particle":"","parse-names":false,"suffix":""},{"dropping-particle":"","family":"Holans","given":"Ludo","non-dropping-particle":"","parse-names":false,"suffix":""},{"dropping-particle":"","family":"Abbeele","given":"Alexandra","non-dropping-particle":"Van den","parse-names":false,"suffix":""},{"dropping-particle":"","family":"Vandewalle","given":"Joos","non-dropping-particle":"","parse-names":false,"suffix":""},{"dropping-particle":"","family":"Verhaaren","given":"Henri","non-dropping-particle":"","parse-names":false,"suffix":""},{"dropping-particle":"","family":"Cattrysse","given":"Dirk","non-dropping-particle":"","parse-names":false,"suffix":""}],"container-title":"Proceedings of IATUL Conferences","id":"ITEM-1","issue":"May 2014","issued":{"date-parts":[["2013"]]},"page":"1-9","title":"Towards a holistic analysis tool to support decision-making in libraries","type":"article-journal"},"uris":["http://www.mendeley.com/documents/?uuid=4377a320-dcec-4b96-8510-97b6796947e3"]}],"mendeley":{"formattedCitation":"(Siguenza Guzman et al., 2013)","manualFormatting":"Siguenza Guzman et al. (2013)","plainTextFormattedCitation":"(Siguenza Guzman et al., 2013)","previouslyFormattedCitation":"(Siguenza Guzman et al., 2013)"},"properties":{"noteIndex":0},"schema":"https://github.com/citation-style-language/schema/raw/master/csl-citation.json"}</w:instrText>
      </w:r>
      <w:r>
        <w:fldChar w:fldCharType="separate"/>
      </w:r>
      <w:r>
        <w:rPr>
          <w:noProof/>
        </w:rPr>
        <w:t>Siguenza Guzman et al. (</w:t>
      </w:r>
      <w:r w:rsidRPr="008543BA">
        <w:rPr>
          <w:noProof/>
        </w:rPr>
        <w:t>2013)</w:t>
      </w:r>
      <w:r>
        <w:fldChar w:fldCharType="end"/>
      </w:r>
      <w:r>
        <w:t xml:space="preserve"> que se plasma en la Figura 2. </w:t>
      </w:r>
      <w:r w:rsidRPr="00A9471C">
        <w:t>El diseño incluirá: la descripción de la funcionalidad de las interfaces, la arquitectura cliente-servidor del sistema y el diseño de la base de datos definida por un modelo</w:t>
      </w:r>
      <w:r>
        <w:t xml:space="preserve"> conceptual y un modelo lógico. </w:t>
      </w:r>
      <w:r w:rsidRPr="00A9471C">
        <w:t>Para la implementación se utilizarán herramientas de d</w:t>
      </w:r>
      <w:r>
        <w:t xml:space="preserve">esarrollo web. </w:t>
      </w:r>
      <w:ins w:id="64" w:author="Lorena Siguenza" w:date="2021-09-06T23:34:00Z">
        <w:r w:rsidR="00B305EB">
          <w:t xml:space="preserve">Es decir, </w:t>
        </w:r>
      </w:ins>
      <w:r>
        <w:t xml:space="preserve">React, </w:t>
      </w:r>
      <w:r w:rsidRPr="00A9471C">
        <w:t xml:space="preserve">para el lado del cliente, que se maneja a nivel de componentes, los mismos que pueden ser reutilizables </w:t>
      </w:r>
      <w:r w:rsidRPr="00A9471C">
        <w:lastRenderedPageBreak/>
        <w:t xml:space="preserve">haciendo al sistema escalable y fácil de mantener. </w:t>
      </w:r>
      <w:ins w:id="65" w:author="Lorena Siguenza" w:date="2021-09-06T23:34:00Z">
        <w:r w:rsidR="00B305EB">
          <w:t>Y</w:t>
        </w:r>
      </w:ins>
      <w:ins w:id="66" w:author="Lorena Siguenza" w:date="2021-09-06T23:35:00Z">
        <w:r w:rsidR="00B305EB">
          <w:t xml:space="preserve">, </w:t>
        </w:r>
      </w:ins>
      <w:r w:rsidRPr="00A9471C">
        <w:t>Python, en el lado del servidor, por ser uno de los lenguajes más utilizados para técnicas de minería de datos.</w:t>
      </w:r>
      <w:r>
        <w:t xml:space="preserve"> </w:t>
      </w:r>
      <w:r w:rsidRPr="00A9471C">
        <w:t>Se realizarán pruebas funcionales del prototipo y</w:t>
      </w:r>
      <w:del w:id="67" w:author="Lorena Siguenza" w:date="2021-09-06T23:36:00Z">
        <w:r w:rsidDel="00B305EB">
          <w:delText xml:space="preserve"> </w:delText>
        </w:r>
      </w:del>
      <w:ins w:id="68" w:author="Lorena Siguenza" w:date="2021-09-06T23:36:00Z">
        <w:r w:rsidR="00B305EB">
          <w:t xml:space="preserve">, </w:t>
        </w:r>
      </w:ins>
      <w:r>
        <w:t>finalmente</w:t>
      </w:r>
      <w:ins w:id="69" w:author="Lorena Siguenza" w:date="2021-09-06T23:36:00Z">
        <w:r w:rsidR="00B305EB">
          <w:t>,</w:t>
        </w:r>
      </w:ins>
      <w:r>
        <w:t xml:space="preserve"> el despliegue.</w:t>
      </w:r>
    </w:p>
    <w:p w14:paraId="1F0013B5" w14:textId="77777777" w:rsidR="00F72C7E" w:rsidRPr="00FA0652" w:rsidRDefault="00F72C7E" w:rsidP="00F72C7E"/>
    <w:p w14:paraId="6100C744" w14:textId="77777777" w:rsidR="00F72C7E" w:rsidRDefault="00F72C7E" w:rsidP="00F72C7E">
      <w:pPr>
        <w:jc w:val="center"/>
      </w:pPr>
      <w:commentRangeStart w:id="70"/>
      <w:r>
        <w:rPr>
          <w:noProof/>
          <w:lang w:val="es-EC" w:eastAsia="es-EC"/>
        </w:rPr>
        <w:drawing>
          <wp:inline distT="0" distB="0" distL="0" distR="0" wp14:anchorId="0B0F57F2" wp14:editId="66AD953C">
            <wp:extent cx="3209925" cy="3209925"/>
            <wp:effectExtent l="0" t="0" r="9525" b="9525"/>
            <wp:docPr id="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uenza Guzman Metodologia (1).jpg"/>
                    <pic:cNvPicPr/>
                  </pic:nvPicPr>
                  <pic:blipFill>
                    <a:blip r:embed="rId14">
                      <a:extLst>
                        <a:ext uri="{28A0092B-C50C-407E-A947-70E740481C1C}">
                          <a14:useLocalDpi xmlns:a14="http://schemas.microsoft.com/office/drawing/2010/main" val="0"/>
                        </a:ext>
                      </a:extLst>
                    </a:blip>
                    <a:stretch>
                      <a:fillRect/>
                    </a:stretch>
                  </pic:blipFill>
                  <pic:spPr>
                    <a:xfrm>
                      <a:off x="0" y="0"/>
                      <a:ext cx="3211328" cy="3211328"/>
                    </a:xfrm>
                    <a:prstGeom prst="rect">
                      <a:avLst/>
                    </a:prstGeom>
                  </pic:spPr>
                </pic:pic>
              </a:graphicData>
            </a:graphic>
          </wp:inline>
        </w:drawing>
      </w:r>
      <w:commentRangeEnd w:id="70"/>
      <w:r w:rsidR="00B305EB">
        <w:rPr>
          <w:rStyle w:val="Refdecomentario"/>
        </w:rPr>
        <w:commentReference w:id="70"/>
      </w:r>
    </w:p>
    <w:p w14:paraId="15C54D2D" w14:textId="35530C26" w:rsidR="00F72C7E" w:rsidRDefault="00F72C7E" w:rsidP="00F72C7E">
      <w:pPr>
        <w:pStyle w:val="Figuras"/>
      </w:pPr>
      <w:bookmarkStart w:id="71" w:name="_Toc79011725"/>
      <w:bookmarkStart w:id="72" w:name="_Toc79761814"/>
      <w:r>
        <w:t>Modelo para la Evaluación de la Importancia de la Colección</w:t>
      </w:r>
      <w:bookmarkEnd w:id="71"/>
      <w:bookmarkEnd w:id="72"/>
    </w:p>
    <w:p w14:paraId="79CAA698" w14:textId="49ED28A7" w:rsidR="00F72C7E" w:rsidRDefault="00F72C7E" w:rsidP="00F72C7E">
      <w:pPr>
        <w:rPr>
          <w:color w:val="000000"/>
          <w:lang w:val="es-EC"/>
        </w:rPr>
      </w:pPr>
      <w:r>
        <w:t>Respecto al análisis y toma de decisiones en relación a la adquisición/suscripción de bases digitales se utilizará la Ley de Bradford, que permite encontrar el núcleo de medios publicación</w:t>
      </w:r>
      <w:del w:id="73" w:author="Lorena Siguenza" w:date="2021-09-06T23:37:00Z">
        <w:r w:rsidDel="00B305EB">
          <w:delText xml:space="preserve"> </w:delText>
        </w:r>
      </w:del>
      <w:r>
        <w:t>/revistas</w:t>
      </w:r>
      <w:ins w:id="74" w:author="Lorena Siguenza" w:date="2021-09-06T23:37:00Z">
        <w:r w:rsidR="00B305EB">
          <w:t>,</w:t>
        </w:r>
      </w:ins>
      <w:del w:id="75" w:author="Lorena Siguenza" w:date="2021-09-06T23:37:00Z">
        <w:r w:rsidDel="00B305EB">
          <w:delText xml:space="preserve"> </w:delText>
        </w:r>
      </w:del>
      <w:r>
        <w:t xml:space="preserve"> tomando en consideración </w:t>
      </w:r>
      <w:commentRangeStart w:id="76"/>
      <w:r>
        <w:t xml:space="preserve">las veces que ha sido citados por los investigadores de la Universidad de Cuenca, </w:t>
      </w:r>
      <w:r>
        <w:rPr>
          <w:color w:val="000000"/>
          <w:lang w:val="es-EC"/>
        </w:rPr>
        <w:t xml:space="preserve">seleccionando no solo las más productivas sino también las más relevante para cubrir una determinada área del conocimiento </w:t>
      </w:r>
      <w:r>
        <w:rPr>
          <w:color w:val="000000"/>
          <w:lang w:val="es-EC"/>
        </w:rPr>
        <w:fldChar w:fldCharType="begin" w:fldLock="1"/>
      </w:r>
      <w:r>
        <w:rPr>
          <w:color w:val="000000"/>
          <w:lang w:val="es-EC"/>
        </w:rPr>
        <w:instrText>ADDIN CSL_CITATION {"citationItems":[{"id":"ITEM-1","itemData":{"ISSN":"0187-358X","abstract":"Autoría: Rubén Urbizagástegui Alvarado. Localización: Investigación bibliotecológica. Nº. 68, 2016. Artículo de Revista en Dialnet.","author":[{"dropping-particle":"","family":"Alvarado","given":"Rubén Urbizagástegui","non-dropping-particle":"","parse-names":false,"suffix":""}],"container-title":"Investigación bibliotecológica","id":"ITEM-1","issue":"68","issued":{"date-parts":[["2016"]]},"note":"Publisher: Centro Universitario de Investigaciones Bibliotecológicas\nSection: Investigación bibliotecológica","page":"51-72","title":"El crecimiento de la literatura sobre la ley de Bradford","type":"article-journal","volume":"30"},"uris":["http://www.mendeley.com/documents/?uuid=a7a6d626-5a81-4433-9f8b-22437d5ceff4"]}],"mendeley":{"formattedCitation":"(Alvarado, 2016)","plainTextFormattedCitation":"(Alvarado, 2016)"},"properties":{"noteIndex":0},"schema":"https://github.com/citation-style-language/schema/raw/master/csl-citation.json"}</w:instrText>
      </w:r>
      <w:r>
        <w:rPr>
          <w:color w:val="000000"/>
          <w:lang w:val="es-EC"/>
        </w:rPr>
        <w:fldChar w:fldCharType="separate"/>
      </w:r>
      <w:r w:rsidRPr="001A6E1D">
        <w:rPr>
          <w:noProof/>
          <w:color w:val="000000"/>
          <w:lang w:val="es-EC"/>
        </w:rPr>
        <w:t>(Alvarado, 2016)</w:t>
      </w:r>
      <w:r>
        <w:rPr>
          <w:color w:val="000000"/>
          <w:lang w:val="es-EC"/>
        </w:rPr>
        <w:fldChar w:fldCharType="end"/>
      </w:r>
      <w:r>
        <w:rPr>
          <w:color w:val="000000"/>
          <w:lang w:val="es-EC"/>
        </w:rPr>
        <w:t>.</w:t>
      </w:r>
      <w:commentRangeEnd w:id="76"/>
      <w:r w:rsidR="00B305EB">
        <w:rPr>
          <w:rStyle w:val="Refdecomentario"/>
        </w:rPr>
        <w:commentReference w:id="76"/>
      </w:r>
    </w:p>
    <w:p w14:paraId="4F6230A1" w14:textId="13945401" w:rsidR="00F72C7E" w:rsidRDefault="00F72C7E" w:rsidP="00F72C7E">
      <w:pPr>
        <w:rPr>
          <w:color w:val="000000"/>
          <w:lang w:val="es-EC"/>
        </w:rPr>
      </w:pPr>
    </w:p>
    <w:p w14:paraId="39E09140" w14:textId="7650E00B" w:rsidR="00F72C7E" w:rsidRDefault="00F72C7E" w:rsidP="00F72C7E">
      <w:pPr>
        <w:rPr>
          <w:color w:val="000000"/>
          <w:lang w:val="es-EC"/>
        </w:rPr>
      </w:pPr>
    </w:p>
    <w:p w14:paraId="17B00873" w14:textId="77777777" w:rsidR="00F72C7E" w:rsidRPr="00F72C7E" w:rsidRDefault="00F72C7E" w:rsidP="00F72C7E"/>
    <w:p w14:paraId="54C4F702" w14:textId="4A3D2310" w:rsidR="000C0463" w:rsidRPr="00647A95" w:rsidRDefault="000C0463" w:rsidP="000C0463">
      <w:pPr>
        <w:pStyle w:val="Ttulo2"/>
        <w:rPr>
          <w:lang w:val="es-EC"/>
        </w:rPr>
      </w:pPr>
      <w:bookmarkStart w:id="77" w:name="_Toc67232726"/>
      <w:bookmarkStart w:id="78" w:name="_Toc79763361"/>
      <w:r w:rsidRPr="00647A95">
        <w:rPr>
          <w:lang w:val="es-EC"/>
        </w:rPr>
        <w:t>Estructura de la tesis</w:t>
      </w:r>
      <w:bookmarkEnd w:id="77"/>
      <w:bookmarkEnd w:id="78"/>
    </w:p>
    <w:p w14:paraId="768D860D" w14:textId="5F9410E0" w:rsidR="00562137" w:rsidRPr="00647A95" w:rsidRDefault="00562137" w:rsidP="00562137">
      <w:pPr>
        <w:spacing w:before="0" w:after="0" w:line="240" w:lineRule="auto"/>
        <w:rPr>
          <w:lang w:val="es-EC"/>
        </w:rPr>
      </w:pPr>
      <w:bookmarkStart w:id="79" w:name="_Toc67232727"/>
      <w:r w:rsidRPr="00647A95">
        <w:rPr>
          <w:lang w:val="es-EC"/>
        </w:rPr>
        <w:t xml:space="preserve">A </w:t>
      </w:r>
      <w:r w:rsidR="00F72C7E" w:rsidRPr="00647A95">
        <w:rPr>
          <w:lang w:val="es-EC"/>
        </w:rPr>
        <w:t>continuación,</w:t>
      </w:r>
      <w:r w:rsidRPr="00647A95">
        <w:rPr>
          <w:lang w:val="es-EC"/>
        </w:rPr>
        <w:t xml:space="preserve"> se describen los </w:t>
      </w:r>
      <w:del w:id="80" w:author="Lorena Siguenza" w:date="2021-09-06T23:38:00Z">
        <w:r w:rsidRPr="00647A95" w:rsidDel="00B305EB">
          <w:rPr>
            <w:lang w:val="es-EC"/>
          </w:rPr>
          <w:delText xml:space="preserve">6 </w:delText>
        </w:r>
      </w:del>
      <w:ins w:id="81" w:author="Lorena Siguenza" w:date="2021-09-06T23:38:00Z">
        <w:r w:rsidR="00B305EB">
          <w:rPr>
            <w:lang w:val="es-EC"/>
          </w:rPr>
          <w:t>seis</w:t>
        </w:r>
        <w:r w:rsidR="00B305EB" w:rsidRPr="00647A95">
          <w:rPr>
            <w:lang w:val="es-EC"/>
          </w:rPr>
          <w:t xml:space="preserve"> </w:t>
        </w:r>
      </w:ins>
      <w:r w:rsidRPr="00647A95">
        <w:rPr>
          <w:lang w:val="es-EC"/>
        </w:rPr>
        <w:t>capítulos que componen el presente trabajo de titulación: </w:t>
      </w:r>
    </w:p>
    <w:p w14:paraId="2E5C8E0B" w14:textId="77777777" w:rsidR="00562137" w:rsidRPr="00647A95" w:rsidRDefault="00562137" w:rsidP="00562137">
      <w:pPr>
        <w:spacing w:before="0" w:after="0" w:line="240" w:lineRule="auto"/>
        <w:rPr>
          <w:lang w:val="es-EC"/>
        </w:rPr>
      </w:pPr>
    </w:p>
    <w:p w14:paraId="2FC21670" w14:textId="77777777" w:rsidR="00562137" w:rsidRPr="00647A95" w:rsidRDefault="00562137" w:rsidP="00B2768C">
      <w:pPr>
        <w:pStyle w:val="Prrafodelista"/>
        <w:numPr>
          <w:ilvl w:val="0"/>
          <w:numId w:val="6"/>
        </w:numPr>
        <w:spacing w:before="0" w:after="0" w:line="240" w:lineRule="auto"/>
        <w:rPr>
          <w:b/>
          <w:lang w:val="es-EC"/>
        </w:rPr>
      </w:pPr>
      <w:r w:rsidRPr="00647A95">
        <w:rPr>
          <w:b/>
          <w:lang w:val="es-EC"/>
        </w:rPr>
        <w:t>Capítulo 1: Introducción </w:t>
      </w:r>
    </w:p>
    <w:p w14:paraId="43E38361" w14:textId="6284B867" w:rsidR="00562137" w:rsidRPr="00647A95" w:rsidRDefault="00562137" w:rsidP="00562137">
      <w:pPr>
        <w:spacing w:before="0" w:after="0" w:line="240" w:lineRule="auto"/>
        <w:rPr>
          <w:lang w:val="es-EC"/>
        </w:rPr>
      </w:pPr>
      <w:r w:rsidRPr="00647A95">
        <w:rPr>
          <w:lang w:val="es-EC"/>
        </w:rPr>
        <w:t>Describe la identificación y justific</w:t>
      </w:r>
      <w:r w:rsidR="00F11793" w:rsidRPr="00647A95">
        <w:rPr>
          <w:lang w:val="es-EC"/>
        </w:rPr>
        <w:t xml:space="preserve">ación del problema, el alcance, los </w:t>
      </w:r>
      <w:r w:rsidRPr="00647A95">
        <w:rPr>
          <w:lang w:val="es-EC"/>
        </w:rPr>
        <w:t>objetivos ta</w:t>
      </w:r>
      <w:r w:rsidR="00F11793" w:rsidRPr="00647A95">
        <w:rPr>
          <w:lang w:val="es-EC"/>
        </w:rPr>
        <w:t>nto el general como específicos y la metodología para el desarrollo del trabajo de titulación.</w:t>
      </w:r>
    </w:p>
    <w:p w14:paraId="0A33FF07" w14:textId="77777777" w:rsidR="00562137" w:rsidRPr="00647A95" w:rsidRDefault="00562137" w:rsidP="00B2768C">
      <w:pPr>
        <w:pStyle w:val="Prrafodelista"/>
        <w:numPr>
          <w:ilvl w:val="0"/>
          <w:numId w:val="6"/>
        </w:numPr>
        <w:spacing w:before="0" w:after="0" w:line="240" w:lineRule="auto"/>
        <w:rPr>
          <w:b/>
          <w:lang w:val="es-EC"/>
        </w:rPr>
      </w:pPr>
      <w:r w:rsidRPr="00647A95">
        <w:rPr>
          <w:b/>
          <w:lang w:val="es-EC"/>
        </w:rPr>
        <w:t>Capítulo 2: Marco teórico </w:t>
      </w:r>
    </w:p>
    <w:p w14:paraId="07CB5A68" w14:textId="2695125E" w:rsidR="00562137" w:rsidRPr="00647A95" w:rsidRDefault="00562137" w:rsidP="00562137">
      <w:pPr>
        <w:spacing w:before="0" w:after="0" w:line="240" w:lineRule="auto"/>
        <w:rPr>
          <w:lang w:val="es-EC"/>
        </w:rPr>
      </w:pPr>
      <w:r w:rsidRPr="00647A95">
        <w:rPr>
          <w:lang w:val="es-EC"/>
        </w:rPr>
        <w:t>Se conceptualizan los temas relevantes de la investigación como, bases de datos digitales, bibliometría, métodos e indicadores bibliométricos, minería de da</w:t>
      </w:r>
      <w:r w:rsidR="00D658FB" w:rsidRPr="00647A95">
        <w:rPr>
          <w:lang w:val="es-EC"/>
        </w:rPr>
        <w:t xml:space="preserve">tos y bibliominería. </w:t>
      </w:r>
      <w:commentRangeStart w:id="82"/>
      <w:r w:rsidR="00D658FB" w:rsidRPr="00647A95">
        <w:rPr>
          <w:lang w:val="es-EC"/>
        </w:rPr>
        <w:t xml:space="preserve">A nivel </w:t>
      </w:r>
      <w:r w:rsidRPr="00647A95">
        <w:rPr>
          <w:lang w:val="es-EC"/>
        </w:rPr>
        <w:t>de software</w:t>
      </w:r>
      <w:r w:rsidR="00D658FB" w:rsidRPr="00647A95">
        <w:rPr>
          <w:lang w:val="es-EC"/>
        </w:rPr>
        <w:t xml:space="preserve"> se define </w:t>
      </w:r>
      <w:r w:rsidRPr="00647A95">
        <w:rPr>
          <w:lang w:val="es-EC"/>
        </w:rPr>
        <w:t>la metodología de desarrollo. </w:t>
      </w:r>
      <w:commentRangeEnd w:id="82"/>
      <w:r w:rsidR="00865EA4">
        <w:rPr>
          <w:rStyle w:val="Refdecomentario"/>
        </w:rPr>
        <w:commentReference w:id="82"/>
      </w:r>
    </w:p>
    <w:p w14:paraId="1F57F75D" w14:textId="77777777" w:rsidR="00562137" w:rsidRPr="00647A95" w:rsidRDefault="00562137" w:rsidP="00B2768C">
      <w:pPr>
        <w:pStyle w:val="Prrafodelista"/>
        <w:numPr>
          <w:ilvl w:val="0"/>
          <w:numId w:val="6"/>
        </w:numPr>
        <w:spacing w:before="0" w:after="0" w:line="240" w:lineRule="auto"/>
        <w:rPr>
          <w:b/>
          <w:lang w:val="es-EC"/>
        </w:rPr>
      </w:pPr>
      <w:r w:rsidRPr="00647A95">
        <w:rPr>
          <w:b/>
          <w:lang w:val="es-EC"/>
        </w:rPr>
        <w:t>Capítulo 3: Estado del Arte </w:t>
      </w:r>
    </w:p>
    <w:p w14:paraId="0CB96B60" w14:textId="77777777" w:rsidR="00562137" w:rsidRPr="00647A95" w:rsidRDefault="00562137" w:rsidP="00562137">
      <w:pPr>
        <w:spacing w:before="0" w:after="0" w:line="240" w:lineRule="auto"/>
        <w:rPr>
          <w:lang w:val="es-EC"/>
        </w:rPr>
      </w:pPr>
      <w:r w:rsidRPr="00647A95">
        <w:rPr>
          <w:lang w:val="es-EC"/>
        </w:rPr>
        <w:t>Presenta el estado actual del tema general de investigación. Se lo realiza por medio de una revisión sistemática de literatura de los diferentes temas en los que se centra el trabajo. Esto permitirá tener una vista objetiva de las soluciones existentes al problema planteado y determinará el estado de la investigación.</w:t>
      </w:r>
    </w:p>
    <w:p w14:paraId="40590B61" w14:textId="77777777" w:rsidR="00562137" w:rsidRPr="00647A95" w:rsidRDefault="00562137" w:rsidP="00B2768C">
      <w:pPr>
        <w:pStyle w:val="Prrafodelista"/>
        <w:numPr>
          <w:ilvl w:val="0"/>
          <w:numId w:val="6"/>
        </w:numPr>
        <w:spacing w:before="0" w:after="0" w:line="240" w:lineRule="auto"/>
        <w:rPr>
          <w:b/>
          <w:lang w:val="es-EC"/>
        </w:rPr>
      </w:pPr>
      <w:r w:rsidRPr="00647A95">
        <w:rPr>
          <w:b/>
          <w:lang w:val="es-EC"/>
        </w:rPr>
        <w:t>Capítulo 4: Metodología</w:t>
      </w:r>
    </w:p>
    <w:p w14:paraId="33166959" w14:textId="77777777" w:rsidR="00562137" w:rsidRPr="00647A95" w:rsidRDefault="00562137" w:rsidP="00562137">
      <w:pPr>
        <w:spacing w:before="0" w:after="0" w:line="240" w:lineRule="auto"/>
        <w:rPr>
          <w:lang w:val="es-EC"/>
        </w:rPr>
      </w:pPr>
      <w:r w:rsidRPr="00647A95">
        <w:rPr>
          <w:lang w:val="es-EC"/>
        </w:rPr>
        <w:t>Detalla las cinco etapas de la metodología de desarrollo de software tradicional: análisis de requerimientos, diseño del prototipo, desarrollo e implementación, pruebas y despliegue.</w:t>
      </w:r>
    </w:p>
    <w:p w14:paraId="7DD43E64" w14:textId="77777777" w:rsidR="00562137" w:rsidRPr="00647A95" w:rsidRDefault="00562137" w:rsidP="00B2768C">
      <w:pPr>
        <w:pStyle w:val="Prrafodelista"/>
        <w:numPr>
          <w:ilvl w:val="0"/>
          <w:numId w:val="6"/>
        </w:numPr>
        <w:spacing w:before="0" w:after="0" w:line="240" w:lineRule="auto"/>
        <w:rPr>
          <w:b/>
          <w:lang w:val="es-EC"/>
        </w:rPr>
      </w:pPr>
      <w:r w:rsidRPr="00647A95">
        <w:rPr>
          <w:b/>
          <w:lang w:val="es-EC"/>
        </w:rPr>
        <w:t>Capítulo 5: Resultados y Discusión</w:t>
      </w:r>
    </w:p>
    <w:p w14:paraId="526A71F8" w14:textId="77777777" w:rsidR="00562137" w:rsidRPr="00647A95" w:rsidRDefault="00562137" w:rsidP="00562137">
      <w:pPr>
        <w:spacing w:before="0" w:after="0" w:line="240" w:lineRule="auto"/>
        <w:rPr>
          <w:lang w:val="es-EC"/>
        </w:rPr>
      </w:pPr>
      <w:r w:rsidRPr="00647A95">
        <w:rPr>
          <w:lang w:val="es-EC"/>
        </w:rPr>
        <w:t>Presenta los resultados obtenidos del estudio como: patrones de publicación y citación, revistas y bases digitales más consumidas para la producción científica universitaria, análisis e interpretación de los resultados obtenidos.</w:t>
      </w:r>
    </w:p>
    <w:p w14:paraId="58A329CF" w14:textId="77777777" w:rsidR="00562137" w:rsidRPr="00647A95" w:rsidRDefault="00562137" w:rsidP="00B2768C">
      <w:pPr>
        <w:pStyle w:val="Prrafodelista"/>
        <w:numPr>
          <w:ilvl w:val="0"/>
          <w:numId w:val="6"/>
        </w:numPr>
        <w:spacing w:before="0" w:after="0" w:line="240" w:lineRule="auto"/>
        <w:rPr>
          <w:b/>
          <w:lang w:val="es-EC"/>
        </w:rPr>
      </w:pPr>
      <w:r w:rsidRPr="00647A95">
        <w:rPr>
          <w:b/>
          <w:lang w:val="es-EC"/>
        </w:rPr>
        <w:t>Capítulo 6: Conclusiones y Recomendaciones</w:t>
      </w:r>
    </w:p>
    <w:p w14:paraId="0687C790" w14:textId="3CDB35AB" w:rsidR="00562137" w:rsidRPr="00647A95" w:rsidRDefault="00562137" w:rsidP="00562137">
      <w:pPr>
        <w:spacing w:before="0" w:after="0" w:line="240" w:lineRule="auto"/>
        <w:rPr>
          <w:lang w:val="es-EC"/>
        </w:rPr>
      </w:pPr>
      <w:r w:rsidRPr="00647A95">
        <w:rPr>
          <w:lang w:val="es-EC"/>
        </w:rPr>
        <w:t xml:space="preserve">Se presentan las conclusiones obtenidas de los resultados del </w:t>
      </w:r>
      <w:ins w:id="83" w:author="Lorena Siguenza" w:date="2021-09-06T23:44:00Z">
        <w:r w:rsidR="00865EA4">
          <w:rPr>
            <w:lang w:val="es-EC"/>
          </w:rPr>
          <w:t>C</w:t>
        </w:r>
      </w:ins>
      <w:del w:id="84" w:author="Lorena Siguenza" w:date="2021-09-06T23:44:00Z">
        <w:r w:rsidRPr="00647A95" w:rsidDel="00865EA4">
          <w:rPr>
            <w:lang w:val="es-EC"/>
          </w:rPr>
          <w:delText>c</w:delText>
        </w:r>
      </w:del>
      <w:r w:rsidRPr="00647A95">
        <w:rPr>
          <w:lang w:val="es-EC"/>
        </w:rPr>
        <w:t>apítulo 5 y algunas recomendaciones para posibles trabajos futuros que puedan surgir del presente estudio.</w:t>
      </w:r>
    </w:p>
    <w:p w14:paraId="18A31FFC" w14:textId="77777777" w:rsidR="00F11793" w:rsidRPr="00647A95" w:rsidRDefault="00F11793" w:rsidP="00562137">
      <w:pPr>
        <w:spacing w:before="0" w:after="0" w:line="240" w:lineRule="auto"/>
        <w:rPr>
          <w:lang w:val="es-EC"/>
        </w:rPr>
      </w:pPr>
    </w:p>
    <w:p w14:paraId="6875B64E" w14:textId="77777777" w:rsidR="00F11793" w:rsidRPr="00647A95" w:rsidRDefault="00F11793" w:rsidP="00562137">
      <w:pPr>
        <w:spacing w:before="0" w:after="0" w:line="240" w:lineRule="auto"/>
        <w:rPr>
          <w:lang w:val="es-EC"/>
        </w:rPr>
      </w:pPr>
    </w:p>
    <w:p w14:paraId="06DFC5B3" w14:textId="77777777" w:rsidR="00F11793" w:rsidRPr="00647A95" w:rsidRDefault="00F11793" w:rsidP="00562137">
      <w:pPr>
        <w:spacing w:before="0" w:after="0" w:line="240" w:lineRule="auto"/>
        <w:rPr>
          <w:lang w:val="es-EC"/>
        </w:rPr>
      </w:pPr>
    </w:p>
    <w:p w14:paraId="51B02510" w14:textId="77777777" w:rsidR="00F11793" w:rsidRPr="00647A95" w:rsidRDefault="00F11793" w:rsidP="00562137">
      <w:pPr>
        <w:spacing w:before="0" w:after="0" w:line="240" w:lineRule="auto"/>
        <w:rPr>
          <w:lang w:val="es-EC"/>
        </w:rPr>
      </w:pPr>
    </w:p>
    <w:p w14:paraId="6D8ACA20" w14:textId="77777777" w:rsidR="00F11793" w:rsidRPr="00647A95" w:rsidRDefault="00F11793" w:rsidP="00562137">
      <w:pPr>
        <w:spacing w:before="0" w:after="0" w:line="240" w:lineRule="auto"/>
        <w:rPr>
          <w:lang w:val="es-EC"/>
        </w:rPr>
      </w:pPr>
    </w:p>
    <w:p w14:paraId="00791C60" w14:textId="77777777" w:rsidR="00F11793" w:rsidRPr="00647A95" w:rsidRDefault="00F11793" w:rsidP="00562137">
      <w:pPr>
        <w:spacing w:before="0" w:after="0" w:line="240" w:lineRule="auto"/>
        <w:rPr>
          <w:lang w:val="es-EC"/>
        </w:rPr>
      </w:pPr>
    </w:p>
    <w:p w14:paraId="41422DF8" w14:textId="77777777" w:rsidR="00F11793" w:rsidRPr="00647A95" w:rsidRDefault="00F11793" w:rsidP="00562137">
      <w:pPr>
        <w:spacing w:before="0" w:after="0" w:line="240" w:lineRule="auto"/>
        <w:rPr>
          <w:lang w:val="es-EC"/>
        </w:rPr>
      </w:pPr>
    </w:p>
    <w:p w14:paraId="22EA6B8C" w14:textId="77777777" w:rsidR="00F11793" w:rsidRPr="00647A95" w:rsidRDefault="00F11793" w:rsidP="00562137">
      <w:pPr>
        <w:spacing w:before="0" w:after="0" w:line="240" w:lineRule="auto"/>
        <w:rPr>
          <w:lang w:val="es-EC"/>
        </w:rPr>
      </w:pPr>
    </w:p>
    <w:p w14:paraId="162CA0BF" w14:textId="77777777" w:rsidR="00F11793" w:rsidRPr="00647A95" w:rsidRDefault="00F11793" w:rsidP="00562137">
      <w:pPr>
        <w:spacing w:before="0" w:after="0" w:line="240" w:lineRule="auto"/>
        <w:rPr>
          <w:lang w:val="es-EC"/>
        </w:rPr>
      </w:pPr>
    </w:p>
    <w:p w14:paraId="491F6C6B" w14:textId="77777777" w:rsidR="00F11793" w:rsidRPr="00647A95" w:rsidRDefault="00F11793" w:rsidP="00562137">
      <w:pPr>
        <w:spacing w:before="0" w:after="0" w:line="240" w:lineRule="auto"/>
        <w:rPr>
          <w:lang w:val="es-EC"/>
        </w:rPr>
      </w:pPr>
    </w:p>
    <w:p w14:paraId="558F2514" w14:textId="77777777" w:rsidR="00F11793" w:rsidRPr="00647A95" w:rsidRDefault="00F11793" w:rsidP="00562137">
      <w:pPr>
        <w:spacing w:before="0" w:after="0" w:line="240" w:lineRule="auto"/>
        <w:rPr>
          <w:lang w:val="es-EC"/>
        </w:rPr>
      </w:pPr>
    </w:p>
    <w:p w14:paraId="6F8E52CB" w14:textId="77777777" w:rsidR="00F11793" w:rsidRPr="00647A95" w:rsidRDefault="00F11793" w:rsidP="00562137">
      <w:pPr>
        <w:spacing w:before="0" w:after="0" w:line="240" w:lineRule="auto"/>
        <w:rPr>
          <w:lang w:val="es-EC"/>
        </w:rPr>
      </w:pPr>
    </w:p>
    <w:p w14:paraId="420B307B" w14:textId="77777777" w:rsidR="00F11793" w:rsidRPr="00647A95" w:rsidRDefault="00F11793" w:rsidP="00562137">
      <w:pPr>
        <w:spacing w:before="0" w:after="0" w:line="240" w:lineRule="auto"/>
        <w:rPr>
          <w:lang w:val="es-EC"/>
        </w:rPr>
      </w:pPr>
    </w:p>
    <w:p w14:paraId="461FAEC2" w14:textId="77777777" w:rsidR="00F11793" w:rsidRPr="00647A95" w:rsidRDefault="00F11793" w:rsidP="00562137">
      <w:pPr>
        <w:spacing w:before="0" w:after="0" w:line="240" w:lineRule="auto"/>
        <w:rPr>
          <w:lang w:val="es-EC"/>
        </w:rPr>
      </w:pPr>
    </w:p>
    <w:p w14:paraId="58AA40D0" w14:textId="4E6F6437" w:rsidR="00A86C84" w:rsidRPr="00647A95" w:rsidRDefault="007F0F4F" w:rsidP="00FD0D0A">
      <w:pPr>
        <w:pStyle w:val="Ttulo1"/>
        <w:spacing w:before="400" w:after="360"/>
        <w:rPr>
          <w:lang w:val="es-EC"/>
        </w:rPr>
      </w:pPr>
      <w:bookmarkStart w:id="85" w:name="_Toc79763362"/>
      <w:r w:rsidRPr="00647A95">
        <w:rPr>
          <w:lang w:val="es-EC"/>
        </w:rPr>
        <w:t>Capítulo</w:t>
      </w:r>
      <w:r w:rsidR="00A86C84" w:rsidRPr="00647A95">
        <w:rPr>
          <w:lang w:val="es-EC"/>
        </w:rPr>
        <w:t xml:space="preserve"> 2: </w:t>
      </w:r>
      <w:bookmarkEnd w:id="79"/>
      <w:r w:rsidR="00562137" w:rsidRPr="00647A95">
        <w:rPr>
          <w:lang w:val="es-EC"/>
        </w:rPr>
        <w:t>Marco Teórico</w:t>
      </w:r>
      <w:bookmarkEnd w:id="85"/>
    </w:p>
    <w:p w14:paraId="79E3C85D" w14:textId="77777777" w:rsidR="003579BE" w:rsidRPr="00647A95" w:rsidRDefault="003579BE" w:rsidP="00B2768C">
      <w:pPr>
        <w:pStyle w:val="Prrafodelista"/>
        <w:keepNext/>
        <w:keepLines/>
        <w:numPr>
          <w:ilvl w:val="0"/>
          <w:numId w:val="4"/>
        </w:numPr>
        <w:spacing w:before="400" w:after="360"/>
        <w:contextualSpacing w:val="0"/>
        <w:outlineLvl w:val="1"/>
        <w:rPr>
          <w:rFonts w:eastAsiaTheme="majorEastAsia" w:cstheme="majorBidi"/>
          <w:b/>
          <w:vanish/>
          <w:sz w:val="32"/>
          <w:szCs w:val="26"/>
          <w:lang w:val="es-EC"/>
        </w:rPr>
      </w:pPr>
      <w:bookmarkStart w:id="86" w:name="_Toc66731577"/>
      <w:bookmarkStart w:id="87" w:name="_Toc66892508"/>
      <w:bookmarkStart w:id="88" w:name="_Toc66892870"/>
      <w:bookmarkStart w:id="89" w:name="_Toc66892925"/>
      <w:bookmarkStart w:id="90" w:name="_Toc66894213"/>
      <w:bookmarkStart w:id="91" w:name="_Toc67232728"/>
      <w:bookmarkStart w:id="92" w:name="_Toc67237103"/>
      <w:bookmarkStart w:id="93" w:name="_Toc67237165"/>
      <w:bookmarkStart w:id="94" w:name="_Toc67237422"/>
      <w:bookmarkStart w:id="95" w:name="_Toc67237708"/>
      <w:bookmarkStart w:id="96" w:name="_Toc67237770"/>
      <w:bookmarkStart w:id="97" w:name="_Toc67237975"/>
      <w:bookmarkStart w:id="98" w:name="_Toc67238138"/>
      <w:bookmarkStart w:id="99" w:name="_Toc67238207"/>
      <w:bookmarkStart w:id="100" w:name="_Toc67238349"/>
      <w:bookmarkStart w:id="101" w:name="_Toc67238570"/>
      <w:bookmarkStart w:id="102" w:name="_Toc67238653"/>
      <w:bookmarkStart w:id="103" w:name="_Toc67239441"/>
      <w:bookmarkStart w:id="104" w:name="_Toc67241496"/>
      <w:bookmarkStart w:id="105" w:name="_Toc67243054"/>
      <w:bookmarkStart w:id="106" w:name="_Toc67243116"/>
      <w:bookmarkStart w:id="107" w:name="_Toc67243319"/>
      <w:bookmarkStart w:id="108" w:name="_Toc67248235"/>
      <w:bookmarkStart w:id="109" w:name="_Toc67248353"/>
      <w:bookmarkStart w:id="110" w:name="_Toc67249755"/>
      <w:bookmarkStart w:id="111" w:name="_Toc67254216"/>
      <w:bookmarkStart w:id="112" w:name="_Toc67256460"/>
      <w:bookmarkStart w:id="113" w:name="_Toc67256758"/>
      <w:bookmarkStart w:id="114" w:name="_Toc67435581"/>
      <w:bookmarkStart w:id="115" w:name="_Toc67436002"/>
      <w:bookmarkStart w:id="116" w:name="_Toc67523203"/>
      <w:bookmarkStart w:id="117" w:name="_Toc67523342"/>
      <w:bookmarkStart w:id="118" w:name="_Toc67523690"/>
      <w:bookmarkStart w:id="119" w:name="_Toc67523893"/>
      <w:bookmarkStart w:id="120" w:name="_Toc67523970"/>
      <w:bookmarkStart w:id="121" w:name="_Toc67524038"/>
      <w:bookmarkStart w:id="122" w:name="_Toc67524106"/>
      <w:bookmarkStart w:id="123" w:name="_Toc67524174"/>
      <w:bookmarkStart w:id="124" w:name="_Toc67524242"/>
      <w:bookmarkStart w:id="125" w:name="_Toc67524310"/>
      <w:bookmarkStart w:id="126" w:name="_Toc67524421"/>
      <w:bookmarkStart w:id="127" w:name="_Toc67524532"/>
      <w:bookmarkStart w:id="128" w:name="_Toc67524600"/>
      <w:bookmarkStart w:id="129" w:name="_Toc67524668"/>
      <w:bookmarkStart w:id="130" w:name="_Toc67524824"/>
      <w:bookmarkStart w:id="131" w:name="_Toc67525033"/>
      <w:bookmarkStart w:id="132" w:name="_Toc67525631"/>
      <w:bookmarkStart w:id="133" w:name="_Toc67525803"/>
      <w:bookmarkStart w:id="134" w:name="_Toc67526409"/>
      <w:bookmarkStart w:id="135" w:name="_Toc67526529"/>
      <w:bookmarkStart w:id="136" w:name="_Toc67526597"/>
      <w:bookmarkStart w:id="137" w:name="_Toc67526665"/>
      <w:bookmarkStart w:id="138" w:name="_Toc67526903"/>
      <w:bookmarkStart w:id="139" w:name="_Toc67527004"/>
      <w:bookmarkStart w:id="140" w:name="_Toc67527151"/>
      <w:bookmarkStart w:id="141" w:name="_Toc67528054"/>
      <w:bookmarkStart w:id="142" w:name="_Toc67528159"/>
      <w:bookmarkStart w:id="143" w:name="_Toc67528228"/>
      <w:bookmarkStart w:id="144" w:name="_Toc67528297"/>
      <w:bookmarkStart w:id="145" w:name="_Toc67528366"/>
      <w:bookmarkStart w:id="146" w:name="_Toc67528435"/>
      <w:bookmarkStart w:id="147" w:name="_Toc67528726"/>
      <w:bookmarkStart w:id="148" w:name="_Toc67679231"/>
      <w:bookmarkStart w:id="149" w:name="_Toc67679387"/>
      <w:bookmarkStart w:id="150" w:name="_Toc69382161"/>
      <w:bookmarkStart w:id="151" w:name="_Toc69382290"/>
      <w:bookmarkStart w:id="152" w:name="_Toc75797158"/>
      <w:bookmarkStart w:id="153" w:name="_Toc75813751"/>
      <w:bookmarkStart w:id="154" w:name="_Toc77095432"/>
      <w:bookmarkStart w:id="155" w:name="_Toc77162470"/>
      <w:bookmarkStart w:id="156" w:name="_Toc77168554"/>
      <w:bookmarkStart w:id="157" w:name="_Toc77172204"/>
      <w:bookmarkStart w:id="158" w:name="_Toc78742836"/>
      <w:bookmarkStart w:id="159" w:name="_Toc79761755"/>
      <w:bookmarkStart w:id="160" w:name="_Toc79763363"/>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18B19201" w14:textId="3F194B55" w:rsidR="00F11793" w:rsidRPr="00647A95" w:rsidRDefault="00F11793" w:rsidP="000C0463">
      <w:pPr>
        <w:rPr>
          <w:lang w:val="es-EC"/>
        </w:rPr>
      </w:pPr>
      <w:r w:rsidRPr="00647A95">
        <w:rPr>
          <w:lang w:val="es-EC"/>
        </w:rPr>
        <w:t>En este capítulo se dan a conocer los conceptos principales</w:t>
      </w:r>
      <w:r w:rsidR="00550DE6" w:rsidRPr="00647A95">
        <w:rPr>
          <w:lang w:val="es-EC"/>
        </w:rPr>
        <w:t xml:space="preserve"> de los términos, métodos y herramientas utilizados tanto para el análisis de la producción </w:t>
      </w:r>
      <w:r w:rsidR="00550DE6" w:rsidRPr="00647A95">
        <w:rPr>
          <w:lang w:val="es-EC"/>
        </w:rPr>
        <w:lastRenderedPageBreak/>
        <w:t>científica y descubrimiento de patrones de publicación y citación, como la metodología de desarrollo para la implementación del prototipo se software.</w:t>
      </w:r>
    </w:p>
    <w:p w14:paraId="2E6FCC5C" w14:textId="6CD09358" w:rsidR="00DC2362" w:rsidRPr="00647A95" w:rsidRDefault="00562137" w:rsidP="00DC2362">
      <w:pPr>
        <w:pStyle w:val="Ttulo2"/>
        <w:rPr>
          <w:lang w:val="es-EC"/>
        </w:rPr>
      </w:pPr>
      <w:bookmarkStart w:id="161" w:name="_Toc79763364"/>
      <w:commentRangeStart w:id="162"/>
      <w:commentRangeStart w:id="163"/>
      <w:r w:rsidRPr="00647A95">
        <w:rPr>
          <w:lang w:val="es-EC"/>
        </w:rPr>
        <w:t>Conceptos</w:t>
      </w:r>
      <w:commentRangeEnd w:id="162"/>
      <w:r w:rsidR="00124C64">
        <w:rPr>
          <w:rStyle w:val="Refdecomentario"/>
          <w:rFonts w:eastAsiaTheme="minorHAnsi" w:cstheme="minorBidi"/>
          <w:b w:val="0"/>
        </w:rPr>
        <w:commentReference w:id="162"/>
      </w:r>
      <w:r w:rsidRPr="00647A95">
        <w:rPr>
          <w:lang w:val="es-EC"/>
        </w:rPr>
        <w:t xml:space="preserve"> Generales</w:t>
      </w:r>
      <w:bookmarkEnd w:id="161"/>
      <w:r w:rsidR="00F11793" w:rsidRPr="00647A95">
        <w:rPr>
          <w:lang w:val="es-EC"/>
        </w:rPr>
        <w:t xml:space="preserve"> </w:t>
      </w:r>
      <w:commentRangeEnd w:id="163"/>
      <w:r w:rsidR="00FB4A41">
        <w:rPr>
          <w:rStyle w:val="Refdecomentario"/>
          <w:rFonts w:eastAsiaTheme="minorHAnsi" w:cstheme="minorBidi"/>
          <w:b w:val="0"/>
        </w:rPr>
        <w:commentReference w:id="163"/>
      </w:r>
    </w:p>
    <w:p w14:paraId="272D753B" w14:textId="7D65D312" w:rsidR="00AA5324" w:rsidRPr="00647A95" w:rsidRDefault="00562137" w:rsidP="00B2768C">
      <w:pPr>
        <w:pStyle w:val="Ttulo3"/>
        <w:numPr>
          <w:ilvl w:val="2"/>
          <w:numId w:val="3"/>
        </w:numPr>
        <w:rPr>
          <w:lang w:val="es-EC"/>
        </w:rPr>
      </w:pPr>
      <w:bookmarkStart w:id="164" w:name="_Toc79763365"/>
      <w:r w:rsidRPr="00647A95">
        <w:rPr>
          <w:lang w:val="es-EC"/>
        </w:rPr>
        <w:t>Base de datos digitales</w:t>
      </w:r>
      <w:bookmarkEnd w:id="164"/>
    </w:p>
    <w:p w14:paraId="00E304B3" w14:textId="2E7A6D35" w:rsidR="00054118" w:rsidRPr="00647A95" w:rsidRDefault="00562137" w:rsidP="00562137">
      <w:pPr>
        <w:rPr>
          <w:lang w:val="es-EC"/>
        </w:rPr>
      </w:pPr>
      <w:bookmarkStart w:id="165" w:name="_Toc67232731"/>
      <w:r w:rsidRPr="00647A95">
        <w:rPr>
          <w:lang w:val="es-EC"/>
        </w:rPr>
        <w:t>Las bases de datos o repositorios digitales representan una fuente de información digital especializada y organizada</w:t>
      </w:r>
      <w:ins w:id="166" w:author="Lorena Siguenza" w:date="2021-09-06T23:47:00Z">
        <w:r w:rsidR="00124C64">
          <w:rPr>
            <w:lang w:val="es-EC"/>
          </w:rPr>
          <w:t>. S</w:t>
        </w:r>
      </w:ins>
      <w:del w:id="167" w:author="Lorena Siguenza" w:date="2021-09-06T23:47:00Z">
        <w:r w:rsidRPr="00647A95" w:rsidDel="00124C64">
          <w:rPr>
            <w:lang w:val="es-EC"/>
          </w:rPr>
          <w:delText>, s</w:delText>
        </w:r>
      </w:del>
      <w:r w:rsidRPr="00647A95">
        <w:rPr>
          <w:lang w:val="es-EC"/>
        </w:rPr>
        <w:t>on sistemas informáticos dedicados a gestionar trabajos científicos y académicos de diferentes instituciones</w:t>
      </w:r>
      <w:r w:rsidR="008543BA" w:rsidRPr="00647A95">
        <w:rPr>
          <w:lang w:val="es-EC"/>
        </w:rPr>
        <w:t xml:space="preserve"> </w:t>
      </w:r>
      <w:r w:rsidR="008543BA" w:rsidRPr="00647A95">
        <w:rPr>
          <w:lang w:val="es-EC"/>
        </w:rPr>
        <w:fldChar w:fldCharType="begin" w:fldLock="1"/>
      </w:r>
      <w:r w:rsidR="008543BA" w:rsidRPr="00647A95">
        <w:rPr>
          <w:lang w:val="es-EC"/>
        </w:rPr>
        <w:instrText>ADDIN CSL_CITATION {"citationItems":[{"id":"ITEM-1","itemData":{"DOI":"10.32870/cor.a2n3.6591","author":[{"dropping-particle":"","family":"Mariscal Orozco","given":"José Luis","non-dropping-particle":"","parse-names":false,"suffix":""},{"dropping-particle":"","family":"Girarte","given":"Jose Luis","non-dropping-particle":"","parse-names":false,"suffix":""}],"container-title":"Córima","id":"ITEM-1","issued":{"date-parts":[["2017"]]},"title":"Digital repositories for the training and researching processes in Cultural Management","type":"article-journal","volume":"2"},"uris":["http://www.mendeley.com/documents/?uuid=9f1b2a09-cffd-4716-b3b6-c8aff28389b4"]}],"mendeley":{"formattedCitation":"(Mariscal Orozco &amp; Girarte, 2017)","plainTextFormattedCitation":"(Mariscal Orozco &amp; Girarte, 2017)","previouslyFormattedCitation":"(Mariscal Orozco &amp; Girarte, 2017)"},"properties":{"noteIndex":0},"schema":"https://github.com/citation-style-language/schema/raw/master/csl-citation.json"}</w:instrText>
      </w:r>
      <w:r w:rsidR="008543BA" w:rsidRPr="00647A95">
        <w:rPr>
          <w:lang w:val="es-EC"/>
        </w:rPr>
        <w:fldChar w:fldCharType="separate"/>
      </w:r>
      <w:r w:rsidR="008543BA" w:rsidRPr="00647A95">
        <w:rPr>
          <w:noProof/>
          <w:lang w:val="es-EC"/>
        </w:rPr>
        <w:t>(Mariscal Orozco &amp; Girarte, 2017)</w:t>
      </w:r>
      <w:r w:rsidR="008543BA" w:rsidRPr="00647A95">
        <w:rPr>
          <w:lang w:val="es-EC"/>
        </w:rPr>
        <w:fldChar w:fldCharType="end"/>
      </w:r>
      <w:r w:rsidR="00D658FB" w:rsidRPr="00647A95">
        <w:rPr>
          <w:lang w:val="es-EC"/>
        </w:rPr>
        <w:t xml:space="preserve">. </w:t>
      </w:r>
      <w:r w:rsidRPr="00647A95">
        <w:rPr>
          <w:lang w:val="es-EC"/>
        </w:rPr>
        <w:t>Existen base de datos especializadas de acceso abierto, es decir, se tiene acceso inmediato a todo tipo de resultados de investigación, pero una de las desventajas es que faltan aún en ellos una evaluación tanto cualitativa como cuantitativa que reflejan completament</w:t>
      </w:r>
      <w:r w:rsidR="008543BA" w:rsidRPr="00647A95">
        <w:rPr>
          <w:lang w:val="es-EC"/>
        </w:rPr>
        <w:t xml:space="preserve">e la calidad de un trabajo </w:t>
      </w:r>
      <w:r w:rsidR="008543BA" w:rsidRPr="00647A95">
        <w:rPr>
          <w:lang w:val="es-EC"/>
        </w:rPr>
        <w:fldChar w:fldCharType="begin" w:fldLock="1"/>
      </w:r>
      <w:r w:rsidR="00C16DE0" w:rsidRPr="00647A95">
        <w:rPr>
          <w:lang w:val="es-EC"/>
        </w:rPr>
        <w:instrText>ADDIN CSL_CITATION {"citationItems":[{"id":"ITEM-1","itemData":{"abstract":"We present the first open peer review module for open access repositories. The module, designed in this first stage for integration with DSpace repositories, in order to avoid “inbreeding”, enables any scholar to offer a qualitative and quantitative evaluation of any research object hosted in a compliant repository. Weighted reputation metrics are calculated for articles, reviews, authors and reviewers. An advanced search function allows repository users to filter or sort research objects based on their reputation, which it is calculated based on the reviews received. The integration of peer review in repositories promotes open scholarship by enabling a direct, open and transparent collaboration between authors and reviewers, and produces novel metrics directly reflecting the perceived quality of a research work by expert peers, contrary to current available metrics that only indirectly account for quality through usage statistics. Reviewers of the work and the authors of the work (right of reply) at the repository data base can comment on the reviews of that work. This option may be extended to all specialists in the field registered at the repository but without taking them into account in metrics. The open peer review module has already been installed in two major Spanish repositories (DIGITAL.CSIC, e-IEO) with promising initial results.","author":[{"dropping-particle":"","family":"Perakakis","given":"Pandelis","non-dropping-particle":"","parse-names":false,"suffix":""},{"dropping-particle":"","family":"Ponsati-Obiols","given":"Agnès","non-dropping-particle":"","parse-names":false,"suffix":""},{"dropping-particle":"","family":"Bernal","given":"Isabel","non-dropping-particle":"","parse-names":false,"suffix":""},{"dropping-particle":"","family":"Sierra","given":"Carles","non-dropping-particle":"","parse-names":false,"suffix":""},{"dropping-particle":"","family":"Osman","given":"Nardine","non-dropping-particle":"","parse-names":false,"suffix":""},{"dropping-particle":"","family":"Mosquera-de-Arancibia","given":"Concha","non-dropping-particle":"","parse-names":false,"suffix":""},{"dropping-particle":"","family":"Lorenzo","given":"Emilio","non-dropping-particle":"","parse-names":false,"suffix":""}],"id":"ITEM-1","issued":{"date-parts":[["2016"]]},"title":"Módulo de evaluación por pares en abierto para repositorios de acceso abierto","type":"article"},"uris":["http://www.mendeley.com/documents/?uuid=a50b5139-5281-4cfc-9f3a-53bb70ad26b1"]}],"mendeley":{"formattedCitation":"(Perakakis et al., 2016)","plainTextFormattedCitation":"(Perakakis et al., 2016)","previouslyFormattedCitation":"(Perakakis et al., 2016)"},"properties":{"noteIndex":0},"schema":"https://github.com/citation-style-language/schema/raw/master/csl-citation.json"}</w:instrText>
      </w:r>
      <w:r w:rsidR="008543BA" w:rsidRPr="00647A95">
        <w:rPr>
          <w:lang w:val="es-EC"/>
        </w:rPr>
        <w:fldChar w:fldCharType="separate"/>
      </w:r>
      <w:r w:rsidR="008543BA" w:rsidRPr="00647A95">
        <w:rPr>
          <w:noProof/>
          <w:lang w:val="es-EC"/>
        </w:rPr>
        <w:t>(Perakakis et al., 2016)</w:t>
      </w:r>
      <w:r w:rsidR="008543BA" w:rsidRPr="00647A95">
        <w:rPr>
          <w:lang w:val="es-EC"/>
        </w:rPr>
        <w:fldChar w:fldCharType="end"/>
      </w:r>
      <w:ins w:id="168" w:author="Lorena Siguenza" w:date="2021-09-06T23:48:00Z">
        <w:r w:rsidR="00124C64">
          <w:rPr>
            <w:lang w:val="es-EC"/>
          </w:rPr>
          <w:t>. P</w:t>
        </w:r>
      </w:ins>
      <w:del w:id="169" w:author="Lorena Siguenza" w:date="2021-09-06T23:48:00Z">
        <w:r w:rsidR="008543BA" w:rsidRPr="00647A95" w:rsidDel="00124C64">
          <w:rPr>
            <w:lang w:val="es-EC"/>
          </w:rPr>
          <w:delText xml:space="preserve">, </w:delText>
        </w:r>
        <w:r w:rsidRPr="00647A95" w:rsidDel="00124C64">
          <w:rPr>
            <w:lang w:val="es-EC"/>
          </w:rPr>
          <w:delText>p</w:delText>
        </w:r>
      </w:del>
      <w:r w:rsidRPr="00647A95">
        <w:rPr>
          <w:lang w:val="es-EC"/>
        </w:rPr>
        <w:t>or otro lado, las bases de datos privadas tienen acceso restringido</w:t>
      </w:r>
      <w:ins w:id="170" w:author="Lorena Siguenza" w:date="2021-09-06T23:48:00Z">
        <w:r w:rsidR="00124C64">
          <w:rPr>
            <w:lang w:val="es-EC"/>
          </w:rPr>
          <w:t>,</w:t>
        </w:r>
      </w:ins>
      <w:r w:rsidRPr="00647A95">
        <w:rPr>
          <w:lang w:val="es-EC"/>
        </w:rPr>
        <w:t xml:space="preserve"> ya sea por el costo, infraestructura y servicios de bibliotecas universitaria</w:t>
      </w:r>
      <w:ins w:id="171" w:author="Lorena Siguenza" w:date="2021-09-06T23:48:00Z">
        <w:r w:rsidR="00124C64">
          <w:rPr>
            <w:lang w:val="es-EC"/>
          </w:rPr>
          <w:t>. E</w:t>
        </w:r>
      </w:ins>
      <w:del w:id="172" w:author="Lorena Siguenza" w:date="2021-09-06T23:48:00Z">
        <w:r w:rsidRPr="00647A95" w:rsidDel="00124C64">
          <w:rPr>
            <w:lang w:val="es-EC"/>
          </w:rPr>
          <w:delText>s, e</w:delText>
        </w:r>
      </w:del>
      <w:r w:rsidRPr="00647A95">
        <w:rPr>
          <w:lang w:val="es-EC"/>
        </w:rPr>
        <w:t>stas bases proporcionan trabajos de calidad</w:t>
      </w:r>
      <w:del w:id="173" w:author="Lorena Siguenza" w:date="2021-09-06T23:48:00Z">
        <w:r w:rsidRPr="00647A95" w:rsidDel="00124C64">
          <w:rPr>
            <w:lang w:val="es-EC"/>
          </w:rPr>
          <w:delText>,</w:delText>
        </w:r>
      </w:del>
      <w:r w:rsidRPr="00647A95">
        <w:rPr>
          <w:lang w:val="es-EC"/>
        </w:rPr>
        <w:t xml:space="preserve"> debido a que se realiza una evaluación completa a los mismos para que puedan ser colocadas en el repositorio</w:t>
      </w:r>
      <w:bookmarkEnd w:id="165"/>
      <w:r w:rsidR="00C16DE0" w:rsidRPr="00647A95">
        <w:rPr>
          <w:lang w:val="es-EC"/>
        </w:rPr>
        <w:t xml:space="preserve"> </w:t>
      </w:r>
      <w:r w:rsidR="00C16DE0" w:rsidRPr="00647A95">
        <w:rPr>
          <w:lang w:val="es-EC"/>
        </w:rPr>
        <w:fldChar w:fldCharType="begin" w:fldLock="1"/>
      </w:r>
      <w:r w:rsidR="00C16DE0" w:rsidRPr="00647A95">
        <w:rPr>
          <w:lang w:val="es-EC"/>
        </w:rPr>
        <w:instrText>ADDIN CSL_CITATION {"citationItems":[{"id":"ITEM-1","itemData":{"DOI":"10.32870/cor.a2n3.6591","author":[{"dropping-particle":"","family":"Mariscal Orozco","given":"José Luis","non-dropping-particle":"","parse-names":false,"suffix":""},{"dropping-particle":"","family":"Girarte","given":"Jose Luis","non-dropping-particle":"","parse-names":false,"suffix":""}],"container-title":"Córima","id":"ITEM-1","issued":{"date-parts":[["2017"]]},"title":"Digital repositories for the training and researching processes in Cultural Management","type":"article-journal","volume":"2"},"uris":["http://www.mendeley.com/documents/?uuid=9f1b2a09-cffd-4716-b3b6-c8aff28389b4"]}],"mendeley":{"formattedCitation":"(Mariscal Orozco &amp; Girarte, 2017)","plainTextFormattedCitation":"(Mariscal Orozco &amp; Girarte, 2017)","previouslyFormattedCitation":"(Mariscal Orozco &amp; Girarte, 2017)"},"properties":{"noteIndex":0},"schema":"https://github.com/citation-style-language/schema/raw/master/csl-citation.json"}</w:instrText>
      </w:r>
      <w:r w:rsidR="00C16DE0" w:rsidRPr="00647A95">
        <w:rPr>
          <w:lang w:val="es-EC"/>
        </w:rPr>
        <w:fldChar w:fldCharType="separate"/>
      </w:r>
      <w:r w:rsidR="00C16DE0" w:rsidRPr="00647A95">
        <w:rPr>
          <w:noProof/>
          <w:lang w:val="es-EC"/>
        </w:rPr>
        <w:t>(Mariscal Orozco &amp; Girarte, 2017)</w:t>
      </w:r>
      <w:r w:rsidR="00C16DE0" w:rsidRPr="00647A95">
        <w:rPr>
          <w:lang w:val="es-EC"/>
        </w:rPr>
        <w:fldChar w:fldCharType="end"/>
      </w:r>
      <w:r w:rsidR="00D658FB" w:rsidRPr="00647A95">
        <w:rPr>
          <w:lang w:val="es-EC"/>
        </w:rPr>
        <w:t>.</w:t>
      </w:r>
    </w:p>
    <w:p w14:paraId="349E33FF" w14:textId="409A622B" w:rsidR="00E25F1C" w:rsidRPr="00647A95" w:rsidRDefault="00E25F1C" w:rsidP="00B2768C">
      <w:pPr>
        <w:pStyle w:val="Ttulo3"/>
        <w:numPr>
          <w:ilvl w:val="2"/>
          <w:numId w:val="3"/>
        </w:numPr>
        <w:rPr>
          <w:lang w:val="es-EC"/>
        </w:rPr>
      </w:pPr>
      <w:bookmarkStart w:id="174" w:name="_Toc79763366"/>
      <w:bookmarkStart w:id="175" w:name="_Toc67232732"/>
      <w:r w:rsidRPr="00647A95">
        <w:rPr>
          <w:lang w:val="es-EC"/>
        </w:rPr>
        <w:t>Bibliometría</w:t>
      </w:r>
      <w:bookmarkEnd w:id="174"/>
    </w:p>
    <w:p w14:paraId="287FCACA" w14:textId="1C7615F2" w:rsidR="00E25F1C" w:rsidRPr="00647A95" w:rsidRDefault="00E25F1C" w:rsidP="00E25F1C">
      <w:pPr>
        <w:rPr>
          <w:lang w:val="es-EC"/>
        </w:rPr>
      </w:pPr>
      <w:r w:rsidRPr="00647A95">
        <w:rPr>
          <w:lang w:val="es-EC"/>
        </w:rPr>
        <w:t>La bibliometría se convirtió en un campo de investigación interdisciplinaria</w:t>
      </w:r>
      <w:del w:id="176" w:author="Lorena Siguenza" w:date="2021-09-06T23:49:00Z">
        <w:r w:rsidRPr="00647A95" w:rsidDel="00124C64">
          <w:rPr>
            <w:lang w:val="es-EC"/>
          </w:rPr>
          <w:delText>,</w:delText>
        </w:r>
      </w:del>
      <w:r w:rsidRPr="00647A95">
        <w:rPr>
          <w:lang w:val="es-EC"/>
        </w:rPr>
        <w:t xml:space="preserve"> que puede extenderse a casi todos los campos científicos</w:t>
      </w:r>
      <w:r w:rsidR="00C16DE0" w:rsidRPr="00647A95">
        <w:rPr>
          <w:lang w:val="es-EC"/>
        </w:rPr>
        <w:t xml:space="preserve"> </w:t>
      </w:r>
      <w:r w:rsidR="00C16DE0" w:rsidRPr="00647A95">
        <w:rPr>
          <w:lang w:val="es-EC"/>
        </w:rPr>
        <w:fldChar w:fldCharType="begin" w:fldLock="1"/>
      </w:r>
      <w:r w:rsidR="00C16DE0" w:rsidRPr="00647A95">
        <w:rPr>
          <w:lang w:val="es-EC"/>
        </w:rPr>
        <w:instrText>ADDIN CSL_CITATION {"citationItems":[{"id":"ITEM-1","itemData":{"abstract":"Bibliometrics has become a standard tool of science policy and research management in the last decades. All significant compilations of science indicators heavily rely on publication and citation statistics and other, more sophisticated bibliometric techniques. Examples for such compilations are: beginitemize item National Science Board item Observatoire des Sciences et des Techniques item European Report on S&amp;T Indicators item Het Nederlands Observatorium van Wetenschap en Technologie: Wetenschaps- en Technologie-Indicatoren item Vlaams Indicatorenboek enditemize In addition, many extensive bibliometric studies of important science fields appeared during the last two decades. Aim of these studies was to measure national research performance in the international context or to describe the development of a science field with the help of bibliometric means (for instance, Braun et al., 1987). It is a common misbelief that bibliometrics is nothing else but publication and citation based gauging of scientific performance or compiling of cleaned-up bibliographies on research domains extended by citation data. In fact, scientometrics is a multifaceted endeavour encompassing subareas such as structural, dynamic, evaluative and predictive scientometrics. Structural scientometrics came up with results like the re-mapping of the epistemological structure of science based, for instance, on co-citation, ''bibliographic coupling'' techniques or co-word techniques. Dynamic scientometrics constructed sophisticated models of scientific growth, obsolescence, citation processes, etc. These models are not only of theoretical interest but can also be usefully applied in evaluation and prediction. Beyond policy relevant applications of bibliometric results, there are recently important applications in the context of studying the linkage between science and technology, or applications to related fields such as library and information science and most recently also Webometrics. Examples for the latter ones are the large ongoing projects EICSTES (European Indicators, Cyberspace and the Science-Technology- Economy System) and WISER (Web indicators for scientific, technology and innovation research). Today, bibliometrics is one of the rare truly interdisciplinary research fields to extend to almost all scientific fields. Bibliometric methodology comprises components from mathematics, social sciences, natural sciences, engineering and even life sciences. The following pages will p…","author":[{"dropping-particle":"","family":"Glänzel","given":"Wolfgang","non-dropping-particle":"","parse-names":false,"suffix":""}],"container-title":"Researchgate","id":"ITEM-1","issue":"May","issued":{"date-parts":[["2003"]]},"page":"115","title":"Bibliometrics as a research field: A course on Theory and Application of Bibliometric Indicators","type":"article-journal"},"uris":["http://www.mendeley.com/documents/?uuid=4cbdff13-5319-40bb-a0d8-5a40b92f3189"]}],"mendeley":{"formattedCitation":"(Glänzel, 2003)","plainTextFormattedCitation":"(Glänzel, 2003)","previouslyFormattedCitation":"(Glänzel, 2003)"},"properties":{"noteIndex":0},"schema":"https://github.com/citation-style-language/schema/raw/master/csl-citation.json"}</w:instrText>
      </w:r>
      <w:r w:rsidR="00C16DE0" w:rsidRPr="00647A95">
        <w:rPr>
          <w:lang w:val="es-EC"/>
        </w:rPr>
        <w:fldChar w:fldCharType="separate"/>
      </w:r>
      <w:r w:rsidR="00C16DE0" w:rsidRPr="00647A95">
        <w:rPr>
          <w:noProof/>
          <w:lang w:val="es-EC"/>
        </w:rPr>
        <w:t>(Glänzel, 2003)</w:t>
      </w:r>
      <w:r w:rsidR="00C16DE0" w:rsidRPr="00647A95">
        <w:rPr>
          <w:lang w:val="es-EC"/>
        </w:rPr>
        <w:fldChar w:fldCharType="end"/>
      </w:r>
      <w:r w:rsidRPr="00647A95">
        <w:rPr>
          <w:lang w:val="es-EC"/>
        </w:rPr>
        <w:t xml:space="preserve">. Es un término utilizado para indicar la calidad y </w:t>
      </w:r>
      <w:commentRangeStart w:id="177"/>
      <w:r w:rsidRPr="00647A95">
        <w:rPr>
          <w:lang w:val="es-EC"/>
        </w:rPr>
        <w:t xml:space="preserve">cantidad de un artículo </w:t>
      </w:r>
      <w:commentRangeEnd w:id="177"/>
      <w:r w:rsidR="00124C64">
        <w:rPr>
          <w:rStyle w:val="Refdecomentario"/>
        </w:rPr>
        <w:commentReference w:id="177"/>
      </w:r>
      <w:r w:rsidRPr="00647A95">
        <w:rPr>
          <w:lang w:val="es-EC"/>
        </w:rPr>
        <w:t>a través de la aplicación de métodos estadísticos y matemáticos</w:t>
      </w:r>
      <w:r w:rsidR="00C16DE0" w:rsidRPr="00647A95">
        <w:rPr>
          <w:lang w:val="es-EC"/>
        </w:rPr>
        <w:t xml:space="preserve"> </w:t>
      </w:r>
      <w:r w:rsidR="00C16DE0" w:rsidRPr="00647A95">
        <w:rPr>
          <w:lang w:val="es-EC"/>
        </w:rPr>
        <w:fldChar w:fldCharType="begin" w:fldLock="1"/>
      </w:r>
      <w:r w:rsidR="00C16DE0" w:rsidRPr="00647A95">
        <w:rPr>
          <w:lang w:val="es-EC"/>
        </w:rPr>
        <w:instrText>ADDIN CSL_CITATION {"citationItems":[{"id":"ITEM-1","itemData":{"DOI":"10.5005/jp-journals-10024-1525","ISSN":"1526-3711","PMID":"25095854","abstract":"Europe PMC is an archive of life sciences journal literature., Bibliometric indicators for evaluating the quality of scientifc publications.","author":[{"dropping-particle":"","family":"Ma","given":"Joshi","non-dropping-particle":"","parse-names":false,"suffix":""}],"container-title":"The Journal of Contemporary Dental Practice","id":"ITEM-1","issue":"2","issued":{"date-parts":[["2014"]]},"page":"258-262","title":"Bibliometric indicators for evaluating the quality of scientifc publications.","type":"article-journal","volume":"15"},"uris":["http://www.mendeley.com/documents/?uuid=5047fe03-6fd8-4056-868f-b777561d6eb8"]}],"mendeley":{"formattedCitation":"(Ma, 2014)","plainTextFormattedCitation":"(Ma, 2014)","previouslyFormattedCitation":"(Ma, 2014)"},"properties":{"noteIndex":0},"schema":"https://github.com/citation-style-language/schema/raw/master/csl-citation.json"}</w:instrText>
      </w:r>
      <w:r w:rsidR="00C16DE0" w:rsidRPr="00647A95">
        <w:rPr>
          <w:lang w:val="es-EC"/>
        </w:rPr>
        <w:fldChar w:fldCharType="separate"/>
      </w:r>
      <w:r w:rsidR="00C16DE0" w:rsidRPr="00647A95">
        <w:rPr>
          <w:noProof/>
          <w:lang w:val="es-EC"/>
        </w:rPr>
        <w:t>(Ma, 2014)</w:t>
      </w:r>
      <w:r w:rsidR="00C16DE0" w:rsidRPr="00647A95">
        <w:rPr>
          <w:lang w:val="es-EC"/>
        </w:rPr>
        <w:fldChar w:fldCharType="end"/>
      </w:r>
      <w:r w:rsidR="00C16DE0" w:rsidRPr="00647A95">
        <w:rPr>
          <w:lang w:val="es-EC"/>
        </w:rPr>
        <w:t xml:space="preserve">. </w:t>
      </w:r>
      <w:r w:rsidRPr="00647A95">
        <w:rPr>
          <w:lang w:val="es-EC"/>
        </w:rPr>
        <w:t>El análisis bibliométrico es un método documental cuyos objetivos son el análisis del tamaño, crecimiento y distribución de la producción científica y el análisis del comportamiento de los productores y consumidores de estos documentos, a través de indicadores bibliométricos</w:t>
      </w:r>
      <w:r w:rsidR="00C16DE0" w:rsidRPr="00647A95">
        <w:rPr>
          <w:lang w:val="es-EC"/>
        </w:rPr>
        <w:t xml:space="preserve"> </w:t>
      </w:r>
      <w:r w:rsidR="00C16DE0" w:rsidRPr="00647A95">
        <w:rPr>
          <w:lang w:val="es-EC"/>
        </w:rPr>
        <w:fldChar w:fldCharType="begin" w:fldLock="1"/>
      </w:r>
      <w:r w:rsidR="00C16DE0" w:rsidRPr="00647A95">
        <w:rPr>
          <w:lang w:val="es-EC"/>
        </w:rPr>
        <w:instrText>ADDIN CSL_CITATION {"citationItems":[{"id":"ITEM-1","itemData":{"ISSN":"0302-4342","abstract":"Autorías: Francisco Javier González de Dios, Manuel Moya Benavent, M.A. Mateos Hernández.\nLocalización: Anales españoles de pediatría: Publicación oficial de la Asociación Española de Pediatría ( AEP ). Nº. 3, 1997.\nArtículo de Revista en Dialnet.","author":[{"dropping-particle":"de","family":"Dios","given":"Francisco Javier González","non-dropping-particle":"","parse-names":false,"suffix":""},{"dropping-particle":"","family":"Benavent","given":"Manuel Moya","non-dropping-particle":"","parse-names":false,"suffix":""},{"dropping-particle":"","family":"Hernández","given":"M A Mateos","non-dropping-particle":"","parse-names":false,"suffix":""}],"container-title":"Anales españoles de pediatría: Publicación oficial de la Asociación Española de Pediatría ( AEP )","id":"ITEM-1","issue":"3 (SEPTIEMBRE)","issued":{"date-parts":[["1997"]]},"note":"Publisher: Doyma\nSection: Anales españoles de pediatría: Publicación oficial de la Asociación Española de Pediatría ( AEP )","page":"235-244","title":"Indicadores bibliométricos: características y limitaciones en el análisis de la actividad científica","title-short":"Indicadores bibliométricos","type":"article-journal","volume":"47"},"uris":["http://www.mendeley.com/documents/?uuid=0316c502-7b7d-423d-9f94-3b412b3c13dd"]}],"mendeley":{"formattedCitation":"(Dios et al., 1997)","plainTextFormattedCitation":"(Dios et al., 1997)","previouslyFormattedCitation":"(Dios et al., 1997)"},"properties":{"noteIndex":0},"schema":"https://github.com/citation-style-language/schema/raw/master/csl-citation.json"}</w:instrText>
      </w:r>
      <w:r w:rsidR="00C16DE0" w:rsidRPr="00647A95">
        <w:rPr>
          <w:lang w:val="es-EC"/>
        </w:rPr>
        <w:fldChar w:fldCharType="separate"/>
      </w:r>
      <w:r w:rsidR="00C16DE0" w:rsidRPr="00647A95">
        <w:rPr>
          <w:noProof/>
          <w:lang w:val="es-EC"/>
        </w:rPr>
        <w:t>(Dios et al., 1997)</w:t>
      </w:r>
      <w:r w:rsidR="00C16DE0" w:rsidRPr="00647A95">
        <w:rPr>
          <w:lang w:val="es-EC"/>
        </w:rPr>
        <w:fldChar w:fldCharType="end"/>
      </w:r>
      <w:r w:rsidRPr="00647A95">
        <w:rPr>
          <w:lang w:val="es-EC"/>
        </w:rPr>
        <w:t>.</w:t>
      </w:r>
    </w:p>
    <w:p w14:paraId="1ACC9F99" w14:textId="6FC9A63A" w:rsidR="00E25F1C" w:rsidRPr="00647A95" w:rsidRDefault="00E25F1C" w:rsidP="00B2768C">
      <w:pPr>
        <w:pStyle w:val="Ttulo3"/>
        <w:numPr>
          <w:ilvl w:val="2"/>
          <w:numId w:val="3"/>
        </w:numPr>
        <w:rPr>
          <w:lang w:val="es-EC"/>
        </w:rPr>
      </w:pPr>
      <w:bookmarkStart w:id="178" w:name="_Toc79763367"/>
      <w:r w:rsidRPr="00647A95">
        <w:rPr>
          <w:lang w:val="es-EC"/>
        </w:rPr>
        <w:t>Métodos e indicadores bibliométricos</w:t>
      </w:r>
      <w:bookmarkEnd w:id="178"/>
    </w:p>
    <w:p w14:paraId="25FAE7E6" w14:textId="1D9648F5" w:rsidR="00E25F1C" w:rsidRPr="00647A95" w:rsidRDefault="00E25F1C" w:rsidP="00E25F1C">
      <w:pPr>
        <w:rPr>
          <w:lang w:val="es-EC"/>
        </w:rPr>
      </w:pPr>
      <w:r w:rsidRPr="00647A95">
        <w:rPr>
          <w:lang w:val="es-EC"/>
        </w:rPr>
        <w:t>Los métodos bibliométricos permiten realizar un diagnóstico objetivo sobre un conjunto de publicaciones científicas, a través de indicadores, técnicas y modelos de análisis basados tanto en las características del conjunto de estudio, patrones de producción y consumo de información</w:t>
      </w:r>
      <w:r w:rsidR="00C16DE0" w:rsidRPr="00647A95">
        <w:rPr>
          <w:lang w:val="es-EC"/>
        </w:rPr>
        <w:t xml:space="preserve"> </w:t>
      </w:r>
      <w:r w:rsidR="00C16DE0" w:rsidRPr="00647A95">
        <w:rPr>
          <w:lang w:val="es-EC"/>
        </w:rPr>
        <w:fldChar w:fldCharType="begin" w:fldLock="1"/>
      </w:r>
      <w:r w:rsidR="00C16DE0" w:rsidRPr="00647A95">
        <w:rPr>
          <w:lang w:val="es-EC"/>
        </w:rPr>
        <w:instrText>ADDIN CSL_CITATION {"citationItems":[{"id":"ITEM-1","itemData":{"abstract":"In order to determine the core group of journals to consider in developing the Library's collection of IAR, a bibliometric study about the use and production of scientific literature by researchers of the institution to which the library belongs is performed. From the analysis of references to papers published by researchers the obsolescence and usefulness of the literature are determined. By extracting keywords and authors the research fronts and the research groups working on these fronts are also determined, using the methods of analysis of co-occurrence of words, coauthorship and social network analysis. The results show a low obsolescence to the literature, a high preference for use and publish in two or three titles of journals in the discipline, and finally show the existence of two fronts of research within the institution.","author":[{"dropping-particle":"","family":"Boeris","given":"Claudia E","non-dropping-particle":"","parse-names":false,"suffix":""}],"id":"ITEM-1","issued":{"date-parts":[["2010"]]},"publisher":"Universidad Nacional de La Plata. Facultad de Humanidades y Ciencias de la Educación","title":"Aplicación de métodos bibliométricos a la evaluación de colecciones: el caso de la Biblioteca del Instituto Argentino de Radioastronomía","title-short":"Aplicación de métodos bibliométricos a la evaluaci","type":"thesis"},"uris":["http://www.mendeley.com/documents/?uuid=80ff3d1d-02f5-427d-bd7d-e311549d1a81"]}],"mendeley":{"formattedCitation":"(Boeris, 2010)","plainTextFormattedCitation":"(Boeris, 2010)","previouslyFormattedCitation":"(Boeris, 2010)"},"properties":{"noteIndex":0},"schema":"https://github.com/citation-style-language/schema/raw/master/csl-citation.json"}</w:instrText>
      </w:r>
      <w:r w:rsidR="00C16DE0" w:rsidRPr="00647A95">
        <w:rPr>
          <w:lang w:val="es-EC"/>
        </w:rPr>
        <w:fldChar w:fldCharType="separate"/>
      </w:r>
      <w:r w:rsidR="00C16DE0" w:rsidRPr="00647A95">
        <w:rPr>
          <w:noProof/>
          <w:lang w:val="es-EC"/>
        </w:rPr>
        <w:t>(Boeris, 2010)</w:t>
      </w:r>
      <w:r w:rsidR="00C16DE0" w:rsidRPr="00647A95">
        <w:rPr>
          <w:lang w:val="es-EC"/>
        </w:rPr>
        <w:fldChar w:fldCharType="end"/>
      </w:r>
      <w:r w:rsidRPr="00647A95">
        <w:rPr>
          <w:lang w:val="es-EC"/>
        </w:rPr>
        <w:t>. Según</w:t>
      </w:r>
      <w:r w:rsidR="006559EF" w:rsidRPr="00647A95">
        <w:rPr>
          <w:lang w:val="es-EC"/>
        </w:rPr>
        <w:t xml:space="preserve"> </w:t>
      </w:r>
      <w:r w:rsidR="006559EF" w:rsidRPr="00647A95">
        <w:rPr>
          <w:lang w:val="es-EC"/>
        </w:rPr>
        <w:fldChar w:fldCharType="begin" w:fldLock="1"/>
      </w:r>
      <w:r w:rsidR="0098383E" w:rsidRPr="00647A95">
        <w:rPr>
          <w:lang w:val="es-EC"/>
        </w:rPr>
        <w:instrText>ADDIN CSL_CITATION {"citationItems":[{"id":"ITEM-1","itemData":{"DOI":"10.1007/s11192-012-0898-z","ISSN":"01389130","abstract":"This paper aims at contributing to the on-going discussion about building and applying bibliometric indicators. It sheds light on their properties and requirements concerning six different aspects: deterministic versus probabilistic approach, application-related properties, the time dependence, normalization issues, size dependence and network indicators. © 2012 Akadémiai Kiadó, Budapest, Hungary.","author":[{"dropping-particle":"","family":"Glänzel","given":"Wolfgang","non-dropping-particle":"","parse-names":false,"suffix":""},{"dropping-particle":"","family":"Moed","given":"Henk F.","non-dropping-particle":"","parse-names":false,"suffix":""}],"container-title":"Scientometrics","id":"ITEM-1","issue":"1","issued":{"date-parts":[["2013"]]},"page":"381-394","title":"Opinion paper: Thoughts and facts on bibliometric indicators","type":"article-journal","volume":"96"},"uris":["http://www.mendeley.com/documents/?uuid=7cb156c3-5c94-46ef-a290-73abe24a829c"]}],"mendeley":{"formattedCitation":"(Glänzel &amp; Moed, 2013)","manualFormatting":"Glänzel &amp; Moed (2013)","plainTextFormattedCitation":"(Glänzel &amp; Moed, 2013)","previouslyFormattedCitation":"(Glänzel &amp; Moed, 2013)"},"properties":{"noteIndex":0},"schema":"https://github.com/citation-style-language/schema/raw/master/csl-citation.json"}</w:instrText>
      </w:r>
      <w:r w:rsidR="006559EF" w:rsidRPr="00647A95">
        <w:rPr>
          <w:lang w:val="es-EC"/>
        </w:rPr>
        <w:fldChar w:fldCharType="separate"/>
      </w:r>
      <w:r w:rsidR="006559EF" w:rsidRPr="00647A95">
        <w:rPr>
          <w:noProof/>
          <w:lang w:val="es-EC"/>
        </w:rPr>
        <w:t xml:space="preserve">Glänzel </w:t>
      </w:r>
      <w:ins w:id="179" w:author="Lorena Siguenza" w:date="2021-09-06T23:53:00Z">
        <w:r w:rsidR="00745C1F">
          <w:rPr>
            <w:noProof/>
            <w:lang w:val="es-EC"/>
          </w:rPr>
          <w:t>y</w:t>
        </w:r>
      </w:ins>
      <w:del w:id="180" w:author="Lorena Siguenza" w:date="2021-09-06T23:53:00Z">
        <w:r w:rsidR="006559EF" w:rsidRPr="00647A95" w:rsidDel="00745C1F">
          <w:rPr>
            <w:noProof/>
            <w:lang w:val="es-EC"/>
          </w:rPr>
          <w:delText>&amp;</w:delText>
        </w:r>
      </w:del>
      <w:r w:rsidR="006559EF" w:rsidRPr="00647A95">
        <w:rPr>
          <w:noProof/>
          <w:lang w:val="es-EC"/>
        </w:rPr>
        <w:t xml:space="preserve"> Moed (2013)</w:t>
      </w:r>
      <w:r w:rsidR="006559EF" w:rsidRPr="00647A95">
        <w:rPr>
          <w:lang w:val="es-EC"/>
        </w:rPr>
        <w:fldChar w:fldCharType="end"/>
      </w:r>
      <w:ins w:id="181" w:author="Lorena Siguenza" w:date="2021-09-06T23:54:00Z">
        <w:r w:rsidR="00745C1F">
          <w:rPr>
            <w:lang w:val="es-EC"/>
          </w:rPr>
          <w:t>,</w:t>
        </w:r>
      </w:ins>
      <w:r w:rsidRPr="00647A95">
        <w:rPr>
          <w:lang w:val="es-EC"/>
        </w:rPr>
        <w:t xml:space="preserve"> un indicador bibliométrico </w:t>
      </w:r>
      <w:r w:rsidR="006559EF" w:rsidRPr="00647A95">
        <w:rPr>
          <w:lang w:val="es-EC"/>
        </w:rPr>
        <w:t xml:space="preserve">caracteriza y evalúa unidades de </w:t>
      </w:r>
      <w:r w:rsidR="0098383E" w:rsidRPr="00647A95">
        <w:rPr>
          <w:lang w:val="es-EC"/>
        </w:rPr>
        <w:t xml:space="preserve">análisis mediante </w:t>
      </w:r>
      <w:r w:rsidR="006559EF" w:rsidRPr="00647A95">
        <w:rPr>
          <w:lang w:val="es-EC"/>
        </w:rPr>
        <w:t xml:space="preserve">métodos cuantitativos. </w:t>
      </w:r>
      <w:r w:rsidR="00C16DE0" w:rsidRPr="00647A95">
        <w:rPr>
          <w:lang w:val="es-EC"/>
        </w:rPr>
        <w:fldChar w:fldCharType="begin" w:fldLock="1"/>
      </w:r>
      <w:r w:rsidR="00E303CB" w:rsidRPr="00647A95">
        <w:rPr>
          <w:lang w:val="es-EC"/>
        </w:rPr>
        <w:instrText>ADDIN CSL_CITATION {"citationItems":[{"id":"ITEM-1","itemData":{"ISSN":"0302-4342","abstract":"Autorías: Francisco Javier González de Dios, Manuel Moya Benavent, M.A. Mateos Hernández.\nLocalización: Anales españoles de pediatría: Publicación oficial de la Asociación Española de Pediatría ( AEP ). Nº. 3, 1997.\nArtículo de Revista en Dialnet.","author":[{"dropping-particle":"de","family":"Dios","given":"Francisco Javier González","non-dropping-particle":"","parse-names":false,"suffix":""},{"dropping-particle":"","family":"Benavent","given":"Manuel Moya","non-dropping-particle":"","parse-names":false,"suffix":""},{"dropping-particle":"","family":"Hernández","given":"M A Mateos","non-dropping-particle":"","parse-names":false,"suffix":""}],"container-title":"Anales españoles de pediatría: Publicación oficial de la Asociación Española de Pediatría ( AEP )","id":"ITEM-1","issue":"3 (SEPTIEMBRE)","issued":{"date-parts":[["1997"]]},"note":"Publisher: Doyma\nSection: Anales españoles de pediatría: Publicación oficial de la Asociación Española de Pediatría ( AEP )","page":"235-244","title":"Indicadores bibliométricos: características y limitaciones en el análisis de la actividad científica","title-short":"Indicadores bibliométricos","type":"article-journal","volume":"47"},"uris":["http://www.mendeley.com/documents/?uuid=0316c502-7b7d-423d-9f94-3b412b3c13dd"]}],"mendeley":{"formattedCitation":"(Dios et al., 1997)","manualFormatting":"Dios et al. (1997)","plainTextFormattedCitation":"(Dios et al., 1997)","previouslyFormattedCitation":"(Dios et al., 1997)"},"properties":{"noteIndex":0},"schema":"https://github.com/citation-style-language/schema/raw/master/csl-citation.json"}</w:instrText>
      </w:r>
      <w:r w:rsidR="00C16DE0" w:rsidRPr="00647A95">
        <w:rPr>
          <w:lang w:val="es-EC"/>
        </w:rPr>
        <w:fldChar w:fldCharType="separate"/>
      </w:r>
      <w:r w:rsidR="00C16DE0" w:rsidRPr="00647A95">
        <w:rPr>
          <w:noProof/>
          <w:lang w:val="es-EC"/>
        </w:rPr>
        <w:t>Dios et al. (1997)</w:t>
      </w:r>
      <w:r w:rsidR="00C16DE0" w:rsidRPr="00647A95">
        <w:rPr>
          <w:lang w:val="es-EC"/>
        </w:rPr>
        <w:fldChar w:fldCharType="end"/>
      </w:r>
      <w:r w:rsidR="00C16DE0" w:rsidRPr="00647A95">
        <w:rPr>
          <w:lang w:val="es-EC"/>
        </w:rPr>
        <w:t xml:space="preserve"> </w:t>
      </w:r>
      <w:r w:rsidRPr="00647A95">
        <w:rPr>
          <w:lang w:val="es-EC"/>
        </w:rPr>
        <w:t xml:space="preserve"> menciona</w:t>
      </w:r>
      <w:ins w:id="182" w:author="Lorena Siguenza" w:date="2021-09-06T23:54:00Z">
        <w:r w:rsidR="00745C1F">
          <w:rPr>
            <w:lang w:val="es-EC"/>
          </w:rPr>
          <w:t>n</w:t>
        </w:r>
      </w:ins>
      <w:r w:rsidRPr="00647A95">
        <w:rPr>
          <w:lang w:val="es-EC"/>
        </w:rPr>
        <w:t xml:space="preserve"> que estos indicadores pueden ser divididos dentro de tres aspectos: la calidad, importancia e impacto científico.</w:t>
      </w:r>
    </w:p>
    <w:p w14:paraId="62B8367D" w14:textId="77777777" w:rsidR="00E25F1C" w:rsidRPr="00647A95" w:rsidRDefault="00E25F1C" w:rsidP="00B2768C">
      <w:pPr>
        <w:pStyle w:val="NormalWeb"/>
        <w:numPr>
          <w:ilvl w:val="0"/>
          <w:numId w:val="6"/>
        </w:numPr>
        <w:spacing w:before="0" w:beforeAutospacing="0" w:after="0" w:afterAutospacing="0"/>
        <w:jc w:val="both"/>
        <w:textAlignment w:val="baseline"/>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lastRenderedPageBreak/>
        <w:t xml:space="preserve">Los </w:t>
      </w:r>
      <w:r w:rsidRPr="00647A95">
        <w:rPr>
          <w:rFonts w:ascii="Arial" w:eastAsiaTheme="minorHAnsi" w:hAnsi="Arial" w:cstheme="minorBidi"/>
          <w:i/>
          <w:szCs w:val="22"/>
          <w:lang w:val="es-EC" w:eastAsia="en-US"/>
        </w:rPr>
        <w:t>indicadores de calidad</w:t>
      </w:r>
      <w:r w:rsidRPr="00647A95">
        <w:rPr>
          <w:rFonts w:ascii="Arial" w:eastAsiaTheme="minorHAnsi" w:hAnsi="Arial" w:cstheme="minorBidi"/>
          <w:szCs w:val="22"/>
          <w:lang w:val="es-EC" w:eastAsia="en-US"/>
        </w:rPr>
        <w:t xml:space="preserve"> científica son de tipo subjetivo; es decir, se miden a través de la percepción de un grupo de personas expertas en el área. </w:t>
      </w:r>
    </w:p>
    <w:p w14:paraId="500F4156" w14:textId="77777777" w:rsidR="00E25F1C" w:rsidRPr="00647A95" w:rsidRDefault="00E25F1C" w:rsidP="00B2768C">
      <w:pPr>
        <w:pStyle w:val="NormalWeb"/>
        <w:numPr>
          <w:ilvl w:val="0"/>
          <w:numId w:val="6"/>
        </w:numPr>
        <w:spacing w:before="0" w:beforeAutospacing="0" w:after="0" w:afterAutospacing="0"/>
        <w:jc w:val="both"/>
        <w:textAlignment w:val="baseline"/>
        <w:rPr>
          <w:rFonts w:ascii="Arial" w:eastAsiaTheme="minorHAnsi" w:hAnsi="Arial" w:cstheme="minorBidi"/>
          <w:szCs w:val="22"/>
          <w:lang w:val="es-EC" w:eastAsia="en-US"/>
        </w:rPr>
      </w:pPr>
      <w:r w:rsidRPr="00647A95">
        <w:rPr>
          <w:rFonts w:ascii="Arial" w:eastAsiaTheme="minorHAnsi" w:hAnsi="Arial" w:cstheme="minorBidi"/>
          <w:szCs w:val="22"/>
          <w:lang w:val="es-EC" w:eastAsia="en-US"/>
        </w:rPr>
        <w:t xml:space="preserve">Los </w:t>
      </w:r>
      <w:r w:rsidRPr="00647A95">
        <w:rPr>
          <w:rFonts w:ascii="Arial" w:eastAsiaTheme="minorHAnsi" w:hAnsi="Arial" w:cstheme="minorBidi"/>
          <w:i/>
          <w:szCs w:val="22"/>
          <w:lang w:val="es-EC" w:eastAsia="en-US"/>
        </w:rPr>
        <w:t xml:space="preserve">indicadores de importancia </w:t>
      </w:r>
      <w:r w:rsidRPr="00647A95">
        <w:rPr>
          <w:rFonts w:ascii="Arial" w:eastAsiaTheme="minorHAnsi" w:hAnsi="Arial" w:cstheme="minorBidi"/>
          <w:szCs w:val="22"/>
          <w:lang w:val="es-EC" w:eastAsia="en-US"/>
        </w:rPr>
        <w:t>científica se obtienen tomando en cuenta criterios como la cantidad de publicaciones, su distribución, productividad y colaboración de los autores. </w:t>
      </w:r>
    </w:p>
    <w:p w14:paraId="0C683AAC" w14:textId="3F528AB0" w:rsidR="00E25F1C" w:rsidRPr="00647A95" w:rsidRDefault="00E25F1C" w:rsidP="00B2768C">
      <w:pPr>
        <w:pStyle w:val="Prrafodelista"/>
        <w:numPr>
          <w:ilvl w:val="0"/>
          <w:numId w:val="6"/>
        </w:numPr>
        <w:rPr>
          <w:lang w:val="es-EC"/>
        </w:rPr>
      </w:pPr>
      <w:r w:rsidRPr="00647A95">
        <w:rPr>
          <w:lang w:val="es-EC"/>
        </w:rPr>
        <w:t xml:space="preserve">Los </w:t>
      </w:r>
      <w:r w:rsidRPr="00647A95">
        <w:rPr>
          <w:i/>
          <w:lang w:val="es-EC"/>
        </w:rPr>
        <w:t>indicadores de impacto</w:t>
      </w:r>
      <w:r w:rsidR="00482D05" w:rsidRPr="00647A95">
        <w:rPr>
          <w:lang w:val="es-EC"/>
        </w:rPr>
        <w:t xml:space="preserve"> </w:t>
      </w:r>
      <w:r w:rsidRPr="00647A95">
        <w:rPr>
          <w:lang w:val="es-EC"/>
        </w:rPr>
        <w:t>analizan el consumo de material científico en una región de estudio</w:t>
      </w:r>
      <w:ins w:id="183" w:author="Lorena Siguenza" w:date="2021-09-06T23:55:00Z">
        <w:r w:rsidR="00745C1F">
          <w:rPr>
            <w:lang w:val="es-EC"/>
          </w:rPr>
          <w:t>. S</w:t>
        </w:r>
      </w:ins>
      <w:del w:id="184" w:author="Lorena Siguenza" w:date="2021-09-06T23:55:00Z">
        <w:r w:rsidRPr="00647A95" w:rsidDel="00745C1F">
          <w:rPr>
            <w:lang w:val="es-EC"/>
          </w:rPr>
          <w:delText>, s</w:delText>
        </w:r>
      </w:del>
      <w:r w:rsidRPr="00647A95">
        <w:rPr>
          <w:lang w:val="es-EC"/>
        </w:rPr>
        <w:t>e obtienen a partir del análisis de citas y miden la cantidad de citas recibidas de un artículo por publicaciones posteriores.</w:t>
      </w:r>
    </w:p>
    <w:p w14:paraId="27F6A971" w14:textId="78A1B534" w:rsidR="00E25F1C" w:rsidRPr="00647A95" w:rsidRDefault="00E25F1C" w:rsidP="00B2768C">
      <w:pPr>
        <w:pStyle w:val="Ttulo3"/>
        <w:numPr>
          <w:ilvl w:val="2"/>
          <w:numId w:val="3"/>
        </w:numPr>
        <w:rPr>
          <w:lang w:val="es-EC"/>
        </w:rPr>
      </w:pPr>
      <w:bookmarkStart w:id="185" w:name="_Toc79763368"/>
      <w:r w:rsidRPr="00647A95">
        <w:rPr>
          <w:lang w:val="es-EC"/>
        </w:rPr>
        <w:t>Minería de datos</w:t>
      </w:r>
      <w:bookmarkEnd w:id="185"/>
    </w:p>
    <w:p w14:paraId="52D20C40" w14:textId="6596F53C" w:rsidR="00CD35F3" w:rsidRPr="00647A95" w:rsidRDefault="00CD35F3" w:rsidP="00482D05">
      <w:pPr>
        <w:pStyle w:val="NormalWeb"/>
        <w:spacing w:before="0" w:beforeAutospacing="0" w:after="0" w:afterAutospacing="0"/>
        <w:jc w:val="both"/>
        <w:rPr>
          <w:rFonts w:ascii="Arial" w:eastAsia="Calibri" w:hAnsi="Arial" w:cstheme="minorBidi"/>
          <w:szCs w:val="22"/>
          <w:lang w:val="es-EC" w:eastAsia="en-US"/>
        </w:rPr>
      </w:pPr>
      <w:commentRangeStart w:id="186"/>
      <w:r w:rsidRPr="00647A95">
        <w:rPr>
          <w:rFonts w:ascii="Arial" w:eastAsia="Calibri" w:hAnsi="Arial" w:cstheme="minorBidi"/>
          <w:szCs w:val="22"/>
          <w:lang w:val="es-EC" w:eastAsia="en-US"/>
        </w:rPr>
        <w:t>La minería de datos es el estudio de recopilar, limpiar, procesar, analizar y obtener información útil de los datos</w:t>
      </w:r>
      <w:r w:rsidR="0031284E" w:rsidRPr="00647A95">
        <w:rPr>
          <w:rFonts w:ascii="Arial" w:eastAsia="Calibri" w:hAnsi="Arial" w:cstheme="minorBidi"/>
          <w:szCs w:val="22"/>
          <w:lang w:val="es-EC" w:eastAsia="en-US"/>
        </w:rPr>
        <w:t xml:space="preserve"> </w:t>
      </w:r>
      <w:r w:rsidR="00E303CB" w:rsidRPr="00647A95">
        <w:rPr>
          <w:rFonts w:ascii="Arial" w:eastAsia="Calibri" w:hAnsi="Arial" w:cstheme="minorBidi"/>
          <w:szCs w:val="22"/>
          <w:lang w:val="es-EC" w:eastAsia="en-US"/>
        </w:rPr>
        <w:fldChar w:fldCharType="begin" w:fldLock="1"/>
      </w:r>
      <w:r w:rsidR="0031284E" w:rsidRPr="00647A95">
        <w:rPr>
          <w:rFonts w:ascii="Arial" w:eastAsia="Calibri" w:hAnsi="Arial" w:cstheme="minorBidi"/>
          <w:szCs w:val="22"/>
          <w:lang w:val="es-EC" w:eastAsia="en-US"/>
        </w:rPr>
        <w:instrText>ADDIN CSL_CITATION {"citationItems":[{"id":"ITEM-1","itemData":{"DOI":"10.1007/978-3-319-14142-8","ISBN":"978-3-319-14141-1","abstract":"This textbook explores the different aspects of data mining from the fundamentals to the complex data types and their applications, capturing the wide diversity of problem domains for data mining issues. It goes beyond the traditional focus on data mining problems to introduce advanced data types such as text, time series, discrete sequences, spatial data, graph data, and social networks. Until now, no single book has addressed all these topics in a comprehensive and integrated way. The chapters of this book fall into one of three categories: Fundamental chapters: Data mining has four main problems, which correspond to clustering, classification, association pattern mining, and outlier analysis. These chapters comprehensively discuss a wide variety of methods for these problems. Domain chapters: These chapters discuss the specific methods used for different domains of data such as text data, time-series data, sequence data, graph data, and spatial data. Application chapters: These chapters study important applications such as stream mining, Web mining, ranking, recommendations, social networks, and privacy preservation. The domain chapters also have an applied flavor. Appropriate for both introductory and advanced data mining courses, Data Mining: The Textbook balances mathematical details and intuition. It contains the necessary mathematical details for professors and researchers, but it is presented in a simple and intuitive style to improve accessibility for students and industrial practitioners (including those with a limited mathematical background). Numerous illustrations, examples, and exercises are included, with an emphasis on semantically interpretable examples.Praise for Data Mining: The Textbook - “As I read through this book, I have already decided to use it in my classes. This is a book written by an outstanding researcher who has made fundamental contributions to data mining, in a way that is both accessible and up to date. The book is complete with theory and practical use cases. It’s a must-have for students and professors alike!\" -- Qiang Yang, Chair of Computer Science and Engineering at Hong Kong University of Science and Technology\"This is the most amazing and comprehensive text book on data mining. It covers not only the fundamental problems, such as clustering, classification, outliers and frequent patterns, and different data types, including text, time series, sequences, spatial data and graphs, but also various applications, su…","author":[{"dropping-particle":"","family":"Aggarwal","given":"Charu C","non-dropping-particle":"","parse-names":false,"suffix":""}],"id":"ITEM-1","issued":{"date-parts":[["2015"]]},"publisher":"Springer International Publishing","title":"Data Mining: The Textbook","title-short":"Data {Mining}","type":"book"},"uris":["http://www.mendeley.com/documents/?uuid=610872d4-b12f-4da1-b7d6-46f7e7da3f59"]}],"mendeley":{"formattedCitation":"(Aggarwal, 2015)","plainTextFormattedCitation":"(Aggarwal, 2015)","previouslyFormattedCitation":"(Aggarwal, 2015)"},"properties":{"noteIndex":0},"schema":"https://github.com/citation-style-language/schema/raw/master/csl-citation.json"}</w:instrText>
      </w:r>
      <w:r w:rsidR="00E303CB" w:rsidRPr="00647A95">
        <w:rPr>
          <w:rFonts w:ascii="Arial" w:eastAsia="Calibri" w:hAnsi="Arial" w:cstheme="minorBidi"/>
          <w:szCs w:val="22"/>
          <w:lang w:val="es-EC" w:eastAsia="en-US"/>
        </w:rPr>
        <w:fldChar w:fldCharType="separate"/>
      </w:r>
      <w:r w:rsidR="00E303CB" w:rsidRPr="00647A95">
        <w:rPr>
          <w:rFonts w:ascii="Arial" w:eastAsia="Calibri" w:hAnsi="Arial" w:cstheme="minorBidi"/>
          <w:noProof/>
          <w:szCs w:val="22"/>
          <w:lang w:val="es-EC" w:eastAsia="en-US"/>
        </w:rPr>
        <w:t>(Aggarwal, 2015)</w:t>
      </w:r>
      <w:r w:rsidR="00E303CB" w:rsidRPr="00647A95">
        <w:rPr>
          <w:rFonts w:ascii="Arial" w:eastAsia="Calibri" w:hAnsi="Arial" w:cstheme="minorBidi"/>
          <w:szCs w:val="22"/>
          <w:lang w:val="es-EC" w:eastAsia="en-US"/>
        </w:rPr>
        <w:fldChar w:fldCharType="end"/>
      </w:r>
      <w:r w:rsidRPr="00647A95">
        <w:rPr>
          <w:rFonts w:ascii="Arial" w:eastAsia="Calibri" w:hAnsi="Arial" w:cstheme="minorBidi"/>
          <w:szCs w:val="22"/>
          <w:lang w:val="es-EC" w:eastAsia="en-US"/>
        </w:rPr>
        <w:t>. Implica el descubrimiento de relaciones significativas, patrones y tendencias que son observadas al examinar grandes cantidades de datos</w:t>
      </w:r>
      <w:r w:rsidR="0031284E" w:rsidRPr="00647A95">
        <w:rPr>
          <w:rFonts w:ascii="Arial" w:eastAsia="Calibri" w:hAnsi="Arial" w:cstheme="minorBidi"/>
          <w:szCs w:val="22"/>
          <w:lang w:val="es-EC" w:eastAsia="en-US"/>
        </w:rPr>
        <w:t xml:space="preserve"> </w:t>
      </w:r>
      <w:r w:rsidR="0031284E" w:rsidRPr="00647A95">
        <w:rPr>
          <w:rFonts w:ascii="Arial" w:eastAsia="Calibri" w:hAnsi="Arial" w:cstheme="minorBidi"/>
          <w:szCs w:val="22"/>
          <w:lang w:val="es-EC" w:eastAsia="en-US"/>
        </w:rPr>
        <w:fldChar w:fldCharType="begin" w:fldLock="1"/>
      </w:r>
      <w:r w:rsidR="0031284E" w:rsidRPr="00647A95">
        <w:rPr>
          <w:rFonts w:ascii="Arial" w:eastAsia="Calibri" w:hAnsi="Arial" w:cstheme="minorBidi"/>
          <w:szCs w:val="22"/>
          <w:lang w:val="es-EC" w:eastAsia="en-US"/>
        </w:rPr>
        <w:instrText>ADDIN CSL_CITATION {"citationItems":[{"id":"ITEM-1","itemData":{"ISBN":"978-84-205-4091-7","abstract":"La minería de datos es un término moderno que integra numerosas técnicas de análisis de datos y extracción de modelos, utilizando paquetes informáticos como el Clementine de SPSS, DM Suite de Oracle, WEKA.","author":[{"dropping-particle":"","family":"Hernández Orallo","given":"José","non-dropping-particle":"","parse-names":false,"suffix":""},{"dropping-particle":"","family":"Ramírez Quintana","given":"María José","non-dropping-particle":"","parse-names":false,"suffix":""},{"dropping-particle":"","family":"Ferri Ramírez","given":"César","non-dropping-particle":"","parse-names":false,"suffix":""}],"id":"ITEM-1","issued":{"date-parts":[["2004"]]},"note":"OCLC: 933368678","title":"Introducción̤ a la minería de datos","type":"book"},"uris":["http://www.mendeley.com/documents/?uuid=138ff10f-f144-4915-8598-3a377608c373"]}],"mendeley":{"formattedCitation":"(Hernández Orallo et al., 2004)","plainTextFormattedCitation":"(Hernández Orallo et al., 2004)","previouslyFormattedCitation":"(Hernández Orallo et al., 2004)"},"properties":{"noteIndex":0},"schema":"https://github.com/citation-style-language/schema/raw/master/csl-citation.json"}</w:instrText>
      </w:r>
      <w:r w:rsidR="0031284E" w:rsidRPr="00647A95">
        <w:rPr>
          <w:rFonts w:ascii="Arial" w:eastAsia="Calibri" w:hAnsi="Arial" w:cstheme="minorBidi"/>
          <w:szCs w:val="22"/>
          <w:lang w:val="es-EC" w:eastAsia="en-US"/>
        </w:rPr>
        <w:fldChar w:fldCharType="separate"/>
      </w:r>
      <w:r w:rsidR="0031284E" w:rsidRPr="00647A95">
        <w:rPr>
          <w:rFonts w:ascii="Arial" w:eastAsia="Calibri" w:hAnsi="Arial" w:cstheme="minorBidi"/>
          <w:noProof/>
          <w:szCs w:val="22"/>
          <w:lang w:val="es-EC" w:eastAsia="en-US"/>
        </w:rPr>
        <w:t>(Hernández Orallo et al., 2004)</w:t>
      </w:r>
      <w:r w:rsidR="0031284E" w:rsidRPr="00647A95">
        <w:rPr>
          <w:rFonts w:ascii="Arial" w:eastAsia="Calibri" w:hAnsi="Arial" w:cstheme="minorBidi"/>
          <w:szCs w:val="22"/>
          <w:lang w:val="es-EC" w:eastAsia="en-US"/>
        </w:rPr>
        <w:fldChar w:fldCharType="end"/>
      </w:r>
      <w:r w:rsidR="0031284E" w:rsidRPr="00647A95">
        <w:rPr>
          <w:rFonts w:ascii="Arial" w:eastAsia="Calibri" w:hAnsi="Arial" w:cstheme="minorBidi"/>
          <w:szCs w:val="22"/>
          <w:lang w:val="es-EC" w:eastAsia="en-US"/>
        </w:rPr>
        <w:t xml:space="preserve">. </w:t>
      </w:r>
      <w:r w:rsidRPr="00647A95">
        <w:rPr>
          <w:rFonts w:ascii="Arial" w:eastAsia="Calibri" w:hAnsi="Arial" w:cstheme="minorBidi"/>
          <w:szCs w:val="22"/>
          <w:lang w:val="es-EC" w:eastAsia="en-US"/>
        </w:rPr>
        <w:t>Según</w:t>
      </w:r>
      <w:r w:rsidR="00AC1561" w:rsidRPr="00647A95">
        <w:rPr>
          <w:rFonts w:ascii="Arial" w:eastAsia="Calibri" w:hAnsi="Arial" w:cstheme="minorBidi"/>
          <w:szCs w:val="22"/>
          <w:lang w:val="es-EC" w:eastAsia="en-US"/>
        </w:rPr>
        <w:fldChar w:fldCharType="begin" w:fldLock="1"/>
      </w:r>
      <w:r w:rsidR="00AC1561" w:rsidRPr="00647A95">
        <w:rPr>
          <w:rFonts w:ascii="Arial" w:eastAsia="Calibri" w:hAnsi="Arial" w:cstheme="minorBidi"/>
          <w:szCs w:val="22"/>
          <w:lang w:val="es-EC" w:eastAsia="en-US"/>
        </w:rPr>
        <w:instrText>ADDIN CSL_CITATION {"citationItems":[{"id":"ITEM-1","itemData":{"ISBN":"978-0-12-381480-7","abstract":"Data Mining: Concepts and Techniques provides the concepts and techniques in processing gathered data or information, which will be used in various applications. Specifically, it explains data mining and the tools used in discovering knowledge from the collected data. This book is referred as the knowledge discovery from data (KDD). It focuses on the feasibility, usefulness, effectiveness, and scalability of techniques of large data sets. After describing data mining, this edition explains the methods of knowing, preprocessing, processing, and warehousing data. It then presents information about data warehouses, online analytical processing (OLAP), and data cube technology. Then, the methods involved in mining frequent patterns, associations, and correlations for large data sets are described. The book details the methods for data classification and introduces the concepts and methods for data clustering. The remaining chapters discuss the outlier detection and the trends, applications, and research frontiers in data mining. This book is intended for Computer Science students, application developers, business professionals, and researchers who seek information on data mining. Presents dozens of algorithms and implementation examples, all in pseudo-code and suitable for use in real-world, large-scale data mining projectsAddresses advanced topics such as mining object-relational databases, spatial databases, multimedia databases, time-series databases, text databases, the World Wide Web, and applications in several fieldsProvides a comprehensive, practical look at the concepts and techniques you need to get the most out of your data","author":[{"dropping-particle":"","family":"Han","given":"Jiawei","non-dropping-particle":"","parse-names":false,"suffix":""},{"dropping-particle":"","family":"Pei","given":"Jian","non-dropping-particle":"","parse-names":false,"suffix":""},{"dropping-particle":"","family":"Kamber","given":"Micheline","non-dropping-particle":"","parse-names":false,"suffix":""}],"id":"ITEM-1","issued":{"date-parts":[["2011"]]},"note":"Google-Books-ID: pQws07tdpjoC","publisher":"Elsevier","title":"Data Mining: Concepts and Techniques","title-short":"Data {Mining}","type":"book"},"uris":["http://www.mendeley.com/documents/?uuid=113c777a-64a5-463c-8cc5-211b414e7148"]}],"mendeley":{"formattedCitation":"(Han et al., 2011)","manualFormatting":" Han et al. (2011)","plainTextFormattedCitation":"(Han et al., 2011)","previouslyFormattedCitation":"(Han et al., 2011)"},"properties":{"noteIndex":0},"schema":"https://github.com/citation-style-language/schema/raw/master/csl-citation.json"}</w:instrText>
      </w:r>
      <w:r w:rsidR="00AC1561" w:rsidRPr="00647A95">
        <w:rPr>
          <w:rFonts w:ascii="Arial" w:eastAsia="Calibri" w:hAnsi="Arial" w:cstheme="minorBidi"/>
          <w:szCs w:val="22"/>
          <w:lang w:val="es-EC" w:eastAsia="en-US"/>
        </w:rPr>
        <w:fldChar w:fldCharType="separate"/>
      </w:r>
      <w:r w:rsidR="00AC1561" w:rsidRPr="00647A95">
        <w:rPr>
          <w:rFonts w:ascii="Arial" w:eastAsia="Calibri" w:hAnsi="Arial" w:cstheme="minorBidi"/>
          <w:noProof/>
          <w:szCs w:val="22"/>
          <w:lang w:val="es-EC" w:eastAsia="en-US"/>
        </w:rPr>
        <w:t xml:space="preserve"> Han et al. (2011)</w:t>
      </w:r>
      <w:r w:rsidR="00AC1561" w:rsidRPr="00647A95">
        <w:rPr>
          <w:rFonts w:ascii="Arial" w:eastAsia="Calibri" w:hAnsi="Arial" w:cstheme="minorBidi"/>
          <w:szCs w:val="22"/>
          <w:lang w:val="es-EC" w:eastAsia="en-US"/>
        </w:rPr>
        <w:fldChar w:fldCharType="end"/>
      </w:r>
      <w:r w:rsidRPr="00647A95">
        <w:rPr>
          <w:rFonts w:ascii="Arial" w:eastAsia="Calibri" w:hAnsi="Arial" w:cstheme="minorBidi"/>
          <w:szCs w:val="22"/>
          <w:lang w:val="es-EC" w:eastAsia="en-US"/>
        </w:rPr>
        <w:t>, la minería de datos surge gracias a la evolución de las tecnologías de la información</w:t>
      </w:r>
      <w:del w:id="187" w:author="Lorena Siguenza" w:date="2021-09-06T23:56:00Z">
        <w:r w:rsidRPr="00647A95" w:rsidDel="00745C1F">
          <w:rPr>
            <w:rFonts w:ascii="Arial" w:eastAsia="Calibri" w:hAnsi="Arial" w:cstheme="minorBidi"/>
            <w:szCs w:val="22"/>
            <w:lang w:val="es-EC" w:eastAsia="en-US"/>
          </w:rPr>
          <w:delText>,</w:delText>
        </w:r>
      </w:del>
      <w:r w:rsidRPr="00647A95">
        <w:rPr>
          <w:rFonts w:ascii="Arial" w:eastAsia="Calibri" w:hAnsi="Arial" w:cstheme="minorBidi"/>
          <w:szCs w:val="22"/>
          <w:lang w:val="es-EC" w:eastAsia="en-US"/>
        </w:rPr>
        <w:t xml:space="preserve"> pues</w:t>
      </w:r>
      <w:ins w:id="188" w:author="Lorena Siguenza" w:date="2021-09-06T23:56:00Z">
        <w:r w:rsidR="00745C1F">
          <w:rPr>
            <w:rFonts w:ascii="Arial" w:eastAsia="Calibri" w:hAnsi="Arial" w:cstheme="minorBidi"/>
            <w:szCs w:val="22"/>
            <w:lang w:val="es-EC" w:eastAsia="en-US"/>
          </w:rPr>
          <w:t>,</w:t>
        </w:r>
      </w:ins>
      <w:r w:rsidRPr="00647A95">
        <w:rPr>
          <w:rFonts w:ascii="Arial" w:eastAsia="Calibri" w:hAnsi="Arial" w:cstheme="minorBidi"/>
          <w:szCs w:val="22"/>
          <w:lang w:val="es-EC" w:eastAsia="en-US"/>
        </w:rPr>
        <w:t xml:space="preserve"> debido al volumen de datos</w:t>
      </w:r>
      <w:ins w:id="189" w:author="Lorena Siguenza" w:date="2021-09-06T23:56:00Z">
        <w:r w:rsidR="00745C1F">
          <w:rPr>
            <w:rFonts w:ascii="Arial" w:eastAsia="Calibri" w:hAnsi="Arial" w:cstheme="minorBidi"/>
            <w:szCs w:val="22"/>
            <w:lang w:val="es-EC" w:eastAsia="en-US"/>
          </w:rPr>
          <w:t>,</w:t>
        </w:r>
      </w:ins>
      <w:r w:rsidRPr="00647A95">
        <w:rPr>
          <w:rFonts w:ascii="Arial" w:eastAsia="Calibri" w:hAnsi="Arial" w:cstheme="minorBidi"/>
          <w:szCs w:val="22"/>
          <w:lang w:val="es-EC" w:eastAsia="en-US"/>
        </w:rPr>
        <w:t xml:space="preserve"> se vio necesario el análisis de los mismos buscando información ú</w:t>
      </w:r>
      <w:r w:rsidR="008A6B73" w:rsidRPr="00647A95">
        <w:rPr>
          <w:rFonts w:ascii="Arial" w:eastAsia="Calibri" w:hAnsi="Arial" w:cstheme="minorBidi"/>
          <w:szCs w:val="22"/>
          <w:lang w:val="es-EC" w:eastAsia="en-US"/>
        </w:rPr>
        <w:t>til para la toma de decisiones</w:t>
      </w:r>
      <w:r w:rsidR="0098383E" w:rsidRPr="00647A95">
        <w:rPr>
          <w:rFonts w:ascii="Arial" w:eastAsia="Calibri" w:hAnsi="Arial" w:cstheme="minorBidi"/>
          <w:szCs w:val="22"/>
          <w:lang w:val="es-EC" w:eastAsia="en-US"/>
        </w:rPr>
        <w:t xml:space="preserve"> </w:t>
      </w:r>
      <w:r w:rsidR="0098383E" w:rsidRPr="00647A95">
        <w:rPr>
          <w:rFonts w:ascii="Arial" w:eastAsia="Calibri" w:hAnsi="Arial" w:cstheme="minorBidi"/>
          <w:szCs w:val="22"/>
          <w:lang w:val="es-EC" w:eastAsia="en-US"/>
        </w:rPr>
        <w:fldChar w:fldCharType="begin" w:fldLock="1"/>
      </w:r>
      <w:r w:rsidR="00AC1561" w:rsidRPr="00647A95">
        <w:rPr>
          <w:rFonts w:ascii="Arial" w:eastAsia="Calibri" w:hAnsi="Arial" w:cstheme="minorBidi"/>
          <w:szCs w:val="22"/>
          <w:lang w:val="es-EC" w:eastAsia="en-US"/>
        </w:rPr>
        <w:instrText>ADDIN CSL_CITATION {"citationItems":[{"id":"ITEM-1","itemData":{"ISBN":"978-1-118-08745-9","abstract":"The leading introductory book on data mining, fully updated and revised! When Berry and Linoff wrote the first edition of Data Mining Techniques in the late 1990s, data mining was just starting to move out of the lab and into the office and has since grown to become an indispensable tool of modern business. This new edition—more than 50\\% new and revised— is a significant update from the previous one, and shows you how to harness the newest data mining methods and techniques to solve common business problems. The duo of unparalleled authors share invaluable advice for improving response rates to direct marketing campaigns, identifying new customer segments, and estimating credit risk. In addition, they cover more advanced topics such as preparing data for analysis and creating the necessary infrastructure for data mining at your company. Features significant updates since the previous edition and updates you on best practices for using data mining methods and techniques for solving common business problems Covers a new data mining technique in every chapter along with clear, concise explanations on how to apply each technique immediately Touches on core data mining techniques, including decision trees, neural networks, collaborative filtering, association rules, link analysis, survival analysis, and more Provides best practices for performing data mining using simple tools such as Excel Data Mining Techniques, Third Edition covers a new data mining technique with each successive chapter and then demonstrates how you can apply that technique for improved marketing, sales, and customer support to get immediate results.","author":[{"dropping-particle":"","family":"Linoff","given":"Gordon S","non-dropping-particle":"","parse-names":false,"suffix":""},{"dropping-particle":"","family":"Berry","given":"Michael J A","non-dropping-particle":"","parse-names":false,"suffix":""}],"id":"ITEM-1","issued":{"date-parts":[["2011"]]},"note":"Google-Books-ID: AyQfVTDJypUC","publisher":"John Wiley \\&amp; Sons","title":"Data Mining Techniques: For Marketing, Sales, and Customer Relationship Management","title-short":"Data {Mining} {Techniques}","type":"book"},"uris":["http://www.mendeley.com/documents/?uuid=4cb9cd68-7c14-4e58-85ce-b315edf6e84f"]}],"mendeley":{"formattedCitation":"(Linoff &amp; Berry, 2011)","plainTextFormattedCitation":"(Linoff &amp; Berry, 2011)","previouslyFormattedCitation":"(Linoff &amp; Berry, 2011)"},"properties":{"noteIndex":0},"schema":"https://github.com/citation-style-language/schema/raw/master/csl-citation.json"}</w:instrText>
      </w:r>
      <w:r w:rsidR="0098383E" w:rsidRPr="00647A95">
        <w:rPr>
          <w:rFonts w:ascii="Arial" w:eastAsia="Calibri" w:hAnsi="Arial" w:cstheme="minorBidi"/>
          <w:szCs w:val="22"/>
          <w:lang w:val="es-EC" w:eastAsia="en-US"/>
        </w:rPr>
        <w:fldChar w:fldCharType="separate"/>
      </w:r>
      <w:r w:rsidR="0098383E" w:rsidRPr="00647A95">
        <w:rPr>
          <w:rFonts w:ascii="Arial" w:eastAsia="Calibri" w:hAnsi="Arial" w:cstheme="minorBidi"/>
          <w:noProof/>
          <w:szCs w:val="22"/>
          <w:lang w:val="es-EC" w:eastAsia="en-US"/>
        </w:rPr>
        <w:t>(Linoff &amp; Berry, 2011)</w:t>
      </w:r>
      <w:r w:rsidR="0098383E" w:rsidRPr="00647A95">
        <w:rPr>
          <w:rFonts w:ascii="Arial" w:eastAsia="Calibri" w:hAnsi="Arial" w:cstheme="minorBidi"/>
          <w:szCs w:val="22"/>
          <w:lang w:val="es-EC" w:eastAsia="en-US"/>
        </w:rPr>
        <w:fldChar w:fldCharType="end"/>
      </w:r>
      <w:r w:rsidR="00482D05" w:rsidRPr="00647A95">
        <w:rPr>
          <w:rFonts w:ascii="Arial" w:eastAsia="Calibri" w:hAnsi="Arial" w:cstheme="minorBidi"/>
          <w:szCs w:val="22"/>
          <w:lang w:val="es-EC" w:eastAsia="en-US"/>
        </w:rPr>
        <w:t>. </w:t>
      </w:r>
    </w:p>
    <w:p w14:paraId="26022760" w14:textId="77777777" w:rsidR="00482D05" w:rsidRPr="00647A95" w:rsidRDefault="00482D05" w:rsidP="00482D05">
      <w:pPr>
        <w:pStyle w:val="NormalWeb"/>
        <w:spacing w:before="0" w:beforeAutospacing="0" w:after="0" w:afterAutospacing="0"/>
        <w:jc w:val="both"/>
        <w:rPr>
          <w:rFonts w:ascii="Arial" w:eastAsia="Calibri" w:hAnsi="Arial" w:cstheme="minorBidi"/>
          <w:szCs w:val="22"/>
          <w:lang w:val="es-EC" w:eastAsia="en-US"/>
        </w:rPr>
      </w:pPr>
    </w:p>
    <w:p w14:paraId="06F9D9B5" w14:textId="69000856" w:rsidR="00E25F1C" w:rsidRPr="00647A95" w:rsidRDefault="00CD35F3" w:rsidP="00CD35F3">
      <w:pPr>
        <w:rPr>
          <w:lang w:val="es-EC"/>
        </w:rPr>
      </w:pPr>
      <w:r w:rsidRPr="00647A95">
        <w:rPr>
          <w:rFonts w:eastAsia="Calibri"/>
          <w:lang w:val="es-EC"/>
        </w:rPr>
        <w:t xml:space="preserve">Se podría decir que la minería de datos es un proceso que integra datos de diferentes fuentes, para posteriormente extraer un importante conocimiento, es </w:t>
      </w:r>
      <w:r w:rsidRPr="00647A95">
        <w:rPr>
          <w:lang w:val="es-EC"/>
        </w:rPr>
        <w:t>decir, identificar información trascendente, valiosa y útil, de la cual las instituciones van a poder tomar al</w:t>
      </w:r>
      <w:r w:rsidR="008A6B73" w:rsidRPr="00647A95">
        <w:rPr>
          <w:lang w:val="es-EC"/>
        </w:rPr>
        <w:t>guna significativa decisión</w:t>
      </w:r>
      <w:r w:rsidR="00AC1561" w:rsidRPr="00647A95">
        <w:rPr>
          <w:lang w:val="es-EC"/>
        </w:rPr>
        <w:t xml:space="preserve"> </w:t>
      </w:r>
      <w:r w:rsidR="00AC1561" w:rsidRPr="00647A95">
        <w:rPr>
          <w:lang w:val="es-EC"/>
        </w:rPr>
        <w:fldChar w:fldCharType="begin" w:fldLock="1"/>
      </w:r>
      <w:r w:rsidR="005C2A6D" w:rsidRPr="00647A95">
        <w:rPr>
          <w:lang w:val="es-EC"/>
        </w:rPr>
        <w:instrText>ADDIN CSL_CITATION {"citationItems":[{"id":"ITEM-1","itemData":{"author":[{"dropping-particle":"","family":"Daza","given":"Alfredo","non-dropping-particle":"","parse-names":false,"suffix":""}],"id":"ITEM-1","issued":{"date-parts":[["2016"]]},"note":"ISBN: 9786123044176","title":"DATA MINING: MINERIA DE DATOS","title-short":"DATA MINING","type":"article"},"uris":["http://www.mendeley.com/documents/?uuid=418ceb9d-3339-4de0-85e4-296c1d0bc7f3"]}],"mendeley":{"formattedCitation":"(Daza, 2016)","plainTextFormattedCitation":"(Daza, 2016)","previouslyFormattedCitation":"(Daza, 2016)"},"properties":{"noteIndex":0},"schema":"https://github.com/citation-style-language/schema/raw/master/csl-citation.json"}</w:instrText>
      </w:r>
      <w:r w:rsidR="00AC1561" w:rsidRPr="00647A95">
        <w:rPr>
          <w:lang w:val="es-EC"/>
        </w:rPr>
        <w:fldChar w:fldCharType="separate"/>
      </w:r>
      <w:r w:rsidR="00AC1561" w:rsidRPr="00647A95">
        <w:rPr>
          <w:noProof/>
          <w:lang w:val="es-EC"/>
        </w:rPr>
        <w:t>(Daza, 2016)</w:t>
      </w:r>
      <w:r w:rsidR="00AC1561" w:rsidRPr="00647A95">
        <w:rPr>
          <w:lang w:val="es-EC"/>
        </w:rPr>
        <w:fldChar w:fldCharType="end"/>
      </w:r>
      <w:r w:rsidR="008A6B73" w:rsidRPr="00647A95">
        <w:rPr>
          <w:lang w:val="es-EC"/>
        </w:rPr>
        <w:t>.</w:t>
      </w:r>
      <w:commentRangeEnd w:id="186"/>
      <w:r w:rsidR="00745C1F">
        <w:rPr>
          <w:rStyle w:val="Refdecomentario"/>
        </w:rPr>
        <w:commentReference w:id="186"/>
      </w:r>
    </w:p>
    <w:p w14:paraId="2437EBF5" w14:textId="1A852E62" w:rsidR="00CD35F3" w:rsidRPr="00647A95" w:rsidRDefault="00CD35F3" w:rsidP="00B2768C">
      <w:pPr>
        <w:pStyle w:val="Ttulo3"/>
        <w:numPr>
          <w:ilvl w:val="2"/>
          <w:numId w:val="3"/>
        </w:numPr>
        <w:rPr>
          <w:lang w:val="es-EC"/>
        </w:rPr>
      </w:pPr>
      <w:bookmarkStart w:id="190" w:name="_Toc79763369"/>
      <w:r w:rsidRPr="00647A95">
        <w:rPr>
          <w:lang w:val="es-EC"/>
        </w:rPr>
        <w:t>Bibliominería</w:t>
      </w:r>
      <w:bookmarkEnd w:id="190"/>
    </w:p>
    <w:p w14:paraId="2EAE153D" w14:textId="166D3879" w:rsidR="00CD35F3" w:rsidRPr="00647A95" w:rsidRDefault="0031284E" w:rsidP="00C03ECF">
      <w:pPr>
        <w:spacing w:before="0" w:after="0" w:line="240" w:lineRule="auto"/>
        <w:rPr>
          <w:rFonts w:eastAsia="Calibri"/>
          <w:lang w:val="es-EC"/>
        </w:rPr>
      </w:pPr>
      <w:r w:rsidRPr="00647A95">
        <w:rPr>
          <w:rFonts w:eastAsia="Calibri"/>
          <w:lang w:val="es-EC"/>
        </w:rPr>
        <w:t>Bibliominería</w:t>
      </w:r>
      <w:ins w:id="191" w:author="Lorena Siguenza" w:date="2021-09-06T23:57:00Z">
        <w:r w:rsidR="00745C1F">
          <w:rPr>
            <w:rFonts w:eastAsia="Calibri"/>
            <w:lang w:val="es-EC"/>
          </w:rPr>
          <w:t xml:space="preserve"> (en inglés, Bibliomining)</w:t>
        </w:r>
      </w:ins>
      <w:r w:rsidRPr="00647A95">
        <w:rPr>
          <w:rFonts w:eastAsia="Calibri"/>
          <w:lang w:val="es-EC"/>
        </w:rPr>
        <w:t xml:space="preserve"> </w:t>
      </w:r>
      <w:r w:rsidR="00CD35F3" w:rsidRPr="00647A95">
        <w:rPr>
          <w:rFonts w:eastAsia="Calibri"/>
          <w:lang w:val="es-EC"/>
        </w:rPr>
        <w:t>fue introducido por</w:t>
      </w:r>
      <w:r w:rsidRPr="00647A95">
        <w:rPr>
          <w:rFonts w:eastAsia="Calibri"/>
          <w:lang w:val="es-EC"/>
        </w:rPr>
        <w:t xml:space="preserve"> </w:t>
      </w:r>
      <w:r w:rsidRPr="00647A95">
        <w:rPr>
          <w:rFonts w:eastAsia="Calibri"/>
          <w:lang w:val="es-EC"/>
        </w:rPr>
        <w:fldChar w:fldCharType="begin" w:fldLock="1"/>
      </w:r>
      <w:r w:rsidRPr="00647A95">
        <w:rPr>
          <w:rFonts w:eastAsia="Calibri"/>
          <w:lang w:val="es-EC"/>
        </w:rPr>
        <w:instrText>ADDIN CSL_CITATION {"citationItems":[{"id":"ITEM-1","itemData":{"abstract":"Library and information services in corporations, schools, universities, and communities capture information about their users, circulation history, resources in the collection, and search patterns (Koenig, 1985). Unfortunately, few libraries have taken advantage of ...","author":[{"dropping-particle":"","family":"Nicholson","given":"S","non-dropping-particle":"","parse-names":false,"suffix":""},{"dropping-particle":"","family":"Stanton","given":"J M","non-dropping-particle":"","parse-names":false,"suffix":""}],"container-title":"Organizational data mining: Leveraging enterprise data resources for optimal performance","id":"ITEM-1","issued":{"date-parts":[["2003"]]},"page":"247-262.","title":"Gaining strategic advantage through bibliomining: Data mining for management decisions in corporate, special, digital, and traditional libraries","type":"article-journal"},"uris":["http://www.mendeley.com/documents/?uuid=d76b2a01-103f-4690-8e0b-a77229219262"]}],"mendeley":{"formattedCitation":"(Nicholson &amp; Stanton, 2003)","manualFormatting":"Nicholson &amp; Stanton (2003)","plainTextFormattedCitation":"(Nicholson &amp; Stanton, 2003)","previouslyFormattedCitation":"(Nicholson &amp; Stanton, 2003)"},"properties":{"noteIndex":0},"schema":"https://github.com/citation-style-language/schema/raw/master/csl-citation.json"}</w:instrText>
      </w:r>
      <w:r w:rsidRPr="00647A95">
        <w:rPr>
          <w:rFonts w:eastAsia="Calibri"/>
          <w:lang w:val="es-EC"/>
        </w:rPr>
        <w:fldChar w:fldCharType="separate"/>
      </w:r>
      <w:r w:rsidRPr="00647A95">
        <w:rPr>
          <w:rFonts w:eastAsia="Calibri"/>
          <w:noProof/>
          <w:lang w:val="es-EC"/>
        </w:rPr>
        <w:t xml:space="preserve">Nicholson </w:t>
      </w:r>
      <w:ins w:id="192" w:author="Lorena Siguenza" w:date="2021-09-06T23:57:00Z">
        <w:r w:rsidR="00745C1F">
          <w:rPr>
            <w:rFonts w:eastAsia="Calibri"/>
            <w:noProof/>
            <w:lang w:val="es-EC"/>
          </w:rPr>
          <w:t>y</w:t>
        </w:r>
      </w:ins>
      <w:del w:id="193" w:author="Lorena Siguenza" w:date="2021-09-06T23:57:00Z">
        <w:r w:rsidRPr="00647A95" w:rsidDel="00745C1F">
          <w:rPr>
            <w:rFonts w:eastAsia="Calibri"/>
            <w:noProof/>
            <w:lang w:val="es-EC"/>
          </w:rPr>
          <w:delText>&amp;</w:delText>
        </w:r>
      </w:del>
      <w:r w:rsidRPr="00647A95">
        <w:rPr>
          <w:rFonts w:eastAsia="Calibri"/>
          <w:noProof/>
          <w:lang w:val="es-EC"/>
        </w:rPr>
        <w:t xml:space="preserve"> Stanton (2003)</w:t>
      </w:r>
      <w:r w:rsidRPr="00647A95">
        <w:rPr>
          <w:rFonts w:eastAsia="Calibri"/>
          <w:lang w:val="es-EC"/>
        </w:rPr>
        <w:fldChar w:fldCharType="end"/>
      </w:r>
      <w:r w:rsidRPr="00647A95">
        <w:rPr>
          <w:rFonts w:eastAsia="Calibri"/>
          <w:lang w:val="es-EC"/>
        </w:rPr>
        <w:t xml:space="preserve"> </w:t>
      </w:r>
      <w:r w:rsidR="00CD35F3" w:rsidRPr="00647A95">
        <w:rPr>
          <w:rFonts w:eastAsia="Calibri"/>
          <w:lang w:val="es-EC"/>
        </w:rPr>
        <w:t>para hacer referencia a la combinación de minería de datos, data warehousing y bibliometría con el propósito de analizar los servicios de una biblioteca. Bibliomini</w:t>
      </w:r>
      <w:ins w:id="194" w:author="Lorena Siguenza" w:date="2021-09-06T23:57:00Z">
        <w:r w:rsidR="00745C1F">
          <w:rPr>
            <w:rFonts w:eastAsia="Calibri"/>
            <w:lang w:val="es-EC"/>
          </w:rPr>
          <w:t>n</w:t>
        </w:r>
      </w:ins>
      <w:r w:rsidR="00CD35F3" w:rsidRPr="00647A95">
        <w:rPr>
          <w:rFonts w:eastAsia="Calibri"/>
          <w:lang w:val="es-EC"/>
        </w:rPr>
        <w:t>g tiene una estrecha relación con la bibliometría y la documentación</w:t>
      </w:r>
      <w:r w:rsidR="005C2A6D" w:rsidRPr="00647A95">
        <w:rPr>
          <w:rFonts w:eastAsia="Calibri"/>
          <w:lang w:val="es-EC"/>
        </w:rPr>
        <w:t xml:space="preserve"> </w:t>
      </w:r>
      <w:r w:rsidR="005C2A6D" w:rsidRPr="00647A95">
        <w:rPr>
          <w:rFonts w:eastAsia="Calibri"/>
          <w:lang w:val="es-EC"/>
        </w:rPr>
        <w:fldChar w:fldCharType="begin" w:fldLock="1"/>
      </w:r>
      <w:r w:rsidR="005C2A6D" w:rsidRPr="00647A95">
        <w:rPr>
          <w:rFonts w:eastAsia="Calibri"/>
          <w:lang w:val="es-EC"/>
        </w:rPr>
        <w:instrText>ADDIN CSL_CITATION {"citationItems":[{"id":"ITEM-1","itemData":{"author":[{"dropping-particle":"","family":"Mancini","given":"D","non-dropping-particle":"","parse-names":false,"suffix":""}],"container-title":"Library Administration Management","id":"ITEM-1","issued":{"date-parts":[["1996"]]},"title":"Mining your automated system for systemwide decision making","type":"article-journal"},"uris":["http://www.mendeley.com/documents/?uuid=e882845e-9d1d-4c9f-b585-1566c0687268"]}],"mendeley":{"formattedCitation":"(Mancini, 1996)","plainTextFormattedCitation":"(Mancini, 1996)","previouslyFormattedCitation":"(Mancini, 1996)"},"properties":{"noteIndex":0},"schema":"https://github.com/citation-style-language/schema/raw/master/csl-citation.json"}</w:instrText>
      </w:r>
      <w:r w:rsidR="005C2A6D" w:rsidRPr="00647A95">
        <w:rPr>
          <w:rFonts w:eastAsia="Calibri"/>
          <w:lang w:val="es-EC"/>
        </w:rPr>
        <w:fldChar w:fldCharType="separate"/>
      </w:r>
      <w:r w:rsidR="005C2A6D" w:rsidRPr="00647A95">
        <w:rPr>
          <w:rFonts w:eastAsia="Calibri"/>
          <w:noProof/>
          <w:lang w:val="es-EC"/>
        </w:rPr>
        <w:t>(Mancini, 1996)</w:t>
      </w:r>
      <w:r w:rsidR="005C2A6D" w:rsidRPr="00647A95">
        <w:rPr>
          <w:rFonts w:eastAsia="Calibri"/>
          <w:lang w:val="es-EC"/>
        </w:rPr>
        <w:fldChar w:fldCharType="end"/>
      </w:r>
      <w:del w:id="195" w:author="Lorena Siguenza" w:date="2021-09-06T23:57:00Z">
        <w:r w:rsidRPr="00647A95" w:rsidDel="00745C1F">
          <w:rPr>
            <w:rFonts w:eastAsia="Calibri"/>
            <w:lang w:val="es-EC"/>
          </w:rPr>
          <w:delText xml:space="preserve"> </w:delText>
        </w:r>
      </w:del>
      <w:r w:rsidR="00CD35F3" w:rsidRPr="00647A95">
        <w:rPr>
          <w:rFonts w:eastAsia="Calibri"/>
          <w:lang w:val="es-EC"/>
        </w:rPr>
        <w:t>, en el sentido de que aporta a la identificación de patrones que realmente representan el conocimiento basado en mediciones</w:t>
      </w:r>
      <w:r w:rsidR="008A6B73" w:rsidRPr="00647A95">
        <w:rPr>
          <w:rFonts w:eastAsia="Calibri"/>
          <w:lang w:val="es-EC"/>
        </w:rPr>
        <w:t xml:space="preserve"> </w:t>
      </w:r>
      <w:r w:rsidR="00CD35F3" w:rsidRPr="00647A95">
        <w:rPr>
          <w:rFonts w:eastAsia="Calibri"/>
          <w:lang w:val="es-EC"/>
        </w:rPr>
        <w:t>y el análisis de grandes cantidades de datos por medio de métodos estadíst</w:t>
      </w:r>
      <w:r w:rsidR="008A6B73" w:rsidRPr="00647A95">
        <w:rPr>
          <w:rFonts w:eastAsia="Calibri"/>
          <w:lang w:val="es-EC"/>
        </w:rPr>
        <w:t xml:space="preserve">icos de especialidades métricas, </w:t>
      </w:r>
      <w:r w:rsidR="00CD35F3" w:rsidRPr="00647A95">
        <w:rPr>
          <w:rFonts w:eastAsia="Calibri"/>
          <w:lang w:val="es-EC"/>
        </w:rPr>
        <w:t>ya conocidas como la bibliometría y la informetría</w:t>
      </w:r>
      <w:r w:rsidR="005C2A6D" w:rsidRPr="00647A95">
        <w:rPr>
          <w:rFonts w:eastAsia="Calibri"/>
          <w:lang w:val="es-EC"/>
        </w:rPr>
        <w:t xml:space="preserve"> </w:t>
      </w:r>
      <w:r w:rsidR="005C2A6D" w:rsidRPr="00647A95">
        <w:rPr>
          <w:rFonts w:eastAsia="Calibri"/>
          <w:lang w:val="es-EC"/>
        </w:rPr>
        <w:fldChar w:fldCharType="begin" w:fldLock="1"/>
      </w:r>
      <w:r w:rsidR="005C2A6D" w:rsidRPr="00647A95">
        <w:rPr>
          <w:rFonts w:eastAsia="Calibri"/>
          <w:lang w:val="es-EC"/>
        </w:rPr>
        <w:instrText>ADDIN CSL_CITATION {"citationItems":[{"id":"ITEM-1","itemData":{"author":[{"dropping-particle":"","family":"Aenta","given":"","non-dropping-particle":"","parse-names":false,"suffix":""}],"id":"ITEM-1","issued":{"date-parts":[["2011"]]},"title":"Sistema de gestión para evaluar y monitorear publicaciones científicas en la AENTA","type":"article-journal"},"uris":["http://www.mendeley.com/documents/?uuid=4044bcc6-3c63-43c6-984b-6debfe998a1f"]}],"mendeley":{"formattedCitation":"(Aenta, 2011)","plainTextFormattedCitation":"(Aenta, 2011)","previouslyFormattedCitation":"(Aenta, 2011)"},"properties":{"noteIndex":0},"schema":"https://github.com/citation-style-language/schema/raw/master/csl-citation.json"}</w:instrText>
      </w:r>
      <w:r w:rsidR="005C2A6D" w:rsidRPr="00647A95">
        <w:rPr>
          <w:rFonts w:eastAsia="Calibri"/>
          <w:lang w:val="es-EC"/>
        </w:rPr>
        <w:fldChar w:fldCharType="separate"/>
      </w:r>
      <w:r w:rsidR="005C2A6D" w:rsidRPr="00647A95">
        <w:rPr>
          <w:rFonts w:eastAsia="Calibri"/>
          <w:noProof/>
          <w:lang w:val="es-EC"/>
        </w:rPr>
        <w:t>(Aenta, 2011)</w:t>
      </w:r>
      <w:r w:rsidR="005C2A6D" w:rsidRPr="00647A95">
        <w:rPr>
          <w:rFonts w:eastAsia="Calibri"/>
          <w:lang w:val="es-EC"/>
        </w:rPr>
        <w:fldChar w:fldCharType="end"/>
      </w:r>
      <w:r w:rsidR="00CD35F3" w:rsidRPr="00647A95">
        <w:rPr>
          <w:rFonts w:eastAsia="Calibri"/>
          <w:lang w:val="es-EC"/>
        </w:rPr>
        <w:t>.</w:t>
      </w:r>
      <w:r w:rsidRPr="00647A95">
        <w:rPr>
          <w:rFonts w:eastAsia="Calibri"/>
          <w:lang w:val="es-EC"/>
        </w:rPr>
        <w:t xml:space="preserve"> </w:t>
      </w:r>
    </w:p>
    <w:p w14:paraId="67718B24" w14:textId="77777777" w:rsidR="00CD35F3" w:rsidRPr="00647A95" w:rsidRDefault="00CD35F3" w:rsidP="00C03ECF">
      <w:pPr>
        <w:spacing w:before="0" w:after="0" w:line="240" w:lineRule="auto"/>
        <w:jc w:val="left"/>
        <w:rPr>
          <w:rFonts w:eastAsia="Calibri"/>
          <w:lang w:val="es-EC"/>
        </w:rPr>
      </w:pPr>
    </w:p>
    <w:p w14:paraId="09F3D6F2" w14:textId="01A99CE8" w:rsidR="00CD35F3" w:rsidRPr="00647A95" w:rsidRDefault="00CD35F3" w:rsidP="00C03ECF">
      <w:pPr>
        <w:spacing w:before="0" w:after="0" w:line="240" w:lineRule="auto"/>
        <w:rPr>
          <w:rFonts w:eastAsia="Calibri"/>
          <w:lang w:val="es-EC"/>
        </w:rPr>
      </w:pPr>
      <w:r w:rsidRPr="00647A95">
        <w:rPr>
          <w:rFonts w:eastAsia="Calibri"/>
          <w:lang w:val="es-EC"/>
        </w:rPr>
        <w:t>Debido al auge tecnológico y el acelerado crecimiento de la información, la gestión de grandes volúmenes de datos y su forma de utilización para que aporten conocimiento a la toma de decisiones es uno de los mayores problemas para las instituciones ya sean con o sin fines de lucro</w:t>
      </w:r>
      <w:r w:rsidR="005C2A6D" w:rsidRPr="00647A95">
        <w:rPr>
          <w:rFonts w:eastAsia="Calibri"/>
          <w:lang w:val="es-EC"/>
        </w:rPr>
        <w:t xml:space="preserve"> </w:t>
      </w:r>
      <w:r w:rsidR="005C2A6D" w:rsidRPr="00647A95">
        <w:rPr>
          <w:rFonts w:eastAsia="Calibri"/>
          <w:lang w:val="es-EC"/>
        </w:rPr>
        <w:fldChar w:fldCharType="begin" w:fldLock="1"/>
      </w:r>
      <w:r w:rsidR="005C2A6D" w:rsidRPr="00647A95">
        <w:rPr>
          <w:rFonts w:eastAsia="Calibri"/>
          <w:lang w:val="es-EC"/>
        </w:rPr>
        <w:instrText>ADDIN CSL_CITATION {"citationItems":[{"id":"ITEM-1","itemData":{"abstract":"Autoría: Antonio Gomariz Peñalver. Dirección de la Tesis: Bart Goethals, Manuel Campos Martínez, Roque Luis Marín Morales. Lectura: Universidad de Murcia en 2014. Tesis doctoral en Dialnet.","author":[{"dropping-particle":"","family":"Peñalver","given":"Antonio Gomariz","non-dropping-particle":"","parse-names":false,"suffix":""}],"id":"ITEM-1","issued":{"date-parts":[["2014"]]},"publisher":"Universidad de Murcia","title":"Técnicas para el descubrimiento de patrones temporales= Techniques for the discovery of temporal patterns","type":"thesis"},"uris":["http://www.mendeley.com/documents/?uuid=39937a85-5327-49a7-9f3a-b0eccf20591f"]}],"mendeley":{"formattedCitation":"(Peñalver, 2014)","plainTextFormattedCitation":"(Peñalver, 2014)","previouslyFormattedCitation":"(Peñalver, 2014)"},"properties":{"noteIndex":0},"schema":"https://github.com/citation-style-language/schema/raw/master/csl-citation.json"}</w:instrText>
      </w:r>
      <w:r w:rsidR="005C2A6D" w:rsidRPr="00647A95">
        <w:rPr>
          <w:rFonts w:eastAsia="Calibri"/>
          <w:lang w:val="es-EC"/>
        </w:rPr>
        <w:fldChar w:fldCharType="separate"/>
      </w:r>
      <w:r w:rsidR="005C2A6D" w:rsidRPr="00647A95">
        <w:rPr>
          <w:rFonts w:eastAsia="Calibri"/>
          <w:noProof/>
          <w:lang w:val="es-EC"/>
        </w:rPr>
        <w:t>(Peñalver, 2014)</w:t>
      </w:r>
      <w:r w:rsidR="005C2A6D" w:rsidRPr="00647A95">
        <w:rPr>
          <w:rFonts w:eastAsia="Calibri"/>
          <w:lang w:val="es-EC"/>
        </w:rPr>
        <w:fldChar w:fldCharType="end"/>
      </w:r>
      <w:r w:rsidR="005C2A6D" w:rsidRPr="00647A95">
        <w:rPr>
          <w:rFonts w:eastAsia="Calibri"/>
          <w:lang w:val="es-EC"/>
        </w:rPr>
        <w:t xml:space="preserve">. </w:t>
      </w:r>
      <w:r w:rsidRPr="00647A95">
        <w:rPr>
          <w:rFonts w:eastAsia="Calibri"/>
          <w:lang w:val="es-EC"/>
        </w:rPr>
        <w:t>Obtener dicho conocimiento es difícil, dada la heterogeneidad de la fuente de datos. Sin embargo, mediante procesos de descubrimiento de conocimiento esta tarea es cada vez más factible</w:t>
      </w:r>
      <w:r w:rsidR="0031284E" w:rsidRPr="00647A95">
        <w:rPr>
          <w:rFonts w:eastAsia="Calibri"/>
          <w:lang w:val="es-EC"/>
        </w:rPr>
        <w:t xml:space="preserve"> </w:t>
      </w:r>
      <w:r w:rsidR="0031284E" w:rsidRPr="00647A95">
        <w:rPr>
          <w:rFonts w:eastAsia="Calibri"/>
          <w:lang w:val="es-EC"/>
        </w:rPr>
        <w:fldChar w:fldCharType="begin" w:fldLock="1"/>
      </w:r>
      <w:r w:rsidR="00D57F15" w:rsidRPr="00647A95">
        <w:rPr>
          <w:rFonts w:eastAsia="Calibri"/>
          <w:lang w:val="es-EC"/>
        </w:rPr>
        <w:instrText>ADDIN CSL_CITATION {"citationItems":[{"id":"ITEM-1","itemData":{"ISSN":"1390-6143","abstract":"In recent years, volume of library-related data has increased tremendously, as well as complexity of data sources and formats have been escalating. This information explosion has created a big challenge for data managing, archiving and accessing, especially in support of library decision-making. Knowing that a good library management involves integrating a number of strategic indicators, the implementation of a Data Warehouse (DW), that properly manages such amount of information and the complex mix of data sources, becomes an interesting alternative to be considered. This article describes the design and implementation of a decision support system based on a DW approach for the Regional Documentation Centre “Juan Bautista Vazquez”. To assure that all relevant data sources are included during the data analysis, the study utilizes a holistic methodology, previously proposed by Siguenza-Guzman et al. (2014) for an integrated library evaluation. This methodology assesses the library collection and services by incorporating important elements for library management, such as service performance analysis, service quality control, collection usage analysis, and information retrieval quality. Based on this data analysis, the study proposes a DW architecture to integrate, process and store the relevant data. These stored data are finally analyzed and visualized by the so-called online analytical processing (OLAP) tools. Initial tests of the implemented decision support system confirm the feasibility and effectiveness of the DW based approach, by successfully integrating multiple and heterogeneous sources, formats and varieties of information, permitting library managers to generate personalized reports, and even allowing to debug the day-to-day transactional processes.","author":[{"dropping-particle":"","family":"Haro Valle","given":"Valeria Alexandra","non-dropping-particle":"","parse-names":false,"suffix":""},{"dropping-particle":"","family":"Pérez Rocano","given":"Wilson Rodrigo","non-dropping-particle":"","parse-names":false,"suffix":""},{"dropping-particle":"","family":"Sigüenza Guzmán","given":"Lorena","non-dropping-particle":"","parse-names":false,"suffix":""},{"dropping-particle":"","family":"Cattrysse","given":"Dirk","non-dropping-particle":"","parse-names":false,"suffix":""},{"dropping-particle":"","family":"Saquicela Galarza","given":"Víctor Hugo","non-dropping-particle":"","parse-names":false,"suffix":""},{"dropping-particle":"de","family":"Cuenca","given":"Universidad","non-dropping-particle":"","parse-names":false,"suffix":""},{"dropping-particle":"de","family":"Cuenca","given":"Dirección de Investigación de la Universidad","non-dropping-particle":"","parse-names":false,"suffix":""},{"dropping-particle":"","family":"DIUC","given":"","non-dropping-particle":"","parse-names":false,"suffix":""}],"id":"ITEM-1","issued":{"date-parts":[["2014"]]},"note":"Accepted: 2015-03-09T15:21:29Z\nPublisher: Universidad de Cuenca","title":"Diseño e implementación de un sistema de soporte de decisiones para el Centro de Documentación Regional “Juan Bautista Vázquez”","type":"article-journal"},"uris":["http://www.mendeley.com/documents/?uuid=88893ab4-b0ad-4ef8-a126-2b898b17b5d2"]}],"mendeley":{"formattedCitation":"(Haro Valle et al., 2014)","plainTextFormattedCitation":"(Haro Valle et al., 2014)","previouslyFormattedCitation":"(Haro Valle et al., 2014)"},"properties":{"noteIndex":0},"schema":"https://github.com/citation-style-language/schema/raw/master/csl-citation.json"}</w:instrText>
      </w:r>
      <w:r w:rsidR="0031284E" w:rsidRPr="00647A95">
        <w:rPr>
          <w:rFonts w:eastAsia="Calibri"/>
          <w:lang w:val="es-EC"/>
        </w:rPr>
        <w:fldChar w:fldCharType="separate"/>
      </w:r>
      <w:r w:rsidR="0031284E" w:rsidRPr="00647A95">
        <w:rPr>
          <w:rFonts w:eastAsia="Calibri"/>
          <w:noProof/>
          <w:lang w:val="es-EC"/>
        </w:rPr>
        <w:t>(Haro Valle et al., 2014)</w:t>
      </w:r>
      <w:r w:rsidR="0031284E" w:rsidRPr="00647A95">
        <w:rPr>
          <w:rFonts w:eastAsia="Calibri"/>
          <w:lang w:val="es-EC"/>
        </w:rPr>
        <w:fldChar w:fldCharType="end"/>
      </w:r>
      <w:r w:rsidR="00D57F15" w:rsidRPr="00647A95">
        <w:rPr>
          <w:rFonts w:eastAsia="Calibri"/>
          <w:lang w:val="es-EC"/>
        </w:rPr>
        <w:t>.</w:t>
      </w:r>
    </w:p>
    <w:p w14:paraId="6334AA3C" w14:textId="17643F4E" w:rsidR="00AC2787" w:rsidRPr="00647A95" w:rsidRDefault="00AC2787" w:rsidP="00AC2787">
      <w:pPr>
        <w:pStyle w:val="Ttulo2"/>
        <w:rPr>
          <w:lang w:val="es-EC"/>
        </w:rPr>
      </w:pPr>
      <w:bookmarkStart w:id="196" w:name="_Toc79763370"/>
      <w:r w:rsidRPr="00647A95">
        <w:rPr>
          <w:lang w:val="es-EC"/>
        </w:rPr>
        <w:lastRenderedPageBreak/>
        <w:t xml:space="preserve">Desarrollo de </w:t>
      </w:r>
      <w:commentRangeStart w:id="197"/>
      <w:r w:rsidRPr="00647A95">
        <w:rPr>
          <w:lang w:val="es-EC"/>
        </w:rPr>
        <w:t>software</w:t>
      </w:r>
      <w:bookmarkEnd w:id="196"/>
      <w:commentRangeEnd w:id="197"/>
      <w:r w:rsidR="008E4739">
        <w:rPr>
          <w:rStyle w:val="Refdecomentario"/>
          <w:rFonts w:eastAsiaTheme="minorHAnsi" w:cstheme="minorBidi"/>
          <w:b w:val="0"/>
        </w:rPr>
        <w:commentReference w:id="197"/>
      </w:r>
      <w:r w:rsidRPr="00647A95">
        <w:rPr>
          <w:lang w:val="es-EC"/>
        </w:rPr>
        <w:t xml:space="preserve"> </w:t>
      </w:r>
    </w:p>
    <w:p w14:paraId="53F53540" w14:textId="77777777" w:rsidR="003D1D54" w:rsidRPr="00647A95" w:rsidRDefault="003D1D54" w:rsidP="00B2768C">
      <w:pPr>
        <w:pStyle w:val="Ttulo3"/>
        <w:numPr>
          <w:ilvl w:val="2"/>
          <w:numId w:val="3"/>
        </w:numPr>
        <w:rPr>
          <w:lang w:val="es-EC"/>
        </w:rPr>
      </w:pPr>
      <w:bookmarkStart w:id="198" w:name="_Toc79763371"/>
      <w:r w:rsidRPr="00647A95">
        <w:rPr>
          <w:lang w:val="es-EC"/>
        </w:rPr>
        <w:t>Metodología de desarrollo tradicional</w:t>
      </w:r>
      <w:bookmarkEnd w:id="198"/>
    </w:p>
    <w:p w14:paraId="0108C247" w14:textId="5AD0B8E2" w:rsidR="003D1D54" w:rsidRPr="00647A95" w:rsidRDefault="003D1D54" w:rsidP="003D1D54">
      <w:pPr>
        <w:spacing w:before="0" w:after="0" w:line="240" w:lineRule="auto"/>
        <w:rPr>
          <w:rFonts w:eastAsia="Calibri"/>
          <w:lang w:val="es-EC"/>
        </w:rPr>
      </w:pPr>
      <w:r w:rsidRPr="00647A95">
        <w:rPr>
          <w:rFonts w:eastAsia="Calibri"/>
          <w:lang w:val="es-EC"/>
        </w:rPr>
        <w:t>Al inicio</w:t>
      </w:r>
      <w:ins w:id="199" w:author="Lorena Siguenza" w:date="2021-09-06T23:58:00Z">
        <w:r w:rsidR="008E4739">
          <w:rPr>
            <w:rFonts w:eastAsia="Calibri"/>
            <w:lang w:val="es-EC"/>
          </w:rPr>
          <w:t>,</w:t>
        </w:r>
      </w:ins>
      <w:r w:rsidRPr="00647A95">
        <w:rPr>
          <w:rFonts w:eastAsia="Calibri"/>
          <w:lang w:val="es-EC"/>
        </w:rPr>
        <w:t xml:space="preserve"> el desarrollo del software era artesanal en su totalidad</w:t>
      </w:r>
      <w:ins w:id="200" w:author="Lorena Siguenza" w:date="2021-09-07T00:00:00Z">
        <w:r w:rsidR="008E4739">
          <w:rPr>
            <w:rFonts w:eastAsia="Calibri"/>
            <w:lang w:val="es-EC"/>
          </w:rPr>
          <w:t>. L</w:t>
        </w:r>
      </w:ins>
      <w:del w:id="201" w:author="Lorena Siguenza" w:date="2021-09-07T00:00:00Z">
        <w:r w:rsidRPr="00647A95" w:rsidDel="008E4739">
          <w:rPr>
            <w:rFonts w:eastAsia="Calibri"/>
            <w:lang w:val="es-EC"/>
          </w:rPr>
          <w:delText>, l</w:delText>
        </w:r>
      </w:del>
      <w:r w:rsidRPr="00647A95">
        <w:rPr>
          <w:rFonts w:eastAsia="Calibri"/>
          <w:lang w:val="es-EC"/>
        </w:rPr>
        <w:t xml:space="preserve">a fuerte necesidad de mejorar el proceso y llevar los proyectos a la meta deseada, </w:t>
      </w:r>
      <w:del w:id="202" w:author="Lorena Siguenza" w:date="2021-09-07T00:00:00Z">
        <w:r w:rsidRPr="00647A95" w:rsidDel="008E4739">
          <w:rPr>
            <w:rFonts w:eastAsia="Calibri"/>
            <w:lang w:val="es-EC"/>
          </w:rPr>
          <w:delText>tuvieron que</w:delText>
        </w:r>
      </w:del>
      <w:ins w:id="203" w:author="Lorena Siguenza" w:date="2021-09-07T00:00:00Z">
        <w:r w:rsidR="008E4739">
          <w:rPr>
            <w:rFonts w:eastAsia="Calibri"/>
            <w:lang w:val="es-EC"/>
          </w:rPr>
          <w:t>obligó a</w:t>
        </w:r>
      </w:ins>
      <w:r w:rsidRPr="00647A95">
        <w:rPr>
          <w:rFonts w:eastAsia="Calibri"/>
          <w:lang w:val="es-EC"/>
        </w:rPr>
        <w:t xml:space="preserve"> importarse la concepción y fundamentos de metodologías existentes en otras áreas y adaptarlas al desarrollo de software. Esta nueva etapa de adaptación contenía el desarrollo dividido en etapas de manera secuencial que de algo mejoraba la necesidad latente en el campo del software. Entre las principales metodologías tradicionales </w:t>
      </w:r>
      <w:del w:id="204" w:author="Lorena Siguenza" w:date="2021-09-07T00:01:00Z">
        <w:r w:rsidRPr="00647A95" w:rsidDel="008E4739">
          <w:rPr>
            <w:rFonts w:eastAsia="Calibri"/>
            <w:lang w:val="es-EC"/>
          </w:rPr>
          <w:delText xml:space="preserve">tenemos </w:delText>
        </w:r>
      </w:del>
      <w:ins w:id="205" w:author="Lorena Siguenza" w:date="2021-09-07T00:01:00Z">
        <w:r w:rsidR="008E4739">
          <w:rPr>
            <w:rFonts w:eastAsia="Calibri"/>
            <w:lang w:val="es-EC"/>
          </w:rPr>
          <w:t>se tiene</w:t>
        </w:r>
        <w:r w:rsidR="008E4739" w:rsidRPr="00647A95">
          <w:rPr>
            <w:rFonts w:eastAsia="Calibri"/>
            <w:lang w:val="es-EC"/>
          </w:rPr>
          <w:t xml:space="preserve"> </w:t>
        </w:r>
      </w:ins>
      <w:r w:rsidRPr="00647A95">
        <w:rPr>
          <w:rFonts w:eastAsia="Calibri"/>
          <w:lang w:val="es-EC"/>
        </w:rPr>
        <w:t>la metodología o modelo en cascada</w:t>
      </w:r>
      <w:r w:rsidR="005C2A6D" w:rsidRPr="00647A95">
        <w:rPr>
          <w:rFonts w:eastAsia="Calibri"/>
          <w:lang w:val="es-EC"/>
        </w:rPr>
        <w:t xml:space="preserve"> </w:t>
      </w:r>
      <w:r w:rsidR="005C2A6D" w:rsidRPr="00647A95">
        <w:rPr>
          <w:rFonts w:eastAsia="Calibri"/>
          <w:lang w:val="es-EC"/>
        </w:rPr>
        <w:fldChar w:fldCharType="begin" w:fldLock="1"/>
      </w:r>
      <w:r w:rsidR="004439C4" w:rsidRPr="00647A95">
        <w:rPr>
          <w:rFonts w:eastAsia="Calibri"/>
          <w:lang w:val="es-EC"/>
        </w:rPr>
        <w:instrText>ADDIN CSL_CITATION {"citationItems":[{"id":"ITEM-1","itemData":{"DOI":"10.13140/RG.2.1.2897.3206","author":[{"dropping-particle":"","family":"Figueroa-Diaz","given":"Roberth","non-dropping-particle":"","parse-names":false,"suffix":""},{"dropping-particle":"","family":"Sólis","given":"Camilo","non-dropping-particle":"","parse-names":false,"suffix":""},{"dropping-particle":"","family":"Cabrera","given":"Armando","non-dropping-particle":"","parse-names":false,"suffix":""}],"id":"ITEM-1","issued":{"date-parts":[["2007"]]},"title":"METODOLOGÍAS TRADICIONALES VS. METODOLOGÍAS ÁGILES","type":"book"},"uris":["http://www.mendeley.com/documents/?uuid=92acad73-ccfc-4e88-9a32-726009312355"]}],"mendeley":{"formattedCitation":"(Figueroa-Diaz et al., 2007)","plainTextFormattedCitation":"(Figueroa-Diaz et al., 2007)","previouslyFormattedCitation":"(Figueroa-Diaz et al., 2007)"},"properties":{"noteIndex":0},"schema":"https://github.com/citation-style-language/schema/raw/master/csl-citation.json"}</w:instrText>
      </w:r>
      <w:r w:rsidR="005C2A6D" w:rsidRPr="00647A95">
        <w:rPr>
          <w:rFonts w:eastAsia="Calibri"/>
          <w:lang w:val="es-EC"/>
        </w:rPr>
        <w:fldChar w:fldCharType="separate"/>
      </w:r>
      <w:r w:rsidR="005C2A6D" w:rsidRPr="00647A95">
        <w:rPr>
          <w:rFonts w:eastAsia="Calibri"/>
          <w:noProof/>
          <w:lang w:val="es-EC"/>
        </w:rPr>
        <w:t>(Figueroa-Diaz et al., 2007)</w:t>
      </w:r>
      <w:r w:rsidR="005C2A6D" w:rsidRPr="00647A95">
        <w:rPr>
          <w:rFonts w:eastAsia="Calibri"/>
          <w:lang w:val="es-EC"/>
        </w:rPr>
        <w:fldChar w:fldCharType="end"/>
      </w:r>
      <w:r w:rsidRPr="00647A95">
        <w:rPr>
          <w:rFonts w:eastAsia="Calibri"/>
          <w:lang w:val="es-EC"/>
        </w:rPr>
        <w:t>.</w:t>
      </w:r>
    </w:p>
    <w:p w14:paraId="4811D218" w14:textId="77777777" w:rsidR="003D1D54" w:rsidRPr="00647A95" w:rsidRDefault="003D1D54" w:rsidP="003D1D54">
      <w:pPr>
        <w:spacing w:before="0" w:after="0" w:line="240" w:lineRule="auto"/>
        <w:rPr>
          <w:rFonts w:eastAsia="Calibri"/>
          <w:lang w:val="es-EC"/>
        </w:rPr>
      </w:pPr>
    </w:p>
    <w:p w14:paraId="6EB5B450" w14:textId="3BF57331" w:rsidR="003D1D54" w:rsidRPr="00647A95" w:rsidRDefault="003D1D54" w:rsidP="003D1D54">
      <w:pPr>
        <w:pStyle w:val="NormalWeb"/>
        <w:spacing w:before="0" w:beforeAutospacing="0" w:after="0" w:afterAutospacing="0"/>
        <w:jc w:val="both"/>
        <w:textAlignment w:val="baseline"/>
        <w:rPr>
          <w:rFonts w:ascii="Arial" w:eastAsia="Calibri" w:hAnsi="Arial" w:cstheme="minorBidi"/>
          <w:szCs w:val="22"/>
          <w:lang w:val="es-EC" w:eastAsia="en-US"/>
        </w:rPr>
      </w:pPr>
      <w:r w:rsidRPr="00647A95">
        <w:rPr>
          <w:rFonts w:ascii="Arial" w:eastAsia="Calibri" w:hAnsi="Arial" w:cstheme="minorBidi"/>
          <w:szCs w:val="22"/>
          <w:lang w:val="es-EC" w:eastAsia="en-US"/>
        </w:rPr>
        <w:t>El modelo en cascada propiciado por Winston Royce en 1970, sugiere un enfoque sistemático y secuencial, disciplinado y basado en análisis, diseño, pruebas y mantenimiento. Al final de cada etapa se reúnen y revisan los documentos para garantizar que se cumplen los requerimientos antes de avanzar a la fase siguiente</w:t>
      </w:r>
      <w:r w:rsidR="00D57F15" w:rsidRPr="00647A95">
        <w:rPr>
          <w:rFonts w:ascii="Arial" w:eastAsia="Calibri" w:hAnsi="Arial" w:cstheme="minorBidi"/>
          <w:szCs w:val="22"/>
          <w:lang w:val="es-EC" w:eastAsia="en-US"/>
        </w:rPr>
        <w:t xml:space="preserve"> </w:t>
      </w:r>
      <w:r w:rsidR="00D57F15" w:rsidRPr="00647A95">
        <w:rPr>
          <w:rFonts w:ascii="Arial" w:eastAsia="Calibri" w:hAnsi="Arial" w:cstheme="minorBidi"/>
          <w:szCs w:val="22"/>
          <w:lang w:val="es-EC" w:eastAsia="en-US"/>
        </w:rPr>
        <w:fldChar w:fldCharType="begin" w:fldLock="1"/>
      </w:r>
      <w:r w:rsidR="00D57F15" w:rsidRPr="00647A95">
        <w:rPr>
          <w:rFonts w:ascii="Arial" w:eastAsia="Calibri" w:hAnsi="Arial" w:cstheme="minorBidi"/>
          <w:szCs w:val="22"/>
          <w:lang w:val="es-EC" w:eastAsia="en-US"/>
        </w:rPr>
        <w:instrText>ADDIN CSL_CITATION {"citationItems":[{"id":"ITEM-1","itemData":{"DOI":"10.26423/rctu.v1i3.29","ISSN":"1390-7697","abstract":"Resumen Desde el principio del uso de los ordenadores, al trabajar sobre el desarrollo de los primeros programas, se siguieron una serie de pautas o métodos para llevar a buen fin el proyecto. Bien es verdad que en esta situación la metodología era simple, era el típico proceso de abajo a arriba, con análisis insuficientes, ya que el problema era comprendido fácilmente en su totalidad. Por lo tanto en el principio de la informática los métodos eran de tipo ascendente y orientado a procesos. A finales de la década de los sesenta empezaron a aparecer ordenadores en las empresas para resolver problemas del tipo de cálculo de nómina, no de gestión de personal, debido a que era una labor que exige hacer muchos cálculos, en general repetitivos, y por tanto con alta probabilidad de error. En la década de los setenta empezó a tomar cuerpo la idea de que si bien los procesos son importantes, y una incorrección en su tratamiento puede causar notables problemas e incomodidades, más importantes son los datos. Los procesos son, similares en todas las organizaciones y, en algunos casos, son hasta relativamente fácil de transportar. Sin embargo los datos son algo propio de la organización, algo totalmente diferente de los de las demás organización, y que la caracterizan. La década de los ochenta es la época marcada por las metodologías dirigida a datos cuya importancia va tomando cuerpo en las organizaciones. A mediados de la década el estado de la técnica permite a considerar entidades más complejas y con personalidad más acusada. Se empiezan a estudiar los objetos en sí como unidades de información. Los nuevos métodos van buscando minimizar riesgos y, puesto que los errores más perjudiciales se producen en los primeros pasos, se comienza ya desde la fase más general del estudio por analizar los riesgos que significa seguir con las siguientes fases del desarrollo.AbstractFrom the beginning of the use of computers , working on the development of the first programs , a set of guidelines or methods are followed to bring the project to fruition . It is true that in this situation the methodology was simple, it was a typical bottom-up process , with insufficient analysis , since the problem was easily understood in their entirety . Therefore the principle of computer methods were bottom-up process-oriented . In the late sixties began appearing computers in business to solve problems like payroll , no personnel management , because it was a task that requires many calculat…","author":[{"dropping-particle":"","family":"Garcés","given":"Lucas","non-dropping-particle":"","parse-names":false,"suffix":""},{"dropping-particle":"","family":"Egas","given":"Luis Miguel","non-dropping-particle":"","parse-names":false,"suffix":""}],"container-title":"Revista Científica y Tecnológica UPSE","id":"ITEM-1","issue":"3","issued":{"date-parts":[["2013"]]},"note":"Number: 3","title":"Evolución de las Metodologías de desarrollo de la Ingeniería de software en el proceso la Ingeniería de Sistemas Software.","type":"article-journal","volume":"1"},"uris":["http://www.mendeley.com/documents/?uuid=991ff008-02d6-4206-aa1d-e6c179ceda47"]}],"mendeley":{"formattedCitation":"(Garcés &amp; Egas, 2013)","plainTextFormattedCitation":"(Garcés &amp; Egas, 2013)","previouslyFormattedCitation":"(Garcés &amp; Egas, 2013)"},"properties":{"noteIndex":0},"schema":"https://github.com/citation-style-language/schema/raw/master/csl-citation.json"}</w:instrText>
      </w:r>
      <w:r w:rsidR="00D57F15" w:rsidRPr="00647A95">
        <w:rPr>
          <w:rFonts w:ascii="Arial" w:eastAsia="Calibri" w:hAnsi="Arial" w:cstheme="minorBidi"/>
          <w:szCs w:val="22"/>
          <w:lang w:val="es-EC" w:eastAsia="en-US"/>
        </w:rPr>
        <w:fldChar w:fldCharType="separate"/>
      </w:r>
      <w:r w:rsidR="00D57F15" w:rsidRPr="00647A95">
        <w:rPr>
          <w:rFonts w:ascii="Arial" w:eastAsia="Calibri" w:hAnsi="Arial" w:cstheme="minorBidi"/>
          <w:noProof/>
          <w:szCs w:val="22"/>
          <w:lang w:val="es-EC" w:eastAsia="en-US"/>
        </w:rPr>
        <w:t>(Garcés &amp; Egas, 2013)</w:t>
      </w:r>
      <w:r w:rsidR="00D57F15" w:rsidRPr="00647A95">
        <w:rPr>
          <w:rFonts w:ascii="Arial" w:eastAsia="Calibri" w:hAnsi="Arial" w:cstheme="minorBidi"/>
          <w:szCs w:val="22"/>
          <w:lang w:val="es-EC" w:eastAsia="en-US"/>
        </w:rPr>
        <w:fldChar w:fldCharType="end"/>
      </w:r>
      <w:r w:rsidR="00D57F15" w:rsidRPr="00647A95">
        <w:rPr>
          <w:rFonts w:ascii="Arial" w:eastAsia="Calibri" w:hAnsi="Arial" w:cstheme="minorBidi"/>
          <w:szCs w:val="22"/>
          <w:lang w:val="es-EC" w:eastAsia="en-US"/>
        </w:rPr>
        <w:t xml:space="preserve">. </w:t>
      </w:r>
      <w:r w:rsidRPr="00647A95">
        <w:rPr>
          <w:rFonts w:ascii="Arial" w:eastAsia="Calibri" w:hAnsi="Arial" w:cstheme="minorBidi"/>
          <w:szCs w:val="22"/>
          <w:lang w:val="es-EC" w:eastAsia="en-US"/>
        </w:rPr>
        <w:t>Pionero en guiar el proceso de desarrollo de software dirigido por un plan, introduciendo una planificación de cada fase antes de empezar a trabajar en ella.</w:t>
      </w:r>
    </w:p>
    <w:p w14:paraId="11A1D317" w14:textId="77777777" w:rsidR="00482D05" w:rsidRPr="00647A95" w:rsidRDefault="00482D05" w:rsidP="003D1D54">
      <w:pPr>
        <w:pStyle w:val="NormalWeb"/>
        <w:spacing w:before="0" w:beforeAutospacing="0" w:after="0" w:afterAutospacing="0"/>
        <w:jc w:val="both"/>
        <w:textAlignment w:val="baseline"/>
        <w:rPr>
          <w:rFonts w:ascii="Arial" w:eastAsia="Calibri" w:hAnsi="Arial" w:cstheme="minorBidi"/>
          <w:szCs w:val="22"/>
          <w:lang w:val="es-EC" w:eastAsia="en-US"/>
        </w:rPr>
      </w:pPr>
    </w:p>
    <w:p w14:paraId="6887C9B2" w14:textId="570FBEC9" w:rsidR="00AC2787" w:rsidRPr="00647A95" w:rsidRDefault="00AC2787" w:rsidP="00B2768C">
      <w:pPr>
        <w:pStyle w:val="Ttulo3"/>
        <w:numPr>
          <w:ilvl w:val="2"/>
          <w:numId w:val="3"/>
        </w:numPr>
        <w:rPr>
          <w:lang w:val="es-EC"/>
        </w:rPr>
      </w:pPr>
      <w:bookmarkStart w:id="206" w:name="_Toc79763372"/>
      <w:r w:rsidRPr="00647A95">
        <w:rPr>
          <w:lang w:val="es-EC"/>
        </w:rPr>
        <w:t>Arquitectura cliente-servidor</w:t>
      </w:r>
      <w:bookmarkEnd w:id="206"/>
    </w:p>
    <w:p w14:paraId="1AD8F84B" w14:textId="77777777" w:rsidR="008E4739" w:rsidRDefault="004F359F" w:rsidP="00AC2787">
      <w:pPr>
        <w:spacing w:before="0" w:after="0" w:line="240" w:lineRule="auto"/>
        <w:rPr>
          <w:ins w:id="207" w:author="Lorena Siguenza" w:date="2021-09-07T00:02:00Z"/>
          <w:rFonts w:eastAsia="Calibri"/>
          <w:lang w:val="es-EC"/>
        </w:rPr>
      </w:pPr>
      <w:r w:rsidRPr="00647A95">
        <w:rPr>
          <w:rFonts w:eastAsia="Calibri"/>
          <w:lang w:val="es-EC"/>
        </w:rPr>
        <w:t xml:space="preserve">Es aquel en donde </w:t>
      </w:r>
      <w:r w:rsidR="00AC2787" w:rsidRPr="00647A95">
        <w:rPr>
          <w:rFonts w:eastAsia="Calibri"/>
          <w:lang w:val="es-EC"/>
        </w:rPr>
        <w:t>las tareas se reparten entre proveedores de recursos llamados servidores y los consumidores llamados cliente</w:t>
      </w:r>
      <w:r w:rsidRPr="00647A95">
        <w:rPr>
          <w:rFonts w:eastAsia="Calibri"/>
          <w:lang w:val="es-EC"/>
        </w:rPr>
        <w:t xml:space="preserve">s, los mismos que acceden a los </w:t>
      </w:r>
      <w:r w:rsidR="00AC2787" w:rsidRPr="00647A95">
        <w:rPr>
          <w:rFonts w:eastAsia="Calibri"/>
          <w:lang w:val="es-EC"/>
        </w:rPr>
        <w:t>servicios a través de peticiones</w:t>
      </w:r>
      <w:r w:rsidR="00D57F15" w:rsidRPr="00647A95">
        <w:rPr>
          <w:rFonts w:eastAsia="Calibri"/>
          <w:lang w:val="es-EC"/>
        </w:rPr>
        <w:t xml:space="preserve"> </w:t>
      </w:r>
      <w:r w:rsidR="00D57F15" w:rsidRPr="00647A95">
        <w:rPr>
          <w:rFonts w:eastAsia="Calibri"/>
          <w:lang w:val="es-EC"/>
        </w:rPr>
        <w:fldChar w:fldCharType="begin" w:fldLock="1"/>
      </w:r>
      <w:r w:rsidR="00D57F15" w:rsidRPr="00647A95">
        <w:rPr>
          <w:rFonts w:eastAsia="Calibri"/>
          <w:lang w:val="es-EC"/>
        </w:rPr>
        <w:instrText>ADDIN CSL_CITATION {"citationItems":[{"id":"ITEM-1","itemData":{"author":[{"dropping-particle":"","family":"Marini","given":"Ing Emiliano","non-dropping-particle":"","parse-names":false,"suffix":""}],"id":"ITEM-1","issued":{"date-parts":[["2012"]]},"page":"1-11","title":"El Modelo Cliente / Servidor","type":"article-journal"},"uris":["http://www.mendeley.com/documents/?uuid=5fdf4bd9-9c11-4e43-b5c0-d1b5bc63065d"]}],"mendeley":{"formattedCitation":"(Marini, 2012)","plainTextFormattedCitation":"(Marini, 2012)","previouslyFormattedCitation":"(Marini, 2012)"},"properties":{"noteIndex":0},"schema":"https://github.com/citation-style-language/schema/raw/master/csl-citation.json"}</w:instrText>
      </w:r>
      <w:r w:rsidR="00D57F15" w:rsidRPr="00647A95">
        <w:rPr>
          <w:rFonts w:eastAsia="Calibri"/>
          <w:lang w:val="es-EC"/>
        </w:rPr>
        <w:fldChar w:fldCharType="separate"/>
      </w:r>
      <w:r w:rsidR="00D57F15" w:rsidRPr="00647A95">
        <w:rPr>
          <w:rFonts w:eastAsia="Calibri"/>
          <w:noProof/>
          <w:lang w:val="es-EC"/>
        </w:rPr>
        <w:t>(Marini, 2012)</w:t>
      </w:r>
      <w:r w:rsidR="00D57F15" w:rsidRPr="00647A95">
        <w:rPr>
          <w:rFonts w:eastAsia="Calibri"/>
          <w:lang w:val="es-EC"/>
        </w:rPr>
        <w:fldChar w:fldCharType="end"/>
      </w:r>
      <w:ins w:id="208" w:author="Lorena Siguenza" w:date="2021-09-07T00:02:00Z">
        <w:r w:rsidR="008E4739">
          <w:rPr>
            <w:rFonts w:eastAsia="Calibri"/>
            <w:lang w:val="es-EC"/>
          </w:rPr>
          <w:t>.</w:t>
        </w:r>
      </w:ins>
    </w:p>
    <w:p w14:paraId="6A8DEF6D" w14:textId="67C20F7C" w:rsidR="00AC2787" w:rsidRPr="00647A95" w:rsidRDefault="00AC2787" w:rsidP="00AC2787">
      <w:pPr>
        <w:spacing w:before="0" w:after="0" w:line="240" w:lineRule="auto"/>
        <w:rPr>
          <w:rFonts w:eastAsia="Calibri"/>
          <w:lang w:val="es-EC"/>
        </w:rPr>
      </w:pPr>
      <w:del w:id="209" w:author="Lorena Siguenza" w:date="2021-09-07T00:02:00Z">
        <w:r w:rsidRPr="00647A95" w:rsidDel="008E4739">
          <w:rPr>
            <w:rFonts w:eastAsia="Calibri"/>
            <w:lang w:val="es-EC"/>
          </w:rPr>
          <w:delText>.</w:delText>
        </w:r>
        <w:r w:rsidRPr="00647A95" w:rsidDel="008E4739">
          <w:rPr>
            <w:rFonts w:eastAsia="Calibri"/>
            <w:lang w:val="es-EC"/>
          </w:rPr>
          <w:br/>
        </w:r>
      </w:del>
    </w:p>
    <w:p w14:paraId="62272307" w14:textId="10BA0C79" w:rsidR="00AC2787" w:rsidRPr="00647A95" w:rsidRDefault="00AC2787" w:rsidP="00B2768C">
      <w:pPr>
        <w:pStyle w:val="Prrafodelista"/>
        <w:numPr>
          <w:ilvl w:val="0"/>
          <w:numId w:val="8"/>
        </w:numPr>
        <w:spacing w:before="0" w:after="0" w:line="240" w:lineRule="auto"/>
        <w:textAlignment w:val="baseline"/>
        <w:rPr>
          <w:rFonts w:eastAsia="Calibri"/>
          <w:lang w:val="es-EC"/>
        </w:rPr>
      </w:pPr>
      <w:r w:rsidRPr="00647A95">
        <w:rPr>
          <w:rFonts w:eastAsia="Calibri"/>
          <w:b/>
          <w:lang w:val="es-EC"/>
        </w:rPr>
        <w:t>Cliente</w:t>
      </w:r>
      <w:r w:rsidRPr="00647A95">
        <w:rPr>
          <w:rFonts w:eastAsia="Calibri"/>
          <w:lang w:val="es-EC"/>
        </w:rPr>
        <w:t>: Conocido como front-end</w:t>
      </w:r>
      <w:ins w:id="210" w:author="Lorena Siguenza" w:date="2021-09-07T00:02:00Z">
        <w:r w:rsidR="008E4739">
          <w:rPr>
            <w:rFonts w:eastAsia="Calibri"/>
            <w:lang w:val="es-EC"/>
          </w:rPr>
          <w:t>,</w:t>
        </w:r>
      </w:ins>
      <w:r w:rsidRPr="00647A95">
        <w:rPr>
          <w:rFonts w:eastAsia="Calibri"/>
          <w:lang w:val="es-EC"/>
        </w:rPr>
        <w:t xml:space="preserve"> permite al usuario formular los requerimientos y pasarlos al servidor para ejecutar determinadas funciones, por ejemplo, procesar la lógica de la aplicación, generar requerimientos de la base de datos, recibir resultados del servidor, etc.</w:t>
      </w:r>
      <w:r w:rsidR="00D57F15" w:rsidRPr="00647A95">
        <w:rPr>
          <w:rFonts w:eastAsia="Calibri"/>
          <w:lang w:val="es-EC"/>
        </w:rPr>
        <w:t xml:space="preserve"> </w:t>
      </w:r>
      <w:r w:rsidR="00D57F15" w:rsidRPr="00647A95">
        <w:rPr>
          <w:rFonts w:eastAsia="Calibri"/>
          <w:lang w:val="es-EC"/>
        </w:rPr>
        <w:fldChar w:fldCharType="begin" w:fldLock="1"/>
      </w:r>
      <w:r w:rsidR="00D57F15" w:rsidRPr="00647A95">
        <w:rPr>
          <w:rFonts w:eastAsia="Calibri"/>
          <w:lang w:val="es-EC"/>
        </w:rPr>
        <w:instrText>ADDIN CSL_CITATION {"citationItems":[{"id":"ITEM-1","itemData":{"abstract":"Trata sobre la funcion del Cliente-servidor, sus funciones y como trabaja cada uno de ellos.","author":[{"dropping-particle":"","family":"Marquez","given":"Liz","non-dropping-particle":"","parse-names":false,"suffix":""}],"id":"ITEM-1","issued":{"date-parts":[["1980"]]},"page":"1-9","title":"Capítulo 5. Cliente-Servidor. 5.1","type":"article-journal"},"uris":["http://www.mendeley.com/documents/?uuid=69a643a4-43c8-4fa0-8cc4-f131e2fdc844"]}],"mendeley":{"formattedCitation":"(Marquez, 1980)","plainTextFormattedCitation":"(Marquez, 1980)","previouslyFormattedCitation":"(Marquez, 1980)"},"properties":{"noteIndex":0},"schema":"https://github.com/citation-style-language/schema/raw/master/csl-citation.json"}</w:instrText>
      </w:r>
      <w:r w:rsidR="00D57F15" w:rsidRPr="00647A95">
        <w:rPr>
          <w:rFonts w:eastAsia="Calibri"/>
          <w:lang w:val="es-EC"/>
        </w:rPr>
        <w:fldChar w:fldCharType="separate"/>
      </w:r>
      <w:r w:rsidR="00D57F15" w:rsidRPr="00647A95">
        <w:rPr>
          <w:rFonts w:eastAsia="Calibri"/>
          <w:noProof/>
          <w:lang w:val="es-EC"/>
        </w:rPr>
        <w:t>(Marquez, 1980)</w:t>
      </w:r>
      <w:r w:rsidR="00D57F15" w:rsidRPr="00647A95">
        <w:rPr>
          <w:rFonts w:eastAsia="Calibri"/>
          <w:lang w:val="es-EC"/>
        </w:rPr>
        <w:fldChar w:fldCharType="end"/>
      </w:r>
      <w:r w:rsidRPr="00647A95">
        <w:rPr>
          <w:rFonts w:eastAsia="Calibri"/>
          <w:lang w:val="es-EC"/>
        </w:rPr>
        <w:t>.</w:t>
      </w:r>
    </w:p>
    <w:p w14:paraId="5A1CA6CD" w14:textId="002DD3E5" w:rsidR="006F0C77" w:rsidRPr="00647A95" w:rsidRDefault="00AC2787" w:rsidP="00980E5C">
      <w:pPr>
        <w:pStyle w:val="Prrafodelista"/>
        <w:numPr>
          <w:ilvl w:val="0"/>
          <w:numId w:val="8"/>
        </w:numPr>
        <w:rPr>
          <w:rFonts w:eastAsia="Calibri"/>
          <w:lang w:val="es-EC"/>
        </w:rPr>
      </w:pPr>
      <w:r w:rsidRPr="00647A95">
        <w:rPr>
          <w:rFonts w:eastAsia="Calibri"/>
          <w:b/>
          <w:lang w:val="es-EC"/>
        </w:rPr>
        <w:t>Servidor</w:t>
      </w:r>
      <w:r w:rsidRPr="00647A95">
        <w:rPr>
          <w:rFonts w:eastAsia="Calibri"/>
          <w:lang w:val="es-EC"/>
        </w:rPr>
        <w:t>:   A este proceso se le conoce con el término de back-end, que es el encargado de atender a las peticiones de los clientes, entre las funciones que lleva a cabo son: aceptar y procesar requerimientos de base de datos por parte de los clientes, procesar la lógica de la aplicación, entre otros</w:t>
      </w:r>
      <w:r w:rsidR="00D57F15" w:rsidRPr="00647A95">
        <w:rPr>
          <w:rFonts w:eastAsia="Calibri"/>
          <w:lang w:val="es-EC"/>
        </w:rPr>
        <w:t xml:space="preserve"> </w:t>
      </w:r>
      <w:r w:rsidR="00D57F15" w:rsidRPr="00647A95">
        <w:rPr>
          <w:rFonts w:eastAsia="Calibri"/>
          <w:lang w:val="es-EC"/>
        </w:rPr>
        <w:fldChar w:fldCharType="begin" w:fldLock="1"/>
      </w:r>
      <w:r w:rsidR="006F0C77" w:rsidRPr="00647A95">
        <w:rPr>
          <w:rFonts w:eastAsia="Calibri"/>
          <w:lang w:val="es-EC"/>
        </w:rPr>
        <w:instrText>ADDIN CSL_CITATION {"citationItems":[{"id":"ITEM-1","itemData":{"abstract":"Trata sobre la funcion del Cliente-servidor, sus funciones y como trabaja cada uno de ellos.","author":[{"dropping-particle":"","family":"Marquez","given":"Liz","non-dropping-particle":"","parse-names":false,"suffix":""}],"id":"ITEM-1","issued":{"date-parts":[["1980"]]},"page":"1-9","title":"Capítulo 5. Cliente-Servidor. 5.1","type":"article-journal"},"uris":["http://www.mendeley.com/documents/?uuid=69a643a4-43c8-4fa0-8cc4-f131e2fdc844"]}],"mendeley":{"formattedCitation":"(Marquez, 1980)","plainTextFormattedCitation":"(Marquez, 1980)","previouslyFormattedCitation":"(Marquez, 1980)"},"properties":{"noteIndex":0},"schema":"https://github.com/citation-style-language/schema/raw/master/csl-citation.json"}</w:instrText>
      </w:r>
      <w:r w:rsidR="00D57F15" w:rsidRPr="00647A95">
        <w:rPr>
          <w:rFonts w:eastAsia="Calibri"/>
          <w:lang w:val="es-EC"/>
        </w:rPr>
        <w:fldChar w:fldCharType="separate"/>
      </w:r>
      <w:r w:rsidR="00D57F15" w:rsidRPr="00647A95">
        <w:rPr>
          <w:rFonts w:eastAsia="Calibri"/>
          <w:noProof/>
          <w:lang w:val="es-EC"/>
        </w:rPr>
        <w:t>(Marquez, 1980)</w:t>
      </w:r>
      <w:r w:rsidR="00D57F15" w:rsidRPr="00647A95">
        <w:rPr>
          <w:rFonts w:eastAsia="Calibri"/>
          <w:lang w:val="es-EC"/>
        </w:rPr>
        <w:fldChar w:fldCharType="end"/>
      </w:r>
      <w:r w:rsidRPr="00647A95">
        <w:rPr>
          <w:rFonts w:eastAsia="Calibri"/>
          <w:lang w:val="es-EC"/>
        </w:rPr>
        <w:t>.</w:t>
      </w:r>
    </w:p>
    <w:p w14:paraId="20DB20F4" w14:textId="1D547277" w:rsidR="00D93DF2" w:rsidRPr="00647A95" w:rsidRDefault="00D93DF2" w:rsidP="00D93DF2">
      <w:pPr>
        <w:pStyle w:val="Ttulo1"/>
        <w:spacing w:before="400" w:after="360"/>
        <w:rPr>
          <w:lang w:val="es-EC"/>
        </w:rPr>
      </w:pPr>
      <w:bookmarkStart w:id="211" w:name="_Toc67232746"/>
      <w:bookmarkStart w:id="212" w:name="_Toc79763373"/>
      <w:bookmarkEnd w:id="175"/>
      <w:r w:rsidRPr="00647A95">
        <w:rPr>
          <w:lang w:val="es-EC"/>
        </w:rPr>
        <w:t xml:space="preserve">Capítulo 3: </w:t>
      </w:r>
      <w:bookmarkEnd w:id="211"/>
      <w:r w:rsidR="00AD4878" w:rsidRPr="00647A95">
        <w:rPr>
          <w:lang w:val="es-EC"/>
        </w:rPr>
        <w:t>Estado del Arte</w:t>
      </w:r>
      <w:bookmarkEnd w:id="212"/>
    </w:p>
    <w:p w14:paraId="2DCA312B" w14:textId="67986630" w:rsidR="006C6B9B" w:rsidRPr="00647A95" w:rsidRDefault="003D1D54" w:rsidP="006C6B9B">
      <w:pPr>
        <w:rPr>
          <w:lang w:val="es-EC"/>
        </w:rPr>
      </w:pPr>
      <w:r w:rsidRPr="00647A95">
        <w:rPr>
          <w:lang w:val="es-EC"/>
        </w:rPr>
        <w:t>El análisis de la producción científica ha tomado fuerza en los últimos</w:t>
      </w:r>
      <w:r w:rsidR="005816A0" w:rsidRPr="00647A95">
        <w:rPr>
          <w:lang w:val="es-EC"/>
        </w:rPr>
        <w:t xml:space="preserve"> años</w:t>
      </w:r>
      <w:ins w:id="213" w:author="Lorena Siguenza" w:date="2021-09-07T23:46:00Z">
        <w:r w:rsidR="00911C2B">
          <w:rPr>
            <w:lang w:val="es-EC"/>
          </w:rPr>
          <w:t>.</w:t>
        </w:r>
      </w:ins>
      <w:del w:id="214" w:author="Lorena Siguenza" w:date="2021-09-07T23:46:00Z">
        <w:r w:rsidR="005816A0" w:rsidRPr="00647A95" w:rsidDel="00911C2B">
          <w:rPr>
            <w:lang w:val="es-EC"/>
          </w:rPr>
          <w:delText>,</w:delText>
        </w:r>
      </w:del>
      <w:r w:rsidRPr="00647A95">
        <w:rPr>
          <w:lang w:val="es-EC"/>
        </w:rPr>
        <w:t xml:space="preserve"> </w:t>
      </w:r>
      <w:ins w:id="215" w:author="Lorena Siguenza" w:date="2021-09-07T23:46:00Z">
        <w:r w:rsidR="00911C2B">
          <w:rPr>
            <w:lang w:val="es-EC"/>
          </w:rPr>
          <w:t>E</w:t>
        </w:r>
      </w:ins>
      <w:del w:id="216" w:author="Lorena Siguenza" w:date="2021-09-07T23:46:00Z">
        <w:r w:rsidR="005816A0" w:rsidRPr="00647A95" w:rsidDel="00911C2B">
          <w:rPr>
            <w:lang w:val="es-EC"/>
          </w:rPr>
          <w:delText>e</w:delText>
        </w:r>
      </w:del>
      <w:r w:rsidRPr="00647A95">
        <w:rPr>
          <w:lang w:val="es-EC"/>
        </w:rPr>
        <w:t>xiste</w:t>
      </w:r>
      <w:ins w:id="217" w:author="Lorena Siguenza" w:date="2021-09-07T23:46:00Z">
        <w:r w:rsidR="00911C2B">
          <w:rPr>
            <w:lang w:val="es-EC"/>
          </w:rPr>
          <w:t>n</w:t>
        </w:r>
      </w:ins>
      <w:r w:rsidRPr="00647A95">
        <w:rPr>
          <w:lang w:val="es-EC"/>
        </w:rPr>
        <w:t xml:space="preserve"> varios métodos, procesos y herramientas que ayudan a la generación y evaluación de dicha producción cient</w:t>
      </w:r>
      <w:r w:rsidR="005816A0" w:rsidRPr="00647A95">
        <w:rPr>
          <w:lang w:val="es-EC"/>
        </w:rPr>
        <w:t xml:space="preserve">ífica, por tal motivo fue necesario realizar </w:t>
      </w:r>
      <w:r w:rsidR="005816A0" w:rsidRPr="00647A95">
        <w:rPr>
          <w:lang w:val="es-EC"/>
        </w:rPr>
        <w:lastRenderedPageBreak/>
        <w:t>una revisión del estado actual del tema general de investigación, el mismo que se detalla en este capítulo.</w:t>
      </w:r>
    </w:p>
    <w:p w14:paraId="3C69175A" w14:textId="77777777" w:rsidR="00D27759" w:rsidRPr="00647A95" w:rsidRDefault="00D27759" w:rsidP="00B2768C">
      <w:pPr>
        <w:pStyle w:val="Prrafodelista"/>
        <w:keepNext/>
        <w:keepLines/>
        <w:numPr>
          <w:ilvl w:val="0"/>
          <w:numId w:val="2"/>
        </w:numPr>
        <w:spacing w:before="400" w:after="360"/>
        <w:contextualSpacing w:val="0"/>
        <w:outlineLvl w:val="1"/>
        <w:rPr>
          <w:rFonts w:eastAsiaTheme="majorEastAsia" w:cstheme="majorBidi"/>
          <w:b/>
          <w:vanish/>
          <w:sz w:val="32"/>
          <w:szCs w:val="26"/>
          <w:lang w:val="es-EC"/>
        </w:rPr>
      </w:pPr>
      <w:bookmarkStart w:id="218" w:name="_Toc66892525"/>
      <w:bookmarkStart w:id="219" w:name="_Toc66892887"/>
      <w:bookmarkStart w:id="220" w:name="_Toc66892942"/>
      <w:bookmarkStart w:id="221" w:name="_Toc66894232"/>
      <w:bookmarkStart w:id="222" w:name="_Toc67232747"/>
      <w:bookmarkStart w:id="223" w:name="_Toc67237122"/>
      <w:bookmarkStart w:id="224" w:name="_Toc67237184"/>
      <w:bookmarkStart w:id="225" w:name="_Toc67237441"/>
      <w:bookmarkStart w:id="226" w:name="_Toc67237727"/>
      <w:bookmarkStart w:id="227" w:name="_Toc67237789"/>
      <w:bookmarkStart w:id="228" w:name="_Toc67237994"/>
      <w:bookmarkStart w:id="229" w:name="_Toc67238157"/>
      <w:bookmarkStart w:id="230" w:name="_Toc67238226"/>
      <w:bookmarkStart w:id="231" w:name="_Toc67238368"/>
      <w:bookmarkStart w:id="232" w:name="_Toc67238589"/>
      <w:bookmarkStart w:id="233" w:name="_Toc67238672"/>
      <w:bookmarkStart w:id="234" w:name="_Toc67239460"/>
      <w:bookmarkStart w:id="235" w:name="_Toc67241515"/>
      <w:bookmarkStart w:id="236" w:name="_Toc67243073"/>
      <w:bookmarkStart w:id="237" w:name="_Toc67243135"/>
      <w:bookmarkStart w:id="238" w:name="_Toc67243338"/>
      <w:bookmarkStart w:id="239" w:name="_Toc67248254"/>
      <w:bookmarkStart w:id="240" w:name="_Toc67248372"/>
      <w:bookmarkStart w:id="241" w:name="_Toc67249774"/>
      <w:bookmarkStart w:id="242" w:name="_Toc67254235"/>
      <w:bookmarkStart w:id="243" w:name="_Toc67256479"/>
      <w:bookmarkStart w:id="244" w:name="_Toc67256777"/>
      <w:bookmarkStart w:id="245" w:name="_Toc67435600"/>
      <w:bookmarkStart w:id="246" w:name="_Toc67436021"/>
      <w:bookmarkStart w:id="247" w:name="_Toc67523222"/>
      <w:bookmarkStart w:id="248" w:name="_Toc67523361"/>
      <w:bookmarkStart w:id="249" w:name="_Toc67523709"/>
      <w:bookmarkStart w:id="250" w:name="_Toc67523912"/>
      <w:bookmarkStart w:id="251" w:name="_Toc67523989"/>
      <w:bookmarkStart w:id="252" w:name="_Toc67524057"/>
      <w:bookmarkStart w:id="253" w:name="_Toc67524125"/>
      <w:bookmarkStart w:id="254" w:name="_Toc67524193"/>
      <w:bookmarkStart w:id="255" w:name="_Toc67524261"/>
      <w:bookmarkStart w:id="256" w:name="_Toc67524329"/>
      <w:bookmarkStart w:id="257" w:name="_Toc67524440"/>
      <w:bookmarkStart w:id="258" w:name="_Toc67524551"/>
      <w:bookmarkStart w:id="259" w:name="_Toc67524619"/>
      <w:bookmarkStart w:id="260" w:name="_Toc67524687"/>
      <w:bookmarkStart w:id="261" w:name="_Toc67524843"/>
      <w:bookmarkStart w:id="262" w:name="_Toc67525052"/>
      <w:bookmarkStart w:id="263" w:name="_Toc67525650"/>
      <w:bookmarkStart w:id="264" w:name="_Toc67525822"/>
      <w:bookmarkStart w:id="265" w:name="_Toc67526428"/>
      <w:bookmarkStart w:id="266" w:name="_Toc67526548"/>
      <w:bookmarkStart w:id="267" w:name="_Toc67526616"/>
      <w:bookmarkStart w:id="268" w:name="_Toc67526684"/>
      <w:bookmarkStart w:id="269" w:name="_Toc67526922"/>
      <w:bookmarkStart w:id="270" w:name="_Toc67527023"/>
      <w:bookmarkStart w:id="271" w:name="_Toc67527170"/>
      <w:bookmarkStart w:id="272" w:name="_Toc67528073"/>
      <w:bookmarkStart w:id="273" w:name="_Toc67528178"/>
      <w:bookmarkStart w:id="274" w:name="_Toc67528247"/>
      <w:bookmarkStart w:id="275" w:name="_Toc67528316"/>
      <w:bookmarkStart w:id="276" w:name="_Toc67528385"/>
      <w:bookmarkStart w:id="277" w:name="_Toc67528454"/>
      <w:bookmarkStart w:id="278" w:name="_Toc67528745"/>
      <w:bookmarkStart w:id="279" w:name="_Toc67679250"/>
      <w:bookmarkStart w:id="280" w:name="_Toc67679406"/>
      <w:bookmarkStart w:id="281" w:name="_Toc69382180"/>
      <w:bookmarkStart w:id="282" w:name="_Toc69382309"/>
      <w:bookmarkStart w:id="283" w:name="_Toc75797170"/>
      <w:bookmarkStart w:id="284" w:name="_Toc75813762"/>
      <w:bookmarkStart w:id="285" w:name="_Toc77095443"/>
      <w:bookmarkStart w:id="286" w:name="_Toc77162481"/>
      <w:bookmarkStart w:id="287" w:name="_Toc77168565"/>
      <w:bookmarkStart w:id="288" w:name="_Toc77172215"/>
      <w:bookmarkStart w:id="289" w:name="_Toc78742847"/>
      <w:bookmarkStart w:id="290" w:name="_Toc79761766"/>
      <w:bookmarkStart w:id="291" w:name="_Toc79763374"/>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4F8BA023" w14:textId="16B04B33" w:rsidR="00D27759" w:rsidRPr="00647A95" w:rsidRDefault="00AD4878" w:rsidP="00D27759">
      <w:pPr>
        <w:pStyle w:val="Ttulo2"/>
        <w:rPr>
          <w:lang w:val="es-EC"/>
        </w:rPr>
      </w:pPr>
      <w:bookmarkStart w:id="292" w:name="_Toc79763375"/>
      <w:r w:rsidRPr="00647A95">
        <w:rPr>
          <w:lang w:val="es-EC"/>
        </w:rPr>
        <w:t>Metodología</w:t>
      </w:r>
      <w:bookmarkEnd w:id="292"/>
    </w:p>
    <w:p w14:paraId="069498D7" w14:textId="514F72AE" w:rsidR="00E64CF2" w:rsidRPr="00647A95" w:rsidRDefault="00E64CF2" w:rsidP="00E64CF2">
      <w:pPr>
        <w:rPr>
          <w:rFonts w:cs="Arial"/>
          <w:color w:val="000000"/>
          <w:lang w:val="es-EC"/>
        </w:rPr>
      </w:pPr>
      <w:r w:rsidRPr="00647A95">
        <w:rPr>
          <w:color w:val="000000"/>
          <w:lang w:val="es-EC"/>
        </w:rPr>
        <w:t>En esta revisión de literatura se aplic</w:t>
      </w:r>
      <w:ins w:id="293" w:author="Lorena Siguenza" w:date="2021-09-07T23:48:00Z">
        <w:r w:rsidR="00911C2B">
          <w:rPr>
            <w:color w:val="000000"/>
            <w:lang w:val="es-EC"/>
          </w:rPr>
          <w:t>ó</w:t>
        </w:r>
      </w:ins>
      <w:del w:id="294" w:author="Lorena Siguenza" w:date="2021-09-07T23:48:00Z">
        <w:r w:rsidRPr="00647A95" w:rsidDel="00911C2B">
          <w:rPr>
            <w:color w:val="000000"/>
            <w:lang w:val="es-EC"/>
          </w:rPr>
          <w:delText>a</w:delText>
        </w:r>
      </w:del>
      <w:r w:rsidRPr="00647A95">
        <w:rPr>
          <w:color w:val="000000"/>
          <w:lang w:val="es-EC"/>
        </w:rPr>
        <w:t xml:space="preserve"> la metodologí</w:t>
      </w:r>
      <w:r w:rsidR="005816A0" w:rsidRPr="00647A95">
        <w:rPr>
          <w:color w:val="000000"/>
          <w:lang w:val="es-EC"/>
        </w:rPr>
        <w:t>a propuesta por</w:t>
      </w:r>
      <w:r w:rsidR="004439C4" w:rsidRPr="00647A95">
        <w:rPr>
          <w:color w:val="000000"/>
          <w:lang w:val="es-EC"/>
        </w:rPr>
        <w:t xml:space="preserve"> </w:t>
      </w:r>
      <w:r w:rsidR="004439C4" w:rsidRPr="00647A95">
        <w:rPr>
          <w:color w:val="000000"/>
          <w:lang w:val="es-EC"/>
        </w:rPr>
        <w:fldChar w:fldCharType="begin" w:fldLock="1"/>
      </w:r>
      <w:r w:rsidR="00626545" w:rsidRPr="00647A95">
        <w:rPr>
          <w:color w:val="000000"/>
          <w:lang w:val="es-EC"/>
        </w:rPr>
        <w:instrText>ADDIN CSL_CITATION {"citationItems":[{"id":"ITEM-1","itemData":{"author":[{"dropping-particle":"","family":"Fink","given":"A","non-dropping-particle":"","parse-names":false,"suffix":""}],"container-title":"SAGE Publications","id":"ITEM-1","issued":{"date-parts":[["2014"]]},"title":"Evaluation Fundamentals: Insights into Program Effectiveness, Quality, and Value","type":"article-journal"},"uris":["http://www.mendeley.com/documents/?uuid=57012000-46f3-41bd-bdcf-96312df2f1e0"]}],"mendeley":{"formattedCitation":"(Fink, 2014)","manualFormatting":"Fink (2014)","plainTextFormattedCitation":"(Fink, 2014)","previouslyFormattedCitation":"(Fink, 2014)"},"properties":{"noteIndex":0},"schema":"https://github.com/citation-style-language/schema/raw/master/csl-citation.json"}</w:instrText>
      </w:r>
      <w:r w:rsidR="004439C4" w:rsidRPr="00647A95">
        <w:rPr>
          <w:color w:val="000000"/>
          <w:lang w:val="es-EC"/>
        </w:rPr>
        <w:fldChar w:fldCharType="separate"/>
      </w:r>
      <w:r w:rsidR="004439C4" w:rsidRPr="00647A95">
        <w:rPr>
          <w:noProof/>
          <w:color w:val="000000"/>
          <w:lang w:val="es-EC"/>
        </w:rPr>
        <w:t>Fink (2014)</w:t>
      </w:r>
      <w:r w:rsidR="004439C4" w:rsidRPr="00647A95">
        <w:rPr>
          <w:color w:val="000000"/>
          <w:lang w:val="es-EC"/>
        </w:rPr>
        <w:fldChar w:fldCharType="end"/>
      </w:r>
      <w:r w:rsidR="00FC1938" w:rsidRPr="00647A95">
        <w:rPr>
          <w:color w:val="000000"/>
          <w:lang w:val="es-EC"/>
        </w:rPr>
        <w:t>.</w:t>
      </w:r>
      <w:r w:rsidR="002F6E1D" w:rsidRPr="00647A95">
        <w:rPr>
          <w:color w:val="000000"/>
          <w:lang w:val="es-EC"/>
        </w:rPr>
        <w:t xml:space="preserve"> </w:t>
      </w:r>
      <w:r w:rsidRPr="00647A95">
        <w:rPr>
          <w:color w:val="000000"/>
          <w:lang w:val="es-EC"/>
        </w:rPr>
        <w:t>El procedimiento de Fink</w:t>
      </w:r>
      <w:r w:rsidR="005816A0" w:rsidRPr="00647A95">
        <w:rPr>
          <w:color w:val="000000"/>
          <w:lang w:val="es-EC"/>
        </w:rPr>
        <w:t xml:space="preserve"> </w:t>
      </w:r>
      <w:r w:rsidRPr="00647A95">
        <w:rPr>
          <w:color w:val="000000"/>
          <w:lang w:val="es-EC"/>
        </w:rPr>
        <w:t>permite una revisión sistemática, estructurada y enfocada con fines de investigación</w:t>
      </w:r>
      <w:ins w:id="295" w:author="Lorena Siguenza" w:date="2021-09-07T23:48:00Z">
        <w:r w:rsidR="00911C2B">
          <w:rPr>
            <w:color w:val="000000"/>
            <w:lang w:val="es-EC"/>
          </w:rPr>
          <w:t>. E</w:t>
        </w:r>
      </w:ins>
      <w:del w:id="296" w:author="Lorena Siguenza" w:date="2021-09-07T23:48:00Z">
        <w:r w:rsidRPr="00647A95" w:rsidDel="00911C2B">
          <w:rPr>
            <w:color w:val="000000"/>
            <w:lang w:val="es-EC"/>
          </w:rPr>
          <w:delText>; e</w:delText>
        </w:r>
      </w:del>
      <w:r w:rsidRPr="00647A95">
        <w:rPr>
          <w:color w:val="000000"/>
          <w:lang w:val="es-EC"/>
        </w:rPr>
        <w:t>sta</w:t>
      </w:r>
      <w:ins w:id="297" w:author="Lorena Siguenza" w:date="2021-09-07T23:48:00Z">
        <w:r w:rsidR="00911C2B">
          <w:rPr>
            <w:color w:val="000000"/>
            <w:lang w:val="es-EC"/>
          </w:rPr>
          <w:t xml:space="preserve"> metodología</w:t>
        </w:r>
      </w:ins>
      <w:r w:rsidRPr="00647A95">
        <w:rPr>
          <w:color w:val="000000"/>
          <w:lang w:val="es-EC"/>
        </w:rPr>
        <w:t xml:space="preserve"> se conforma por siete pasos: (1) selección de las preguntas de investigación</w:t>
      </w:r>
      <w:r w:rsidR="002F6E1D" w:rsidRPr="00647A95">
        <w:rPr>
          <w:color w:val="000000"/>
          <w:lang w:val="es-EC"/>
        </w:rPr>
        <w:t xml:space="preserve">; </w:t>
      </w:r>
      <w:r w:rsidRPr="00647A95">
        <w:rPr>
          <w:color w:val="000000"/>
          <w:lang w:val="es-EC"/>
        </w:rPr>
        <w:t xml:space="preserve">(2) selección de las bases de datos bibliográficas, (3) selección de los términos de búsqueda, (4) aplicación de criterios prácticos de detección, (5) aplicación de criterios metodológicos de detección, (6) desarrollo de la revisión y (7) resumen de los resultados. </w:t>
      </w:r>
      <w:r w:rsidRPr="00647A95">
        <w:rPr>
          <w:lang w:val="es-EC"/>
        </w:rPr>
        <w:t>El paso inicial</w:t>
      </w:r>
      <w:del w:id="298" w:author="Lorena Siguenza" w:date="2021-09-07T23:49:00Z">
        <w:r w:rsidRPr="00647A95" w:rsidDel="00911C2B">
          <w:rPr>
            <w:lang w:val="es-EC"/>
          </w:rPr>
          <w:delText>,</w:delText>
        </w:r>
      </w:del>
      <w:r w:rsidRPr="00647A95">
        <w:rPr>
          <w:lang w:val="es-EC"/>
        </w:rPr>
        <w:t xml:space="preserve"> para el desarrollo de la revisión de la literatura</w:t>
      </w:r>
      <w:del w:id="299" w:author="Lorena Siguenza" w:date="2021-09-07T23:49:00Z">
        <w:r w:rsidRPr="00647A95" w:rsidDel="00911C2B">
          <w:rPr>
            <w:lang w:val="es-EC"/>
          </w:rPr>
          <w:delText>,</w:delText>
        </w:r>
      </w:del>
      <w:r w:rsidRPr="00647A95">
        <w:rPr>
          <w:lang w:val="es-EC"/>
        </w:rPr>
        <w:t xml:space="preserve"> es la formulación de preguntas de investigación que serán respondidas mediante el análisis de la información</w:t>
      </w:r>
      <w:r w:rsidR="002F6E1D" w:rsidRPr="00647A95">
        <w:rPr>
          <w:lang w:val="es-EC"/>
        </w:rPr>
        <w:t>. En este paso se utilizó la estructura PICO</w:t>
      </w:r>
      <w:r w:rsidR="006F0C77" w:rsidRPr="00647A95">
        <w:rPr>
          <w:lang w:val="es-EC"/>
        </w:rPr>
        <w:t xml:space="preserve"> </w:t>
      </w:r>
      <w:r w:rsidR="006F0C77" w:rsidRPr="00647A95">
        <w:rPr>
          <w:lang w:val="es-EC"/>
        </w:rPr>
        <w:fldChar w:fldCharType="begin" w:fldLock="1"/>
      </w:r>
      <w:r w:rsidR="002D09F6" w:rsidRPr="00647A95">
        <w:rPr>
          <w:lang w:val="es-EC"/>
        </w:rPr>
        <w:instrText>ADDIN CSL_CITATION {"citationItems":[{"id":"ITEM-1","itemData":{"author":[{"dropping-particle":"","family":"Kitchenham","given":"B","non-dropping-particle":"","parse-names":false,"suffix":""},{"dropping-particle":"","family":"Charters","given":"S","non-dropping-particle":"","parse-names":false,"suffix":""}],"id":"ITEM-1","issued":{"date-parts":[["2007"]]},"title":"Guidelines for performing Systematic Literature Reviews in Software Engineering","type":"article"},"uris":["http://www.mendeley.com/documents/?uuid=16e66f75-f51e-4b25-8526-2cd6423e3b7f"]}],"mendeley":{"formattedCitation":"(Kitchenham &amp; Charters, 2007)","plainTextFormattedCitation":"(Kitchenham &amp; Charters, 2007)","previouslyFormattedCitation":"(Kitchenham &amp; Charters, 2007)"},"properties":{"noteIndex":0},"schema":"https://github.com/citation-style-language/schema/raw/master/csl-citation.json"}</w:instrText>
      </w:r>
      <w:r w:rsidR="006F0C77" w:rsidRPr="00647A95">
        <w:rPr>
          <w:lang w:val="es-EC"/>
        </w:rPr>
        <w:fldChar w:fldCharType="separate"/>
      </w:r>
      <w:r w:rsidR="006F0C77" w:rsidRPr="00647A95">
        <w:rPr>
          <w:noProof/>
          <w:lang w:val="es-EC"/>
        </w:rPr>
        <w:t>(Kitchenham &amp; Charters, 2007)</w:t>
      </w:r>
      <w:r w:rsidR="006F0C77" w:rsidRPr="00647A95">
        <w:rPr>
          <w:lang w:val="es-EC"/>
        </w:rPr>
        <w:fldChar w:fldCharType="end"/>
      </w:r>
      <w:ins w:id="300" w:author="Lorena Siguenza" w:date="2021-09-07T23:53:00Z">
        <w:r w:rsidR="00911C2B">
          <w:rPr>
            <w:lang w:val="es-EC"/>
          </w:rPr>
          <w:t>,</w:t>
        </w:r>
      </w:ins>
      <w:r w:rsidR="006F0C77" w:rsidRPr="00647A95">
        <w:rPr>
          <w:lang w:val="es-EC"/>
        </w:rPr>
        <w:t xml:space="preserve"> </w:t>
      </w:r>
      <w:r w:rsidR="002F6E1D" w:rsidRPr="00647A95">
        <w:rPr>
          <w:lang w:val="es-EC"/>
        </w:rPr>
        <w:t xml:space="preserve">cuyo nombre proviene de </w:t>
      </w:r>
      <w:r w:rsidR="002F6E1D" w:rsidRPr="007655E9">
        <w:rPr>
          <w:i/>
          <w:iCs/>
          <w:lang w:val="es-EC"/>
          <w:rPrChange w:id="301" w:author="Lorena Siguenza" w:date="2021-09-08T00:05:00Z">
            <w:rPr>
              <w:lang w:val="es-EC"/>
            </w:rPr>
          </w:rPrChange>
        </w:rPr>
        <w:t>Población</w:t>
      </w:r>
      <w:ins w:id="302" w:author="Lorena Siguenza" w:date="2021-09-07T23:54:00Z">
        <w:r w:rsidR="00911C2B">
          <w:rPr>
            <w:lang w:val="es-EC"/>
          </w:rPr>
          <w:t>,</w:t>
        </w:r>
      </w:ins>
      <w:r w:rsidR="002F6E1D" w:rsidRPr="00647A95">
        <w:rPr>
          <w:lang w:val="es-EC"/>
        </w:rPr>
        <w:t xml:space="preserve"> donde se identifica el problema, que para el actual caso de estudio analiza si la decisión de adquirir bases de datos digitales en bibliotecas universitarias se basa en un análisis metodológico de la producción generada por la institución a través del descubrimiento de patrones de publicación y citación. </w:t>
      </w:r>
      <w:r w:rsidR="002F6E1D" w:rsidRPr="007655E9">
        <w:rPr>
          <w:i/>
          <w:iCs/>
          <w:lang w:val="es-EC"/>
          <w:rPrChange w:id="303" w:author="Lorena Siguenza" w:date="2021-09-08T00:05:00Z">
            <w:rPr>
              <w:lang w:val="es-EC"/>
            </w:rPr>
          </w:rPrChange>
        </w:rPr>
        <w:t>Intervención</w:t>
      </w:r>
      <w:ins w:id="304" w:author="Lorena Siguenza" w:date="2021-09-07T23:54:00Z">
        <w:r w:rsidR="00911C2B">
          <w:rPr>
            <w:lang w:val="es-EC"/>
          </w:rPr>
          <w:t>,</w:t>
        </w:r>
      </w:ins>
      <w:r w:rsidR="002F6E1D" w:rsidRPr="00647A95">
        <w:rPr>
          <w:lang w:val="es-EC"/>
        </w:rPr>
        <w:t xml:space="preserve"> donde se establece</w:t>
      </w:r>
      <w:ins w:id="305" w:author="Lorena Siguenza" w:date="2021-09-07T23:57:00Z">
        <w:r w:rsidR="007655E9">
          <w:rPr>
            <w:lang w:val="es-EC"/>
          </w:rPr>
          <w:t>n</w:t>
        </w:r>
      </w:ins>
      <w:r w:rsidR="002F6E1D" w:rsidRPr="00647A95">
        <w:rPr>
          <w:lang w:val="es-EC"/>
        </w:rPr>
        <w:t xml:space="preserve"> los criterios de intervenci</w:t>
      </w:r>
      <w:r w:rsidR="004D3B2F" w:rsidRPr="00647A95">
        <w:rPr>
          <w:lang w:val="es-EC"/>
        </w:rPr>
        <w:t xml:space="preserve">ón como métodos/estrategias de adquisición y suscripción, uso de métodos e indicadores bibliométricos, técnicas de minería de datos y herramientas para la recolección y visualización de la producción científica. </w:t>
      </w:r>
      <w:r w:rsidR="004D3B2F" w:rsidRPr="007655E9">
        <w:rPr>
          <w:i/>
          <w:iCs/>
          <w:lang w:val="es-EC"/>
          <w:rPrChange w:id="306" w:author="Lorena Siguenza" w:date="2021-09-08T00:05:00Z">
            <w:rPr>
              <w:lang w:val="es-EC"/>
            </w:rPr>
          </w:rPrChange>
        </w:rPr>
        <w:t>Comparación</w:t>
      </w:r>
      <w:ins w:id="307" w:author="Lorena Siguenza" w:date="2021-09-08T00:05:00Z">
        <w:r w:rsidR="007655E9">
          <w:rPr>
            <w:lang w:val="es-EC"/>
          </w:rPr>
          <w:t>,</w:t>
        </w:r>
      </w:ins>
      <w:r w:rsidR="004D3B2F" w:rsidRPr="00647A95">
        <w:rPr>
          <w:lang w:val="es-EC"/>
        </w:rPr>
        <w:t xml:space="preserve"> entre los términos mencionados anteriormente y </w:t>
      </w:r>
      <w:r w:rsidR="004D3B2F" w:rsidRPr="007655E9">
        <w:rPr>
          <w:i/>
          <w:iCs/>
          <w:lang w:val="es-EC"/>
          <w:rPrChange w:id="308" w:author="Lorena Siguenza" w:date="2021-09-08T00:05:00Z">
            <w:rPr>
              <w:lang w:val="es-EC"/>
            </w:rPr>
          </w:rPrChange>
        </w:rPr>
        <w:t>Resultado</w:t>
      </w:r>
      <w:ins w:id="309" w:author="Lorena Siguenza" w:date="2021-09-08T00:06:00Z">
        <w:r w:rsidR="007655E9">
          <w:rPr>
            <w:lang w:val="es-EC"/>
          </w:rPr>
          <w:t xml:space="preserve"> (del inglés, Outcome)</w:t>
        </w:r>
      </w:ins>
      <w:r w:rsidR="004D3B2F" w:rsidRPr="00647A95">
        <w:rPr>
          <w:lang w:val="es-EC"/>
        </w:rPr>
        <w:t xml:space="preserve"> del análisis se espera</w:t>
      </w:r>
      <w:ins w:id="310" w:author="Lorena Siguenza" w:date="2021-09-08T00:06:00Z">
        <w:r w:rsidR="00E9755D">
          <w:rPr>
            <w:lang w:val="es-EC"/>
          </w:rPr>
          <w:t>n</w:t>
        </w:r>
      </w:ins>
      <w:r w:rsidR="004D3B2F" w:rsidRPr="00647A95">
        <w:rPr>
          <w:lang w:val="es-EC"/>
        </w:rPr>
        <w:t xml:space="preserve"> obtener los criterios más relevantes en cuanto a la adquisición de bases digitales, métodos e indicadores bibliométricos, técnicas de minería de datos, herramientas más utilizadas para el análisis de la producción científica y si las mismas han sido utilizadas como medio para la toma de decisiones en relación a la adquisición y suscripción de bases digitales. En consecuencia, se</w:t>
      </w:r>
      <w:r w:rsidRPr="00647A95">
        <w:rPr>
          <w:lang w:val="es-EC"/>
        </w:rPr>
        <w:t xml:space="preserve"> han considerado importantes las siguientes preguntas: </w:t>
      </w:r>
      <w:r w:rsidRPr="00647A95">
        <w:rPr>
          <w:color w:val="000000"/>
          <w:lang w:val="es-EC"/>
        </w:rPr>
        <w:t>(a) ¿Cuáles son los criterios, métodos o estrategias para la adquisición de bases digitales en las bibliotecas universitarias? (b) ¿Qué métodos bibliométricos son utilizados para el descubrimiento de patrones de publicación y citación? (c) ¿Cuáles son los indicadores bibliométricos más utilizados para el análisis de patrones de publicación y citación? (d) ¿Cuáles son las técnicas de minería de datos más utilizadas para el análisis de patrones de publicación y citación? (e) ¿Qué herramientas de recopilación y visualización de la producción científica, son utilizadas para un análisis de patrones de publicación y citación</w:t>
      </w:r>
      <w:r w:rsidRPr="00647A95">
        <w:rPr>
          <w:rFonts w:cs="Arial"/>
          <w:color w:val="000000"/>
          <w:lang w:val="es-EC"/>
        </w:rPr>
        <w:t xml:space="preserve">? </w:t>
      </w:r>
    </w:p>
    <w:p w14:paraId="66CB640B" w14:textId="7A7C37D9" w:rsidR="000F2D3A" w:rsidRPr="00647A95" w:rsidRDefault="00E64CF2" w:rsidP="000F2D3A">
      <w:pPr>
        <w:rPr>
          <w:lang w:val="es-EC"/>
        </w:rPr>
      </w:pPr>
      <w:r w:rsidRPr="00647A95">
        <w:rPr>
          <w:lang w:val="es-EC"/>
        </w:rPr>
        <w:t>El segundo paso corresponde a la selección de bases de datos digitales a consultar. Este paso se realiza mediante una búsqueda bibliográfica y considera recursos como libros, revistas científicas, sitios web y bases de datos digitales. El presente estudio se centró en los recursos digitales e</w:t>
      </w:r>
      <w:r w:rsidR="004D3B2F" w:rsidRPr="00647A95">
        <w:rPr>
          <w:lang w:val="es-EC"/>
        </w:rPr>
        <w:t xml:space="preserve">n las siguientes bases </w:t>
      </w:r>
      <w:r w:rsidR="004D3B2F" w:rsidRPr="00647A95">
        <w:rPr>
          <w:lang w:val="es-EC"/>
        </w:rPr>
        <w:lastRenderedPageBreak/>
        <w:t xml:space="preserve">de datos: </w:t>
      </w:r>
      <w:r w:rsidRPr="00647A95">
        <w:rPr>
          <w:lang w:val="es-EC"/>
        </w:rPr>
        <w:t xml:space="preserve">Scopus </w:t>
      </w:r>
      <w:r w:rsidR="004D3B2F" w:rsidRPr="00647A95">
        <w:rPr>
          <w:lang w:val="es-EC"/>
        </w:rPr>
        <w:t xml:space="preserve">de gran relevancia internacional </w:t>
      </w:r>
      <w:r w:rsidRPr="00647A95">
        <w:rPr>
          <w:lang w:val="es-EC"/>
        </w:rPr>
        <w:t>y Scielo</w:t>
      </w:r>
      <w:r w:rsidR="004D3B2F" w:rsidRPr="00647A95">
        <w:rPr>
          <w:lang w:val="es-EC"/>
        </w:rPr>
        <w:t xml:space="preserve"> que se destaca en la región hispana</w:t>
      </w:r>
      <w:r w:rsidR="00980E5C" w:rsidRPr="00647A95">
        <w:rPr>
          <w:lang w:val="es-EC"/>
        </w:rPr>
        <w:t>, permitiendo realizar un estudio completo</w:t>
      </w:r>
      <w:r w:rsidRPr="00647A95">
        <w:rPr>
          <w:lang w:val="es-EC"/>
        </w:rPr>
        <w:t>. Posteriormente, como tercer paso, fue necesario determinar las palabras clave, las cuales, para esta investigación, se derivaron principalmente de los siguientes términos básicos: “Adquisición y Suscripción”, “Métodos e Indicadores Bibliométricos”, “Técnicas de Minería de Datos”</w:t>
      </w:r>
      <w:r w:rsidR="00980E5C" w:rsidRPr="00647A95">
        <w:rPr>
          <w:lang w:val="es-EC"/>
        </w:rPr>
        <w:t xml:space="preserve"> y “Herramientas de Recolección y Visualización”</w:t>
      </w:r>
      <w:r w:rsidRPr="00647A95">
        <w:rPr>
          <w:lang w:val="es-EC"/>
        </w:rPr>
        <w:t>. El detalle de las bases de datos bibliográficas, términos de búsqueda y número de resultados obten</w:t>
      </w:r>
      <w:r w:rsidR="000F2D3A" w:rsidRPr="00647A95">
        <w:rPr>
          <w:lang w:val="es-EC"/>
        </w:rPr>
        <w:t xml:space="preserve">idos se muestra en la Tabla 1. </w:t>
      </w:r>
    </w:p>
    <w:tbl>
      <w:tblPr>
        <w:tblStyle w:val="Tablaconcuadrcula"/>
        <w:tblW w:w="0" w:type="auto"/>
        <w:tblLook w:val="04A0" w:firstRow="1" w:lastRow="0" w:firstColumn="1" w:lastColumn="0" w:noHBand="0" w:noVBand="1"/>
      </w:tblPr>
      <w:tblGrid>
        <w:gridCol w:w="5637"/>
        <w:gridCol w:w="1414"/>
        <w:gridCol w:w="1443"/>
      </w:tblGrid>
      <w:tr w:rsidR="00AB7653" w:rsidRPr="00647A95" w14:paraId="7FDCABAA" w14:textId="77777777" w:rsidTr="00980E5C">
        <w:trPr>
          <w:trHeight w:val="860"/>
        </w:trPr>
        <w:tc>
          <w:tcPr>
            <w:tcW w:w="5778" w:type="dxa"/>
          </w:tcPr>
          <w:p w14:paraId="735B3570" w14:textId="7289BE6D" w:rsidR="00AB7653" w:rsidRPr="00647A95" w:rsidRDefault="00AB7653" w:rsidP="00AB7653">
            <w:pPr>
              <w:rPr>
                <w:b/>
                <w:sz w:val="20"/>
                <w:szCs w:val="20"/>
                <w:lang w:val="es-EC"/>
              </w:rPr>
            </w:pPr>
            <w:del w:id="311" w:author="Lorena Siguenza" w:date="2021-09-08T00:08:00Z">
              <w:r w:rsidRPr="00647A95" w:rsidDel="00E9755D">
                <w:rPr>
                  <w:b/>
                  <w:sz w:val="20"/>
                  <w:szCs w:val="20"/>
                  <w:lang w:val="es-EC"/>
                </w:rPr>
                <w:delText>Términos</w:delText>
              </w:r>
            </w:del>
            <w:ins w:id="312" w:author="Lorena Siguenza" w:date="2021-09-08T00:08:00Z">
              <w:r w:rsidR="00E9755D">
                <w:rPr>
                  <w:b/>
                  <w:sz w:val="20"/>
                  <w:szCs w:val="20"/>
                  <w:lang w:val="es-EC"/>
                </w:rPr>
                <w:t>Cadena de b</w:t>
              </w:r>
            </w:ins>
            <w:ins w:id="313" w:author="Lorena Siguenza" w:date="2021-09-08T00:09:00Z">
              <w:r w:rsidR="00E9755D">
                <w:rPr>
                  <w:b/>
                  <w:sz w:val="20"/>
                  <w:szCs w:val="20"/>
                  <w:lang w:val="es-EC"/>
                </w:rPr>
                <w:t>úsqueda</w:t>
              </w:r>
            </w:ins>
          </w:p>
        </w:tc>
        <w:tc>
          <w:tcPr>
            <w:tcW w:w="1418" w:type="dxa"/>
          </w:tcPr>
          <w:p w14:paraId="0D1DF8BC" w14:textId="2E0B8AAE" w:rsidR="00AB7653" w:rsidRPr="00647A95" w:rsidRDefault="00AB7653" w:rsidP="00AB7653">
            <w:pPr>
              <w:rPr>
                <w:b/>
                <w:sz w:val="20"/>
                <w:szCs w:val="20"/>
                <w:lang w:val="es-EC"/>
              </w:rPr>
            </w:pPr>
            <w:r w:rsidRPr="00647A95">
              <w:rPr>
                <w:b/>
                <w:sz w:val="20"/>
                <w:szCs w:val="20"/>
                <w:lang w:val="es-EC"/>
              </w:rPr>
              <w:t>Resultados Scopus</w:t>
            </w:r>
          </w:p>
        </w:tc>
        <w:tc>
          <w:tcPr>
            <w:tcW w:w="1448" w:type="dxa"/>
          </w:tcPr>
          <w:p w14:paraId="51DBFF44" w14:textId="3DEBA81B" w:rsidR="00AB7653" w:rsidRPr="00647A95" w:rsidRDefault="00AB7653" w:rsidP="00AB7653">
            <w:pPr>
              <w:rPr>
                <w:b/>
                <w:sz w:val="20"/>
                <w:szCs w:val="20"/>
                <w:lang w:val="es-EC"/>
              </w:rPr>
            </w:pPr>
            <w:r w:rsidRPr="00647A95">
              <w:rPr>
                <w:b/>
                <w:sz w:val="20"/>
                <w:szCs w:val="20"/>
                <w:lang w:val="es-EC"/>
              </w:rPr>
              <w:t>Resultados Scielo</w:t>
            </w:r>
          </w:p>
        </w:tc>
      </w:tr>
      <w:tr w:rsidR="00AB7653" w:rsidRPr="00647A95" w14:paraId="14C24BD9" w14:textId="77777777" w:rsidTr="00980E5C">
        <w:trPr>
          <w:trHeight w:val="860"/>
        </w:trPr>
        <w:tc>
          <w:tcPr>
            <w:tcW w:w="5778" w:type="dxa"/>
          </w:tcPr>
          <w:p w14:paraId="4FB2A267" w14:textId="2A4021E7" w:rsidR="00AB7653" w:rsidRPr="004C2E3B" w:rsidRDefault="00AB7653" w:rsidP="00AB7653">
            <w:pPr>
              <w:rPr>
                <w:sz w:val="20"/>
                <w:szCs w:val="20"/>
                <w:lang w:val="en-US"/>
              </w:rPr>
            </w:pPr>
            <w:r w:rsidRPr="004C2E3B">
              <w:rPr>
                <w:sz w:val="20"/>
                <w:szCs w:val="20"/>
                <w:lang w:val="en-US"/>
              </w:rPr>
              <w:t>("Acquisition" OR "Subscription") AND "e-journals" AND "University Libraries"</w:t>
            </w:r>
          </w:p>
        </w:tc>
        <w:tc>
          <w:tcPr>
            <w:tcW w:w="1418" w:type="dxa"/>
          </w:tcPr>
          <w:p w14:paraId="130D16D2" w14:textId="79615F40" w:rsidR="00AB7653" w:rsidRPr="00647A95" w:rsidRDefault="00AB7653">
            <w:pPr>
              <w:jc w:val="center"/>
              <w:rPr>
                <w:sz w:val="20"/>
                <w:szCs w:val="20"/>
                <w:lang w:val="es-EC"/>
              </w:rPr>
              <w:pPrChange w:id="314" w:author="Lorena Siguenza" w:date="2021-09-08T00:09:00Z">
                <w:pPr/>
              </w:pPrChange>
            </w:pPr>
            <w:r w:rsidRPr="00647A95">
              <w:rPr>
                <w:sz w:val="20"/>
                <w:szCs w:val="20"/>
                <w:lang w:val="es-EC"/>
              </w:rPr>
              <w:t>9</w:t>
            </w:r>
          </w:p>
        </w:tc>
        <w:tc>
          <w:tcPr>
            <w:tcW w:w="1448" w:type="dxa"/>
          </w:tcPr>
          <w:p w14:paraId="7831421D" w14:textId="27900D44" w:rsidR="00AB7653" w:rsidRPr="00647A95" w:rsidRDefault="00AB7653">
            <w:pPr>
              <w:jc w:val="center"/>
              <w:rPr>
                <w:sz w:val="20"/>
                <w:szCs w:val="20"/>
                <w:lang w:val="es-EC"/>
              </w:rPr>
              <w:pPrChange w:id="315" w:author="Lorena Siguenza" w:date="2021-09-08T00:09:00Z">
                <w:pPr/>
              </w:pPrChange>
            </w:pPr>
            <w:r w:rsidRPr="00647A95">
              <w:rPr>
                <w:sz w:val="20"/>
                <w:szCs w:val="20"/>
                <w:lang w:val="es-EC"/>
              </w:rPr>
              <w:t>0</w:t>
            </w:r>
          </w:p>
        </w:tc>
      </w:tr>
      <w:tr w:rsidR="00AB7653" w:rsidRPr="00647A95" w14:paraId="51E88FFF" w14:textId="77777777" w:rsidTr="00980E5C">
        <w:trPr>
          <w:trHeight w:val="860"/>
        </w:trPr>
        <w:tc>
          <w:tcPr>
            <w:tcW w:w="5778" w:type="dxa"/>
          </w:tcPr>
          <w:p w14:paraId="7CE47A4D" w14:textId="44D6D2BC" w:rsidR="00AB7653" w:rsidRPr="004C2E3B" w:rsidRDefault="00AB7653" w:rsidP="00AB7653">
            <w:pPr>
              <w:rPr>
                <w:sz w:val="20"/>
                <w:szCs w:val="20"/>
                <w:lang w:val="en-US"/>
              </w:rPr>
            </w:pPr>
            <w:r w:rsidRPr="004C2E3B">
              <w:rPr>
                <w:sz w:val="20"/>
                <w:szCs w:val="20"/>
                <w:lang w:val="en-US"/>
              </w:rPr>
              <w:t>"Bibliometric Methods" AND (“Publication Patterns” OR "Citation Patterns")</w:t>
            </w:r>
          </w:p>
        </w:tc>
        <w:tc>
          <w:tcPr>
            <w:tcW w:w="1418" w:type="dxa"/>
          </w:tcPr>
          <w:p w14:paraId="6434DE32" w14:textId="6A25DC84" w:rsidR="00AB7653" w:rsidRPr="00647A95" w:rsidRDefault="00AB7653">
            <w:pPr>
              <w:jc w:val="center"/>
              <w:rPr>
                <w:sz w:val="20"/>
                <w:szCs w:val="20"/>
                <w:lang w:val="es-EC"/>
              </w:rPr>
              <w:pPrChange w:id="316" w:author="Lorena Siguenza" w:date="2021-09-08T00:09:00Z">
                <w:pPr/>
              </w:pPrChange>
            </w:pPr>
            <w:r w:rsidRPr="00647A95">
              <w:rPr>
                <w:sz w:val="20"/>
                <w:szCs w:val="20"/>
                <w:lang w:val="es-EC"/>
              </w:rPr>
              <w:t>22</w:t>
            </w:r>
          </w:p>
        </w:tc>
        <w:tc>
          <w:tcPr>
            <w:tcW w:w="1448" w:type="dxa"/>
          </w:tcPr>
          <w:p w14:paraId="5B3D18AD" w14:textId="4989A911" w:rsidR="00AB7653" w:rsidRPr="00647A95" w:rsidRDefault="00AB7653">
            <w:pPr>
              <w:jc w:val="center"/>
              <w:rPr>
                <w:sz w:val="20"/>
                <w:szCs w:val="20"/>
                <w:lang w:val="es-EC"/>
              </w:rPr>
              <w:pPrChange w:id="317" w:author="Lorena Siguenza" w:date="2021-09-08T00:09:00Z">
                <w:pPr/>
              </w:pPrChange>
            </w:pPr>
            <w:r w:rsidRPr="00647A95">
              <w:rPr>
                <w:sz w:val="20"/>
                <w:szCs w:val="20"/>
                <w:lang w:val="es-EC"/>
              </w:rPr>
              <w:t>1</w:t>
            </w:r>
          </w:p>
        </w:tc>
      </w:tr>
      <w:tr w:rsidR="00AB7653" w:rsidRPr="00647A95" w14:paraId="333EE2A0" w14:textId="77777777" w:rsidTr="00980E5C">
        <w:trPr>
          <w:trHeight w:val="860"/>
        </w:trPr>
        <w:tc>
          <w:tcPr>
            <w:tcW w:w="5778" w:type="dxa"/>
          </w:tcPr>
          <w:p w14:paraId="61E8F9BC" w14:textId="3623DDA4" w:rsidR="00AB7653" w:rsidRPr="004C2E3B" w:rsidRDefault="00AB7653" w:rsidP="00AB7653">
            <w:pPr>
              <w:rPr>
                <w:sz w:val="20"/>
                <w:szCs w:val="20"/>
                <w:lang w:val="en-US"/>
              </w:rPr>
            </w:pPr>
            <w:r w:rsidRPr="004C2E3B">
              <w:rPr>
                <w:sz w:val="20"/>
                <w:szCs w:val="20"/>
                <w:lang w:val="en-US"/>
              </w:rPr>
              <w:t>"Bibliometric Indicators" AND (“Publication Patterns” OR "Citation Patterns")</w:t>
            </w:r>
          </w:p>
        </w:tc>
        <w:tc>
          <w:tcPr>
            <w:tcW w:w="1418" w:type="dxa"/>
          </w:tcPr>
          <w:p w14:paraId="41C181CE" w14:textId="4127C758" w:rsidR="00AB7653" w:rsidRPr="00647A95" w:rsidRDefault="00AB7653">
            <w:pPr>
              <w:jc w:val="center"/>
              <w:rPr>
                <w:sz w:val="20"/>
                <w:szCs w:val="20"/>
                <w:lang w:val="es-EC"/>
              </w:rPr>
              <w:pPrChange w:id="318" w:author="Lorena Siguenza" w:date="2021-09-08T00:09:00Z">
                <w:pPr/>
              </w:pPrChange>
            </w:pPr>
            <w:r w:rsidRPr="00647A95">
              <w:rPr>
                <w:sz w:val="20"/>
                <w:szCs w:val="20"/>
                <w:lang w:val="es-EC"/>
              </w:rPr>
              <w:t>36</w:t>
            </w:r>
          </w:p>
        </w:tc>
        <w:tc>
          <w:tcPr>
            <w:tcW w:w="1448" w:type="dxa"/>
          </w:tcPr>
          <w:p w14:paraId="379D93E1" w14:textId="2E175077" w:rsidR="00AB7653" w:rsidRPr="00647A95" w:rsidRDefault="00AB7653">
            <w:pPr>
              <w:jc w:val="center"/>
              <w:rPr>
                <w:sz w:val="20"/>
                <w:szCs w:val="20"/>
                <w:lang w:val="es-EC"/>
              </w:rPr>
              <w:pPrChange w:id="319" w:author="Lorena Siguenza" w:date="2021-09-08T00:09:00Z">
                <w:pPr/>
              </w:pPrChange>
            </w:pPr>
            <w:r w:rsidRPr="00647A95">
              <w:rPr>
                <w:sz w:val="20"/>
                <w:szCs w:val="20"/>
                <w:lang w:val="es-EC"/>
              </w:rPr>
              <w:t>25</w:t>
            </w:r>
          </w:p>
        </w:tc>
      </w:tr>
      <w:tr w:rsidR="00AB7653" w:rsidRPr="00647A95" w14:paraId="732A4C68" w14:textId="77777777" w:rsidTr="00980E5C">
        <w:trPr>
          <w:trHeight w:val="860"/>
        </w:trPr>
        <w:tc>
          <w:tcPr>
            <w:tcW w:w="5778" w:type="dxa"/>
          </w:tcPr>
          <w:p w14:paraId="0E88DD55" w14:textId="6FC2EAE5" w:rsidR="00AB7653" w:rsidRPr="004C2E3B" w:rsidRDefault="00AB7653" w:rsidP="00AB7653">
            <w:pPr>
              <w:rPr>
                <w:sz w:val="20"/>
                <w:szCs w:val="20"/>
                <w:lang w:val="en-US"/>
              </w:rPr>
            </w:pPr>
            <w:r w:rsidRPr="004C2E3B">
              <w:rPr>
                <w:sz w:val="20"/>
                <w:szCs w:val="20"/>
                <w:lang w:val="en-US"/>
              </w:rPr>
              <w:t>"Analysis" AND "Scientific Publications" AND "Data Mining" AND "Techniques"</w:t>
            </w:r>
          </w:p>
        </w:tc>
        <w:tc>
          <w:tcPr>
            <w:tcW w:w="1418" w:type="dxa"/>
          </w:tcPr>
          <w:p w14:paraId="339FCB1D" w14:textId="4F76A25F" w:rsidR="00AB7653" w:rsidRPr="00647A95" w:rsidRDefault="00AB7653">
            <w:pPr>
              <w:jc w:val="center"/>
              <w:rPr>
                <w:sz w:val="20"/>
                <w:szCs w:val="20"/>
                <w:lang w:val="es-EC"/>
              </w:rPr>
              <w:pPrChange w:id="320" w:author="Lorena Siguenza" w:date="2021-09-08T00:09:00Z">
                <w:pPr/>
              </w:pPrChange>
            </w:pPr>
            <w:r w:rsidRPr="00647A95">
              <w:rPr>
                <w:sz w:val="20"/>
                <w:szCs w:val="20"/>
                <w:lang w:val="es-EC"/>
              </w:rPr>
              <w:t>11</w:t>
            </w:r>
          </w:p>
        </w:tc>
        <w:tc>
          <w:tcPr>
            <w:tcW w:w="1448" w:type="dxa"/>
          </w:tcPr>
          <w:p w14:paraId="143FEB15" w14:textId="153FF8BF" w:rsidR="00AB7653" w:rsidRPr="00647A95" w:rsidRDefault="00AB7653">
            <w:pPr>
              <w:jc w:val="center"/>
              <w:rPr>
                <w:sz w:val="20"/>
                <w:szCs w:val="20"/>
                <w:lang w:val="es-EC"/>
              </w:rPr>
              <w:pPrChange w:id="321" w:author="Lorena Siguenza" w:date="2021-09-08T00:09:00Z">
                <w:pPr/>
              </w:pPrChange>
            </w:pPr>
            <w:r w:rsidRPr="00647A95">
              <w:rPr>
                <w:sz w:val="20"/>
                <w:szCs w:val="20"/>
                <w:lang w:val="es-EC"/>
              </w:rPr>
              <w:t>0</w:t>
            </w:r>
          </w:p>
        </w:tc>
      </w:tr>
      <w:tr w:rsidR="00AB7653" w:rsidRPr="00647A95" w14:paraId="2DC960A1" w14:textId="77777777" w:rsidTr="00980E5C">
        <w:trPr>
          <w:trHeight w:val="860"/>
        </w:trPr>
        <w:tc>
          <w:tcPr>
            <w:tcW w:w="5778" w:type="dxa"/>
          </w:tcPr>
          <w:p w14:paraId="38C2326F" w14:textId="5A50A9CA" w:rsidR="00AB7653" w:rsidRPr="004C2E3B" w:rsidRDefault="00AB7653" w:rsidP="00AB7653">
            <w:pPr>
              <w:rPr>
                <w:sz w:val="20"/>
                <w:szCs w:val="20"/>
                <w:lang w:val="en-US"/>
              </w:rPr>
            </w:pPr>
            <w:r w:rsidRPr="004C2E3B">
              <w:rPr>
                <w:sz w:val="20"/>
                <w:szCs w:val="20"/>
                <w:lang w:val="en-US"/>
              </w:rPr>
              <w:t>("Collection Tool" OR “Visualization Tool”) AND (“Publication Patterns” OR "Citation Patterns"</w:t>
            </w:r>
          </w:p>
        </w:tc>
        <w:tc>
          <w:tcPr>
            <w:tcW w:w="1418" w:type="dxa"/>
          </w:tcPr>
          <w:p w14:paraId="0D15A185" w14:textId="52366FE2" w:rsidR="00AB7653" w:rsidRPr="00647A95" w:rsidRDefault="00AB7653">
            <w:pPr>
              <w:jc w:val="center"/>
              <w:rPr>
                <w:sz w:val="20"/>
                <w:szCs w:val="20"/>
                <w:lang w:val="es-EC"/>
              </w:rPr>
              <w:pPrChange w:id="322" w:author="Lorena Siguenza" w:date="2021-09-08T00:09:00Z">
                <w:pPr/>
              </w:pPrChange>
            </w:pPr>
            <w:r w:rsidRPr="00647A95">
              <w:rPr>
                <w:sz w:val="20"/>
                <w:szCs w:val="20"/>
                <w:lang w:val="es-EC"/>
              </w:rPr>
              <w:t>47</w:t>
            </w:r>
          </w:p>
        </w:tc>
        <w:tc>
          <w:tcPr>
            <w:tcW w:w="1448" w:type="dxa"/>
          </w:tcPr>
          <w:p w14:paraId="11E232F3" w14:textId="0D6F094C" w:rsidR="00AB7653" w:rsidRPr="00647A95" w:rsidRDefault="00AB7653">
            <w:pPr>
              <w:jc w:val="center"/>
              <w:rPr>
                <w:sz w:val="20"/>
                <w:szCs w:val="20"/>
                <w:lang w:val="es-EC"/>
              </w:rPr>
              <w:pPrChange w:id="323" w:author="Lorena Siguenza" w:date="2021-09-08T00:09:00Z">
                <w:pPr/>
              </w:pPrChange>
            </w:pPr>
            <w:r w:rsidRPr="00647A95">
              <w:rPr>
                <w:sz w:val="20"/>
                <w:szCs w:val="20"/>
                <w:lang w:val="es-EC"/>
              </w:rPr>
              <w:t>16</w:t>
            </w:r>
          </w:p>
        </w:tc>
      </w:tr>
      <w:tr w:rsidR="00AB7653" w:rsidRPr="00647A95" w14:paraId="06BDD8C6" w14:textId="77777777" w:rsidTr="00980E5C">
        <w:trPr>
          <w:trHeight w:val="860"/>
        </w:trPr>
        <w:tc>
          <w:tcPr>
            <w:tcW w:w="5778" w:type="dxa"/>
          </w:tcPr>
          <w:p w14:paraId="218CDDDA" w14:textId="6D76303F" w:rsidR="00AB7653" w:rsidRPr="00E9755D" w:rsidRDefault="00AB7653" w:rsidP="00AB7653">
            <w:pPr>
              <w:rPr>
                <w:b/>
                <w:bCs/>
                <w:sz w:val="20"/>
                <w:szCs w:val="20"/>
                <w:lang w:val="es-EC"/>
                <w:rPrChange w:id="324" w:author="Lorena Siguenza" w:date="2021-09-08T00:09:00Z">
                  <w:rPr>
                    <w:sz w:val="20"/>
                    <w:szCs w:val="20"/>
                    <w:lang w:val="es-EC"/>
                  </w:rPr>
                </w:rPrChange>
              </w:rPr>
            </w:pPr>
            <w:r w:rsidRPr="00E9755D">
              <w:rPr>
                <w:b/>
                <w:bCs/>
                <w:sz w:val="20"/>
                <w:szCs w:val="20"/>
                <w:lang w:val="es-EC"/>
                <w:rPrChange w:id="325" w:author="Lorena Siguenza" w:date="2021-09-08T00:09:00Z">
                  <w:rPr>
                    <w:sz w:val="20"/>
                    <w:szCs w:val="20"/>
                    <w:lang w:val="es-EC"/>
                  </w:rPr>
                </w:rPrChange>
              </w:rPr>
              <w:t>Total</w:t>
            </w:r>
          </w:p>
        </w:tc>
        <w:tc>
          <w:tcPr>
            <w:tcW w:w="1418" w:type="dxa"/>
          </w:tcPr>
          <w:p w14:paraId="3427B41C" w14:textId="77C45411" w:rsidR="00AB7653" w:rsidRPr="00E9755D" w:rsidRDefault="00AB7653">
            <w:pPr>
              <w:jc w:val="center"/>
              <w:rPr>
                <w:b/>
                <w:bCs/>
                <w:sz w:val="20"/>
                <w:szCs w:val="20"/>
                <w:lang w:val="es-EC"/>
                <w:rPrChange w:id="326" w:author="Lorena Siguenza" w:date="2021-09-08T00:09:00Z">
                  <w:rPr>
                    <w:sz w:val="20"/>
                    <w:szCs w:val="20"/>
                    <w:lang w:val="es-EC"/>
                  </w:rPr>
                </w:rPrChange>
              </w:rPr>
              <w:pPrChange w:id="327" w:author="Lorena Siguenza" w:date="2021-09-08T00:09:00Z">
                <w:pPr/>
              </w:pPrChange>
            </w:pPr>
            <w:r w:rsidRPr="00E9755D">
              <w:rPr>
                <w:b/>
                <w:bCs/>
                <w:sz w:val="20"/>
                <w:szCs w:val="20"/>
                <w:lang w:val="es-EC"/>
                <w:rPrChange w:id="328" w:author="Lorena Siguenza" w:date="2021-09-08T00:09:00Z">
                  <w:rPr>
                    <w:sz w:val="20"/>
                    <w:szCs w:val="20"/>
                    <w:lang w:val="es-EC"/>
                  </w:rPr>
                </w:rPrChange>
              </w:rPr>
              <w:t>125</w:t>
            </w:r>
          </w:p>
        </w:tc>
        <w:tc>
          <w:tcPr>
            <w:tcW w:w="1448" w:type="dxa"/>
          </w:tcPr>
          <w:p w14:paraId="72356DAF" w14:textId="41D9F781" w:rsidR="00AB7653" w:rsidRPr="00E9755D" w:rsidRDefault="00AB7653">
            <w:pPr>
              <w:jc w:val="center"/>
              <w:rPr>
                <w:b/>
                <w:bCs/>
                <w:sz w:val="20"/>
                <w:szCs w:val="20"/>
                <w:lang w:val="es-EC"/>
                <w:rPrChange w:id="329" w:author="Lorena Siguenza" w:date="2021-09-08T00:09:00Z">
                  <w:rPr>
                    <w:sz w:val="20"/>
                    <w:szCs w:val="20"/>
                    <w:lang w:val="es-EC"/>
                  </w:rPr>
                </w:rPrChange>
              </w:rPr>
              <w:pPrChange w:id="330" w:author="Lorena Siguenza" w:date="2021-09-08T00:09:00Z">
                <w:pPr/>
              </w:pPrChange>
            </w:pPr>
            <w:r w:rsidRPr="00E9755D">
              <w:rPr>
                <w:b/>
                <w:bCs/>
                <w:sz w:val="20"/>
                <w:szCs w:val="20"/>
                <w:lang w:val="es-EC"/>
                <w:rPrChange w:id="331" w:author="Lorena Siguenza" w:date="2021-09-08T00:09:00Z">
                  <w:rPr>
                    <w:sz w:val="20"/>
                    <w:szCs w:val="20"/>
                    <w:lang w:val="es-EC"/>
                  </w:rPr>
                </w:rPrChange>
              </w:rPr>
              <w:t>42</w:t>
            </w:r>
          </w:p>
        </w:tc>
      </w:tr>
    </w:tbl>
    <w:p w14:paraId="3B1345A7" w14:textId="1AEF6D4F" w:rsidR="000F2D3A" w:rsidRPr="00647A95" w:rsidRDefault="000F2D3A" w:rsidP="007C36ED">
      <w:pPr>
        <w:pStyle w:val="Tablas"/>
      </w:pPr>
      <w:r w:rsidRPr="00647A95">
        <w:rPr>
          <w:i w:val="0"/>
        </w:rPr>
        <w:t xml:space="preserve"> </w:t>
      </w:r>
      <w:bookmarkStart w:id="332" w:name="_Toc79761864"/>
      <w:r w:rsidRPr="00647A95">
        <w:rPr>
          <w:i w:val="0"/>
        </w:rPr>
        <w:t>Términos utilizados y resultados obtenidos durante la búsqueda en las bases de datos bibliográficas.</w:t>
      </w:r>
      <w:bookmarkEnd w:id="332"/>
    </w:p>
    <w:p w14:paraId="37DB4ABF" w14:textId="346C89B4" w:rsidR="00980E5C" w:rsidRPr="00647A95" w:rsidDel="00E9755D" w:rsidRDefault="00980E5C" w:rsidP="007C36ED">
      <w:pPr>
        <w:rPr>
          <w:del w:id="333" w:author="Lorena Siguenza" w:date="2021-09-08T00:12:00Z"/>
          <w:lang w:val="es-EC"/>
        </w:rPr>
      </w:pPr>
      <w:r w:rsidRPr="00647A95">
        <w:rPr>
          <w:lang w:val="es-EC"/>
        </w:rPr>
        <w:t xml:space="preserve">El cuarto paso fue la aplicación de los criterios prácticos de cribado ya que en las búsquedas preliminares se obtuvo un gran número de artículos. En este caso, al utilizar los términos de búsqueda, varios artículos no contenían información relevante para esta investigación. Además, la información seleccionada fue considerada para la revisión si fue publicada en el periodo 2016-2020. Asimismo, solo se seleccionaron artículos publicados en español e inglés. El idioma español permitió encontrar principios, pautas e indicadores aplicados en las instituciones locales. En cuanto al inglés, </w:t>
      </w:r>
      <w:ins w:id="334" w:author="Lorena Siguenza" w:date="2021-09-08T00:10:00Z">
        <w:r w:rsidR="00E9755D">
          <w:rPr>
            <w:lang w:val="es-EC"/>
          </w:rPr>
          <w:t xml:space="preserve">al </w:t>
        </w:r>
      </w:ins>
      <w:del w:id="335" w:author="Lorena Siguenza" w:date="2021-09-08T00:10:00Z">
        <w:r w:rsidRPr="00647A95" w:rsidDel="00E9755D">
          <w:rPr>
            <w:lang w:val="es-EC"/>
          </w:rPr>
          <w:delText>es e</w:delText>
        </w:r>
      </w:del>
      <w:ins w:id="336" w:author="Lorena Siguenza" w:date="2021-09-08T00:10:00Z">
        <w:r w:rsidR="00E9755D">
          <w:rPr>
            <w:lang w:val="es-EC"/>
          </w:rPr>
          <w:t>ser e</w:t>
        </w:r>
      </w:ins>
      <w:r w:rsidRPr="00647A95">
        <w:rPr>
          <w:lang w:val="es-EC"/>
        </w:rPr>
        <w:t>l idioma científico universa</w:t>
      </w:r>
      <w:r w:rsidR="002D09F6" w:rsidRPr="00647A95">
        <w:rPr>
          <w:lang w:val="es-EC"/>
        </w:rPr>
        <w:t xml:space="preserve">l </w:t>
      </w:r>
      <w:r w:rsidR="002D09F6" w:rsidRPr="00647A95">
        <w:rPr>
          <w:lang w:val="es-EC"/>
        </w:rPr>
        <w:fldChar w:fldCharType="begin" w:fldLock="1"/>
      </w:r>
      <w:r w:rsidR="002D09F6" w:rsidRPr="00647A95">
        <w:rPr>
          <w:lang w:val="es-EC"/>
        </w:rPr>
        <w:instrText>ADDIN CSL_CITATION {"citationItems":[{"id":"ITEM-1","itemData":{"ISSN":"0717-2141","abstract":"Resumen El presente ensayo plantea cómo el lenguaje en el siglo XX adquiere una nueva dimensión en el contexto de las sociedades que conforman lo que se ha denominado la \" aldea global \" . Por una parte, realiza una revisión cómo el dominio de una segunda lengua otorga a las personas de hoy mayores posibilidades de desarrollo sociocultural; y por otra, presenta al inglés como lengua global o internacional, a partir de una serie de hechos tales como el colonialismo de Inglaterra, el posterior intento de imponer al esperanto como una lengua planificada y a la vez una vía alternativa para el respeto de los derechos humanos, y la transformación de este idioma en una lengua universal por parte de los Estados Unidos, al finalizar la segunda guerra mundial. Pese a no ser el inglés la lengua más hablada como lengua nativa, ha logrado imponerse gracias al poderío político, militar y económico. Finalmente, el ensayo presenta las políticas educativas nacionales con respecto al panorama mundial y plantea reflexiones en torno al devenir cercano. PALABRAS CLAVE: Lenguaje, comunicación, giro lingüístico, bilingüismo, aldea global, esperanto, inglés. Abstract The present essay deals with how language acquires a new dimension in the 20th century within the context of societies which form the \" global village \" . On the one hand, it reviews how the mastery of a second language nowadays gives people greater possibilities of sociocultural development and, on the other, it presents English as an international or global language as a consequence of several facts: from England with the colonialism, the later attempt of imposing a planned language like Esperanto as an alternative way for the respect of human rights and how the United States transformed this language into a universal one at the end of the Second World War. In spite of not being the most spoken native-like language, English has been imposed thanks to the political, military and economic power. Finally, the essay shows the national educational policies with regard to the world panorama and states some reflections about the nearby future.","author":[{"dropping-particle":"","family":"Gutiérrez Ramírez","given":"Maricel","non-dropping-particle":"","parse-names":false,"suffix":""},{"dropping-particle":"","family":"Landeros Falcón","given":"Ignacio","non-dropping-particle":"","parse-names":false,"suffix":""}],"container-title":"Horizontes Educacionales","id":"ITEM-1","issue":"1","issued":{"date-parts":[["2010"]]},"page":"95-108","title":"Importancia del lenguaje en el contexto de la aldea global","type":"article-journal","volume":"15"},"uris":["http://www.mendeley.com/documents/?uuid=03e51ccc-6aa7-4097-a09b-8348a3be1e93"]}],"mendeley":{"formattedCitation":"(Gutiérrez Ramírez &amp; Landeros Falcón, 2010)","plainTextFormattedCitation":"(Gutiérrez Ramírez &amp; Landeros Falcón, 2010)","previouslyFormattedCitation":"(Gutiérrez Ramírez &amp; Landeros Falcón, 2010)"},"properties":{"noteIndex":0},"schema":"https://github.com/citation-style-language/schema/raw/master/csl-citation.json"}</w:instrText>
      </w:r>
      <w:r w:rsidR="002D09F6" w:rsidRPr="00647A95">
        <w:rPr>
          <w:lang w:val="es-EC"/>
        </w:rPr>
        <w:fldChar w:fldCharType="separate"/>
      </w:r>
      <w:r w:rsidR="002D09F6" w:rsidRPr="00647A95">
        <w:rPr>
          <w:noProof/>
          <w:lang w:val="es-EC"/>
        </w:rPr>
        <w:t>(Gutiérrez Ramírez &amp; Landeros Falcón, 2010)</w:t>
      </w:r>
      <w:r w:rsidR="002D09F6" w:rsidRPr="00647A95">
        <w:rPr>
          <w:lang w:val="es-EC"/>
        </w:rPr>
        <w:fldChar w:fldCharType="end"/>
      </w:r>
      <w:del w:id="337" w:author="Lorena Siguenza" w:date="2021-09-08T00:11:00Z">
        <w:r w:rsidRPr="00647A95" w:rsidDel="00E9755D">
          <w:rPr>
            <w:lang w:val="es-EC"/>
          </w:rPr>
          <w:delText>; por tanto</w:delText>
        </w:r>
      </w:del>
      <w:r w:rsidRPr="00647A95">
        <w:rPr>
          <w:lang w:val="es-EC"/>
        </w:rPr>
        <w:t>, se considera fundamental en todas las investigaciones.</w:t>
      </w:r>
    </w:p>
    <w:p w14:paraId="0BA36162" w14:textId="42EB8905" w:rsidR="007C36ED" w:rsidRPr="00647A95" w:rsidRDefault="00E9755D" w:rsidP="007C36ED">
      <w:pPr>
        <w:rPr>
          <w:lang w:val="es-EC"/>
        </w:rPr>
      </w:pPr>
      <w:ins w:id="338" w:author="Lorena Siguenza" w:date="2021-09-08T00:12:00Z">
        <w:r>
          <w:rPr>
            <w:color w:val="000000"/>
            <w:lang w:val="es-EC"/>
          </w:rPr>
          <w:t xml:space="preserve"> </w:t>
        </w:r>
      </w:ins>
      <w:r w:rsidR="00E64CF2" w:rsidRPr="00647A95">
        <w:rPr>
          <w:color w:val="000000"/>
          <w:lang w:val="es-EC"/>
        </w:rPr>
        <w:t>Al aplicar los criterios prácticos</w:t>
      </w:r>
      <w:ins w:id="339" w:author="Lorena Siguenza" w:date="2021-09-08T00:11:00Z">
        <w:r>
          <w:rPr>
            <w:color w:val="000000"/>
            <w:lang w:val="es-EC"/>
          </w:rPr>
          <w:t>,</w:t>
        </w:r>
      </w:ins>
      <w:r w:rsidR="00E64CF2" w:rsidRPr="00647A95">
        <w:rPr>
          <w:color w:val="000000"/>
          <w:lang w:val="es-EC"/>
        </w:rPr>
        <w:t xml:space="preserve"> se define que solo se revisen los documentos de tipo artículo, </w:t>
      </w:r>
      <w:del w:id="340" w:author="Lorena Siguenza" w:date="2021-09-08T00:11:00Z">
        <w:r w:rsidR="00E64CF2" w:rsidRPr="00647A95" w:rsidDel="00E9755D">
          <w:rPr>
            <w:color w:val="000000"/>
            <w:lang w:val="es-EC"/>
          </w:rPr>
          <w:delText>cuyo resultado se obtiene</w:delText>
        </w:r>
      </w:del>
      <w:ins w:id="341" w:author="Lorena Siguenza" w:date="2021-09-08T00:11:00Z">
        <w:r>
          <w:rPr>
            <w:color w:val="000000"/>
            <w:lang w:val="es-EC"/>
          </w:rPr>
          <w:t>obteniendo</w:t>
        </w:r>
      </w:ins>
      <w:r w:rsidR="00E64CF2" w:rsidRPr="00647A95">
        <w:rPr>
          <w:color w:val="000000"/>
          <w:lang w:val="es-EC"/>
        </w:rPr>
        <w:t xml:space="preserve"> un número de 167 documentos, de </w:t>
      </w:r>
      <w:r w:rsidR="00E64CF2" w:rsidRPr="00647A95">
        <w:rPr>
          <w:color w:val="000000"/>
          <w:lang w:val="es-EC"/>
        </w:rPr>
        <w:lastRenderedPageBreak/>
        <w:t>los cuales el 5.4% (9 de 167) corresponde</w:t>
      </w:r>
      <w:ins w:id="342" w:author="Lorena Siguenza" w:date="2021-09-08T00:11:00Z">
        <w:r>
          <w:rPr>
            <w:color w:val="000000"/>
            <w:lang w:val="es-EC"/>
          </w:rPr>
          <w:t>n</w:t>
        </w:r>
      </w:ins>
      <w:r w:rsidR="00E64CF2" w:rsidRPr="00647A95">
        <w:rPr>
          <w:color w:val="000000"/>
          <w:lang w:val="es-EC"/>
        </w:rPr>
        <w:t xml:space="preserve"> a la búsqueda de criterios de suscripción a bases digitales, el 13.8% (23 de 167) a métodos bibliométricos, el 36.5% (61 de 167) a indicadores bibliométricos, el 6.6% (11 de 167) a técnicas de minería de datos y el 37.7% (63 de 167) a herramientas de recopilación y visualización de la producción científica.</w:t>
      </w:r>
    </w:p>
    <w:p w14:paraId="34C82661" w14:textId="0B55616E" w:rsidR="000843FB" w:rsidRPr="00647A95" w:rsidRDefault="00E64CF2" w:rsidP="007C36ED">
      <w:pPr>
        <w:rPr>
          <w:lang w:val="es-EC"/>
        </w:rPr>
      </w:pPr>
      <w:r w:rsidRPr="00647A95">
        <w:rPr>
          <w:lang w:val="es-EC"/>
        </w:rPr>
        <w:t xml:space="preserve">Una vez seleccionada la información, el quinto paso es la aplicación de los criterios de selección metodológica, en la que se establece </w:t>
      </w:r>
      <w:r w:rsidRPr="00647A95">
        <w:rPr>
          <w:color w:val="000000"/>
          <w:lang w:val="es-EC"/>
        </w:rPr>
        <w:t>la revisión de la sección de metodología, resultados y conclusión por artículo</w:t>
      </w:r>
      <w:ins w:id="343" w:author="Lorena Siguenza" w:date="2021-09-08T00:12:00Z">
        <w:r w:rsidR="00E9755D">
          <w:rPr>
            <w:color w:val="000000"/>
            <w:lang w:val="es-EC"/>
          </w:rPr>
          <w:t xml:space="preserve">. El </w:t>
        </w:r>
      </w:ins>
      <w:del w:id="344" w:author="Lorena Siguenza" w:date="2021-09-08T00:12:00Z">
        <w:r w:rsidRPr="00647A95" w:rsidDel="00E9755D">
          <w:rPr>
            <w:color w:val="000000"/>
            <w:lang w:val="es-EC"/>
          </w:rPr>
          <w:delText xml:space="preserve">, con el </w:delText>
        </w:r>
      </w:del>
      <w:r w:rsidRPr="00647A95">
        <w:rPr>
          <w:color w:val="000000"/>
          <w:lang w:val="es-EC"/>
        </w:rPr>
        <w:t xml:space="preserve">objetivo </w:t>
      </w:r>
      <w:ins w:id="345" w:author="Lorena Siguenza" w:date="2021-09-08T00:12:00Z">
        <w:r w:rsidR="00E9755D">
          <w:rPr>
            <w:color w:val="000000"/>
            <w:lang w:val="es-EC"/>
          </w:rPr>
          <w:t>fue</w:t>
        </w:r>
      </w:ins>
      <w:del w:id="346" w:author="Lorena Siguenza" w:date="2021-09-08T00:12:00Z">
        <w:r w:rsidRPr="00647A95" w:rsidDel="00E9755D">
          <w:rPr>
            <w:color w:val="000000"/>
            <w:lang w:val="es-EC"/>
          </w:rPr>
          <w:delText>de</w:delText>
        </w:r>
      </w:del>
      <w:r w:rsidRPr="00647A95">
        <w:rPr>
          <w:color w:val="000000"/>
          <w:lang w:val="es-EC"/>
        </w:rPr>
        <w:t xml:space="preserve"> encontrar criterios de adquisición o suscripción a bases digitales, métodos usados para el análisis bibliométrico e indicadores bibliométricos, técnicas de minería de datos y herramientas de software utilizadas para la extracción y visualización de la producción científica.</w:t>
      </w:r>
      <w:r w:rsidRPr="00647A95">
        <w:rPr>
          <w:lang w:val="es-EC"/>
        </w:rPr>
        <w:t xml:space="preserve"> Se requirió el uso de una “Matriz de Hallazgos”, que tiene la función de listar los datos importantes luego de la implementación del filtro práctico y metodológico. Esta matriz contiene información como el año de publicación, el nombre del autor, el título del documento, la información del contenido, área de investigación, el resumen y conclusiones. Se utiliza para realizar un análisis rápido del contenido lo que ayuda a determinar si los artículos contienen información relevante para la investigación. </w:t>
      </w:r>
    </w:p>
    <w:p w14:paraId="6BFFD6EC" w14:textId="6B951624" w:rsidR="007C36ED" w:rsidRPr="00647A95" w:rsidRDefault="00E64CF2" w:rsidP="007C36ED">
      <w:pPr>
        <w:rPr>
          <w:lang w:val="es-EC"/>
        </w:rPr>
      </w:pPr>
      <w:r w:rsidRPr="00647A95">
        <w:rPr>
          <w:lang w:val="es-EC"/>
        </w:rPr>
        <w:t xml:space="preserve">El sexto paso corresponde al estudio de la literatura seleccionada. Para ello, se leyeron </w:t>
      </w:r>
      <w:ins w:id="347" w:author="Lorena Siguenza" w:date="2021-09-08T00:13:00Z">
        <w:r w:rsidR="00E9755D">
          <w:rPr>
            <w:lang w:val="es-EC"/>
          </w:rPr>
          <w:t xml:space="preserve">todos </w:t>
        </w:r>
      </w:ins>
      <w:ins w:id="348" w:author="Lorena Siguenza" w:date="2021-09-08T00:14:00Z">
        <w:r w:rsidR="00E9755D">
          <w:rPr>
            <w:lang w:val="es-EC"/>
          </w:rPr>
          <w:t xml:space="preserve">los </w:t>
        </w:r>
      </w:ins>
      <w:r w:rsidRPr="00647A95">
        <w:rPr>
          <w:lang w:val="es-EC"/>
        </w:rPr>
        <w:t>trabajos</w:t>
      </w:r>
      <w:ins w:id="349" w:author="Lorena Siguenza" w:date="2021-09-08T00:14:00Z">
        <w:r w:rsidR="00E9755D">
          <w:rPr>
            <w:lang w:val="es-EC"/>
          </w:rPr>
          <w:t xml:space="preserve"> recuperados </w:t>
        </w:r>
      </w:ins>
      <w:ins w:id="350" w:author="Lorena Siguenza" w:date="2021-09-08T00:15:00Z">
        <w:r w:rsidR="00E9755D">
          <w:rPr>
            <w:lang w:val="es-EC"/>
          </w:rPr>
          <w:t>con el objetivo de</w:t>
        </w:r>
      </w:ins>
      <w:del w:id="351" w:author="Lorena Siguenza" w:date="2021-09-08T00:14:00Z">
        <w:r w:rsidRPr="00647A95" w:rsidDel="00E9755D">
          <w:rPr>
            <w:lang w:val="es-EC"/>
          </w:rPr>
          <w:delText xml:space="preserve"> para</w:delText>
        </w:r>
      </w:del>
      <w:r w:rsidRPr="00647A95">
        <w:rPr>
          <w:lang w:val="es-EC"/>
        </w:rPr>
        <w:t xml:space="preserve"> identificar la información que permit</w:t>
      </w:r>
      <w:ins w:id="352" w:author="Lorena Siguenza" w:date="2021-09-08T00:15:00Z">
        <w:r w:rsidR="00E9755D">
          <w:rPr>
            <w:lang w:val="es-EC"/>
          </w:rPr>
          <w:t>iera</w:t>
        </w:r>
      </w:ins>
      <w:del w:id="353" w:author="Lorena Siguenza" w:date="2021-09-08T00:15:00Z">
        <w:r w:rsidRPr="00647A95" w:rsidDel="00E9755D">
          <w:rPr>
            <w:lang w:val="es-EC"/>
          </w:rPr>
          <w:delText>e</w:delText>
        </w:r>
      </w:del>
      <w:r w:rsidRPr="00647A95">
        <w:rPr>
          <w:lang w:val="es-EC"/>
        </w:rPr>
        <w:t xml:space="preserve"> dar respuesta a las preguntas formuladas en el primer paso.</w:t>
      </w:r>
    </w:p>
    <w:p w14:paraId="5CD63B3F" w14:textId="79F0D6F2" w:rsidR="00E64CF2" w:rsidRPr="00647A95" w:rsidRDefault="00E64CF2" w:rsidP="00E64CF2">
      <w:pPr>
        <w:rPr>
          <w:lang w:val="es-EC"/>
        </w:rPr>
      </w:pPr>
      <w:r w:rsidRPr="00647A95">
        <w:rPr>
          <w:lang w:val="es-EC"/>
        </w:rPr>
        <w:t xml:space="preserve">Finalmente, el </w:t>
      </w:r>
      <w:del w:id="354" w:author="Lorena Siguenza" w:date="2021-09-08T00:15:00Z">
        <w:r w:rsidRPr="00647A95" w:rsidDel="00E9755D">
          <w:rPr>
            <w:lang w:val="es-EC"/>
          </w:rPr>
          <w:delText xml:space="preserve">séptimo </w:delText>
        </w:r>
      </w:del>
      <w:ins w:id="355" w:author="Lorena Siguenza" w:date="2021-09-08T00:15:00Z">
        <w:r w:rsidR="00E9755D">
          <w:rPr>
            <w:lang w:val="es-EC"/>
          </w:rPr>
          <w:t>último</w:t>
        </w:r>
        <w:r w:rsidR="00E9755D" w:rsidRPr="00647A95">
          <w:rPr>
            <w:lang w:val="es-EC"/>
          </w:rPr>
          <w:t xml:space="preserve"> </w:t>
        </w:r>
      </w:ins>
      <w:r w:rsidRPr="00647A95">
        <w:rPr>
          <w:lang w:val="es-EC"/>
        </w:rPr>
        <w:t>paso formula los resultados</w:t>
      </w:r>
      <w:ins w:id="356" w:author="Lorena Siguenza" w:date="2021-09-08T00:15:00Z">
        <w:r w:rsidR="00E9755D">
          <w:rPr>
            <w:lang w:val="es-EC"/>
          </w:rPr>
          <w:t>. P</w:t>
        </w:r>
      </w:ins>
      <w:del w:id="357" w:author="Lorena Siguenza" w:date="2021-09-08T00:15:00Z">
        <w:r w:rsidRPr="00647A95" w:rsidDel="00E9755D">
          <w:rPr>
            <w:lang w:val="es-EC"/>
          </w:rPr>
          <w:delText>; p</w:delText>
        </w:r>
      </w:del>
      <w:r w:rsidRPr="00647A95">
        <w:rPr>
          <w:lang w:val="es-EC"/>
        </w:rPr>
        <w:t>or lo tanto, los datos se exportaron a una hoja de cá</w:t>
      </w:r>
      <w:r w:rsidR="000843FB" w:rsidRPr="00647A95">
        <w:rPr>
          <w:lang w:val="es-EC"/>
        </w:rPr>
        <w:t>lculo para realizar análisis de contenido y metadatos</w:t>
      </w:r>
      <w:r w:rsidRPr="00647A95">
        <w:rPr>
          <w:lang w:val="es-EC"/>
        </w:rPr>
        <w:t>.</w:t>
      </w:r>
      <w:r w:rsidR="000843FB" w:rsidRPr="00647A95">
        <w:rPr>
          <w:lang w:val="es-EC"/>
        </w:rPr>
        <w:t xml:space="preserve"> Para el análisis de contenido</w:t>
      </w:r>
      <w:ins w:id="358" w:author="Lorena Siguenza" w:date="2021-09-08T00:15:00Z">
        <w:r w:rsidR="00E9755D">
          <w:rPr>
            <w:lang w:val="es-EC"/>
          </w:rPr>
          <w:t>,</w:t>
        </w:r>
      </w:ins>
      <w:r w:rsidR="000843FB" w:rsidRPr="00647A95">
        <w:rPr>
          <w:lang w:val="es-EC"/>
        </w:rPr>
        <w:t xml:space="preserve"> se establecieron varias secciones dentro de la matriz según los criterios de intervención desarrollados en la metodología PICO, además de los ya establecidos anteriormente.</w:t>
      </w:r>
      <w:r w:rsidRPr="00647A95">
        <w:rPr>
          <w:lang w:val="es-EC"/>
        </w:rPr>
        <w:t xml:space="preserve"> Para el análisis de metadatos</w:t>
      </w:r>
      <w:ins w:id="359" w:author="Lorena Siguenza" w:date="2021-09-08T00:15:00Z">
        <w:r w:rsidR="00E9755D">
          <w:rPr>
            <w:lang w:val="es-EC"/>
          </w:rPr>
          <w:t>,</w:t>
        </w:r>
      </w:ins>
      <w:r w:rsidRPr="00647A95">
        <w:rPr>
          <w:lang w:val="es-EC"/>
        </w:rPr>
        <w:t xml:space="preserve"> se realizó un estudio estadístico descriptivo</w:t>
      </w:r>
      <w:del w:id="360" w:author="Lorena Siguenza" w:date="2021-09-08T00:16:00Z">
        <w:r w:rsidRPr="00647A95" w:rsidDel="00E9755D">
          <w:rPr>
            <w:lang w:val="es-EC"/>
          </w:rPr>
          <w:delText>,</w:delText>
        </w:r>
      </w:del>
      <w:r w:rsidRPr="00647A95">
        <w:rPr>
          <w:lang w:val="es-EC"/>
        </w:rPr>
        <w:t xml:space="preserve"> a través de las frecuencias de la información, como el año de publicación, productividad por país, área de investigación, métodos bibliométricos e indicadores bibliométricos y herramientas de recolección y visualización.</w:t>
      </w:r>
    </w:p>
    <w:p w14:paraId="559FE11F" w14:textId="62C2333F" w:rsidR="007C36ED" w:rsidRPr="00647A95" w:rsidRDefault="000843FB" w:rsidP="00E64CF2">
      <w:pPr>
        <w:pStyle w:val="Ttulo2"/>
        <w:rPr>
          <w:lang w:val="es-EC"/>
        </w:rPr>
      </w:pPr>
      <w:bookmarkStart w:id="361" w:name="_Toc79763376"/>
      <w:r w:rsidRPr="00647A95">
        <w:rPr>
          <w:lang w:val="es-EC"/>
        </w:rPr>
        <w:t>Criterios de suscripción de bases digitales</w:t>
      </w:r>
      <w:bookmarkEnd w:id="361"/>
    </w:p>
    <w:p w14:paraId="66E32F1E" w14:textId="1464667B" w:rsidR="00101493" w:rsidRPr="00647A95" w:rsidRDefault="00101493" w:rsidP="00101493">
      <w:pPr>
        <w:rPr>
          <w:lang w:val="es-EC"/>
        </w:rPr>
      </w:pPr>
      <w:commentRangeStart w:id="362"/>
      <w:r w:rsidRPr="00647A95">
        <w:rPr>
          <w:lang w:val="es-EC"/>
        </w:rPr>
        <w:t xml:space="preserve">Como punto de partida se inicia con los </w:t>
      </w:r>
      <w:r w:rsidRPr="00647A95">
        <w:rPr>
          <w:i/>
          <w:lang w:val="es-EC"/>
        </w:rPr>
        <w:t>criterios de adquisición y suscripción para las bases digitales</w:t>
      </w:r>
      <w:r w:rsidRPr="00647A95">
        <w:rPr>
          <w:lang w:val="es-EC"/>
        </w:rPr>
        <w:t>, donde se puede apreciar que existen pocos estudios realizados</w:t>
      </w:r>
      <w:commentRangeEnd w:id="362"/>
      <w:r w:rsidR="00985564">
        <w:rPr>
          <w:rStyle w:val="Refdecomentario"/>
        </w:rPr>
        <w:commentReference w:id="362"/>
      </w:r>
      <w:r w:rsidRPr="00647A95">
        <w:rPr>
          <w:lang w:val="es-EC"/>
        </w:rPr>
        <w:t>. En el año 2020</w:t>
      </w:r>
      <w:ins w:id="363" w:author="Lorena Siguenza" w:date="2021-09-08T00:18:00Z">
        <w:r w:rsidR="00985564">
          <w:rPr>
            <w:lang w:val="es-EC"/>
          </w:rPr>
          <w:t>,</w:t>
        </w:r>
      </w:ins>
      <w:r w:rsidRPr="00647A95">
        <w:rPr>
          <w:lang w:val="es-EC"/>
        </w:rPr>
        <w:t xml:space="preserve"> se tiene una productividad del 44.4%</w:t>
      </w:r>
      <w:ins w:id="364" w:author="Lorena Siguenza" w:date="2021-09-08T00:18:00Z">
        <w:r w:rsidR="00985564">
          <w:rPr>
            <w:lang w:val="es-EC"/>
          </w:rPr>
          <w:t xml:space="preserve"> </w:t>
        </w:r>
      </w:ins>
      <w:r w:rsidRPr="00647A95">
        <w:rPr>
          <w:lang w:val="es-EC"/>
        </w:rPr>
        <w:t>(4 de 9), 33.3%</w:t>
      </w:r>
      <w:ins w:id="365" w:author="Lorena Siguenza" w:date="2021-09-08T00:18:00Z">
        <w:r w:rsidR="00985564">
          <w:rPr>
            <w:lang w:val="es-EC"/>
          </w:rPr>
          <w:t xml:space="preserve"> </w:t>
        </w:r>
      </w:ins>
      <w:r w:rsidRPr="00647A95">
        <w:rPr>
          <w:lang w:val="es-EC"/>
        </w:rPr>
        <w:t>(3 de 9) del año 2019, 11.1%</w:t>
      </w:r>
      <w:ins w:id="366" w:author="Lorena Siguenza" w:date="2021-09-08T00:18:00Z">
        <w:r w:rsidR="00985564">
          <w:rPr>
            <w:lang w:val="es-EC"/>
          </w:rPr>
          <w:t xml:space="preserve"> </w:t>
        </w:r>
      </w:ins>
      <w:r w:rsidRPr="00647A95">
        <w:rPr>
          <w:lang w:val="es-EC"/>
        </w:rPr>
        <w:t>(1 de 9) del año 2018 y el año 2017</w:t>
      </w:r>
      <w:ins w:id="367" w:author="Lorena Siguenza" w:date="2021-09-08T00:19:00Z">
        <w:r w:rsidR="00985564">
          <w:rPr>
            <w:lang w:val="es-EC"/>
          </w:rPr>
          <w:t>,</w:t>
        </w:r>
      </w:ins>
      <w:r w:rsidRPr="00647A95">
        <w:rPr>
          <w:lang w:val="es-EC"/>
        </w:rPr>
        <w:t xml:space="preserve"> respectivamente. El país con más publicaciones es India con un 33.3%</w:t>
      </w:r>
      <w:ins w:id="368" w:author="Lorena Siguenza" w:date="2021-09-08T00:19:00Z">
        <w:r w:rsidR="00985564">
          <w:rPr>
            <w:lang w:val="es-EC"/>
          </w:rPr>
          <w:t xml:space="preserve"> </w:t>
        </w:r>
      </w:ins>
      <w:r w:rsidRPr="00647A95">
        <w:rPr>
          <w:lang w:val="es-EC"/>
        </w:rPr>
        <w:t>(</w:t>
      </w:r>
      <w:del w:id="369" w:author="Lorena Siguenza" w:date="2021-09-08T00:19:00Z">
        <w:r w:rsidRPr="00647A95" w:rsidDel="00985564">
          <w:rPr>
            <w:lang w:val="es-EC"/>
          </w:rPr>
          <w:delText xml:space="preserve"> </w:delText>
        </w:r>
      </w:del>
      <w:r w:rsidRPr="00647A95">
        <w:rPr>
          <w:lang w:val="es-EC"/>
        </w:rPr>
        <w:t xml:space="preserve">3 de 9) </w:t>
      </w:r>
      <w:r w:rsidRPr="00647A95">
        <w:rPr>
          <w:lang w:val="es-EC"/>
        </w:rPr>
        <w:lastRenderedPageBreak/>
        <w:t>seguido de Nigeria y Estados Unidos con un 22.2%</w:t>
      </w:r>
      <w:ins w:id="370" w:author="Lorena Siguenza" w:date="2021-09-08T00:20:00Z">
        <w:r w:rsidR="00985564">
          <w:rPr>
            <w:lang w:val="es-EC"/>
          </w:rPr>
          <w:t xml:space="preserve"> </w:t>
        </w:r>
      </w:ins>
      <w:r w:rsidRPr="00647A95">
        <w:rPr>
          <w:lang w:val="es-EC"/>
        </w:rPr>
        <w:t>(2 de 9</w:t>
      </w:r>
      <w:r w:rsidR="003207C5" w:rsidRPr="00647A95">
        <w:rPr>
          <w:lang w:val="es-EC"/>
        </w:rPr>
        <w:t>)</w:t>
      </w:r>
      <w:ins w:id="371" w:author="Lorena Siguenza" w:date="2021-09-08T00:20:00Z">
        <w:r w:rsidR="00985564">
          <w:rPr>
            <w:lang w:val="es-EC"/>
          </w:rPr>
          <w:t xml:space="preserve"> cada uno</w:t>
        </w:r>
      </w:ins>
      <w:ins w:id="372" w:author="Lorena Siguenza" w:date="2021-09-08T00:22:00Z">
        <w:r w:rsidR="00985564">
          <w:rPr>
            <w:lang w:val="es-EC"/>
          </w:rPr>
          <w:t>,</w:t>
        </w:r>
      </w:ins>
      <w:del w:id="373" w:author="Lorena Siguenza" w:date="2021-09-08T00:21:00Z">
        <w:r w:rsidRPr="00647A95" w:rsidDel="00985564">
          <w:rPr>
            <w:lang w:val="es-EC"/>
          </w:rPr>
          <w:delText>. En la</w:delText>
        </w:r>
      </w:del>
      <w:ins w:id="374" w:author="Lorena Siguenza" w:date="2021-09-08T00:21:00Z">
        <w:r w:rsidR="00985564">
          <w:rPr>
            <w:lang w:val="es-EC"/>
          </w:rPr>
          <w:t xml:space="preserve"> </w:t>
        </w:r>
      </w:ins>
      <w:ins w:id="375" w:author="Lorena Siguenza" w:date="2021-09-08T00:22:00Z">
        <w:r w:rsidR="00985564">
          <w:rPr>
            <w:lang w:val="es-EC"/>
          </w:rPr>
          <w:t xml:space="preserve">como se puede visualizar en la </w:t>
        </w:r>
      </w:ins>
      <w:del w:id="376" w:author="Lorena Siguenza" w:date="2021-09-08T00:21:00Z">
        <w:r w:rsidRPr="00647A95" w:rsidDel="00985564">
          <w:rPr>
            <w:lang w:val="es-EC"/>
          </w:rPr>
          <w:delText xml:space="preserve"> </w:delText>
        </w:r>
      </w:del>
      <w:r w:rsidRPr="00647A95">
        <w:rPr>
          <w:lang w:val="es-EC"/>
        </w:rPr>
        <w:t>Figura 3</w:t>
      </w:r>
      <w:del w:id="377" w:author="Lorena Siguenza" w:date="2021-09-08T00:22:00Z">
        <w:r w:rsidRPr="00647A95" w:rsidDel="00985564">
          <w:rPr>
            <w:lang w:val="es-EC"/>
          </w:rPr>
          <w:delText xml:space="preserve"> se puede</w:delText>
        </w:r>
      </w:del>
      <w:del w:id="378" w:author="Lorena Siguenza" w:date="2021-09-08T00:20:00Z">
        <w:r w:rsidRPr="00647A95" w:rsidDel="00985564">
          <w:rPr>
            <w:lang w:val="es-EC"/>
          </w:rPr>
          <w:delText>n</w:delText>
        </w:r>
      </w:del>
      <w:del w:id="379" w:author="Lorena Siguenza" w:date="2021-09-08T00:22:00Z">
        <w:r w:rsidRPr="00647A95" w:rsidDel="00985564">
          <w:rPr>
            <w:lang w:val="es-EC"/>
          </w:rPr>
          <w:delText xml:space="preserve"> visualizar la productividad por país ya antes mencionada</w:delText>
        </w:r>
      </w:del>
      <w:r w:rsidRPr="00647A95">
        <w:rPr>
          <w:lang w:val="es-EC"/>
        </w:rPr>
        <w:t>.</w:t>
      </w:r>
    </w:p>
    <w:p w14:paraId="36BD699D" w14:textId="06D3DD3A" w:rsidR="003207C5" w:rsidRPr="00647A95" w:rsidRDefault="00D82152" w:rsidP="003207C5">
      <w:pPr>
        <w:jc w:val="center"/>
        <w:rPr>
          <w:lang w:val="es-EC"/>
        </w:rPr>
      </w:pPr>
      <w:r w:rsidRPr="00647A95">
        <w:rPr>
          <w:noProof/>
          <w:lang w:val="es-EC" w:eastAsia="es-EC"/>
        </w:rPr>
        <w:drawing>
          <wp:inline distT="0" distB="0" distL="0" distR="0" wp14:anchorId="00684F65" wp14:editId="3CBA7995">
            <wp:extent cx="4572000" cy="2886075"/>
            <wp:effectExtent l="0" t="0" r="19050" b="952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F76BBDF" w14:textId="0F91C42C" w:rsidR="000D4A73" w:rsidRPr="00647A95" w:rsidRDefault="000D4A73" w:rsidP="00D82152">
      <w:pPr>
        <w:pStyle w:val="Figuras"/>
        <w:rPr>
          <w:lang w:val="es-EC"/>
        </w:rPr>
      </w:pPr>
      <w:bookmarkStart w:id="380" w:name="_Toc79761815"/>
      <w:r w:rsidRPr="00647A95">
        <w:rPr>
          <w:lang w:val="es-EC"/>
        </w:rPr>
        <w:t>Cantidad de información en Scopus sobre criterios de adquisición y suscripción seleccionada por países.</w:t>
      </w:r>
      <w:bookmarkEnd w:id="380"/>
    </w:p>
    <w:p w14:paraId="1C6027AF" w14:textId="6ABC3FD1" w:rsidR="000D4A73" w:rsidRPr="00647A95" w:rsidRDefault="000D4A73" w:rsidP="000D4A73">
      <w:pPr>
        <w:rPr>
          <w:lang w:val="es-EC"/>
        </w:rPr>
      </w:pPr>
      <w:r w:rsidRPr="00647A95">
        <w:rPr>
          <w:lang w:val="es-EC"/>
        </w:rPr>
        <w:t xml:space="preserve">En cuanto a la pregunta: 1) </w:t>
      </w:r>
      <w:r w:rsidRPr="00647A95">
        <w:rPr>
          <w:i/>
          <w:lang w:val="es-EC"/>
        </w:rPr>
        <w:t>¿Cuáles son los criterios, métodos o estrategias para la adquisición de bases digitales en las bibliotecas universitarias?</w:t>
      </w:r>
      <w:r w:rsidRPr="00647A95">
        <w:rPr>
          <w:lang w:val="es-EC"/>
        </w:rPr>
        <w:t xml:space="preserve"> Anteriormente se ubicaron los artículos que describen a las entidades o instituciones que realizan la suscripción o adquisición de un repositorio digital. Los artículos se enfocan en la evaluación de la disponibilidad de recursos digitales y servicios bibliotecarios</w:t>
      </w:r>
      <w:r w:rsidR="002D09F6" w:rsidRPr="00647A95">
        <w:rPr>
          <w:lang w:val="es-EC"/>
        </w:rPr>
        <w:t xml:space="preserve"> </w:t>
      </w:r>
      <w:r w:rsidR="002D09F6" w:rsidRPr="00647A95">
        <w:rPr>
          <w:lang w:val="es-EC"/>
        </w:rPr>
        <w:fldChar w:fldCharType="begin" w:fldLock="1"/>
      </w:r>
      <w:r w:rsidR="002D09F6" w:rsidRPr="00647A95">
        <w:rPr>
          <w:lang w:val="es-EC"/>
        </w:rPr>
        <w:instrText>ADDIN CSL_CITATION {"citationItems":[{"id":"ITEM-1","itemData":{"author":[{"dropping-particle":"","family":"Tukur","given":"Lawal","non-dropping-particle":"","parse-names":false,"suffix":""},{"dropping-particle":"","family":"Kannan","given":"S","non-dropping-particle":"","parse-names":false,"suffix":""}],"container-title":"Library Philosophy and Practice (e-journal)","id":"ITEM-1","issued":{"date-parts":[["2020"]]},"title":"An Appraisal of Availability and Utilization of Information Resources and Library Services by Undergraduate Students in Three Agriculture University Libraries in Northern Nigeria (ABU , FUAM, FUTM)","type":"article-journal"},"uris":["http://www.mendeley.com/documents/?uuid=afccb1c5-2d4e-4716-8956-b8177b3060fc"]}],"mendeley":{"formattedCitation":"(Tukur &amp; Kannan, 2020)","plainTextFormattedCitation":"(Tukur &amp; Kannan, 2020)","previouslyFormattedCitation":"(Tukur &amp; Kannan, 2020)"},"properties":{"noteIndex":0},"schema":"https://github.com/citation-style-language/schema/raw/master/csl-citation.json"}</w:instrText>
      </w:r>
      <w:r w:rsidR="002D09F6" w:rsidRPr="00647A95">
        <w:rPr>
          <w:lang w:val="es-EC"/>
        </w:rPr>
        <w:fldChar w:fldCharType="separate"/>
      </w:r>
      <w:r w:rsidR="002D09F6" w:rsidRPr="00647A95">
        <w:rPr>
          <w:noProof/>
          <w:lang w:val="es-EC"/>
        </w:rPr>
        <w:t>(Tukur &amp; Kannan, 2020)</w:t>
      </w:r>
      <w:r w:rsidR="002D09F6" w:rsidRPr="00647A95">
        <w:rPr>
          <w:lang w:val="es-EC"/>
        </w:rPr>
        <w:fldChar w:fldCharType="end"/>
      </w:r>
      <w:r w:rsidRPr="00647A95">
        <w:rPr>
          <w:lang w:val="es-EC"/>
        </w:rPr>
        <w:t>, menciona</w:t>
      </w:r>
      <w:ins w:id="381" w:author="Lorena Siguenza" w:date="2021-09-08T00:26:00Z">
        <w:r w:rsidR="00985564">
          <w:rPr>
            <w:lang w:val="es-EC"/>
          </w:rPr>
          <w:t>n</w:t>
        </w:r>
      </w:ins>
      <w:r w:rsidRPr="00647A95">
        <w:rPr>
          <w:lang w:val="es-EC"/>
        </w:rPr>
        <w:t xml:space="preserve"> la gestión del conocimiento para e</w:t>
      </w:r>
      <w:r w:rsidR="0095424B" w:rsidRPr="00647A95">
        <w:rPr>
          <w:lang w:val="es-EC"/>
        </w:rPr>
        <w:t>l desarrollo de coleccione</w:t>
      </w:r>
      <w:r w:rsidR="002D09F6" w:rsidRPr="00647A95">
        <w:rPr>
          <w:lang w:val="es-EC"/>
        </w:rPr>
        <w:t xml:space="preserve">s </w:t>
      </w:r>
      <w:r w:rsidR="002D09F6" w:rsidRPr="00647A95">
        <w:rPr>
          <w:lang w:val="es-EC"/>
        </w:rPr>
        <w:fldChar w:fldCharType="begin" w:fldLock="1"/>
      </w:r>
      <w:r w:rsidR="002D09F6" w:rsidRPr="00647A95">
        <w:rPr>
          <w:lang w:val="es-EC"/>
        </w:rPr>
        <w:instrText>ADDIN CSL_CITATION {"citationItems":[{"id":"ITEM-1","itemData":{"DOI":"10.1080/0361526X.2019.1551668","ISSN":"0361-526X, 1541-1095","author":[{"dropping-particle":"","family":"Proctor","given":"Julia","non-dropping-particle":"","parse-names":false,"suffix":""}],"container-title":"The Serials Librarian","id":"ITEM-1","issue":"1-4","issued":{"date-parts":[["2019"]]},"page":"118-122","title":"Knowledge Management for Collection Development : Transforming Institutional Knowledge into Tools for Selectors","title-short":"Knowledge {Management} for {Collection} {Developme","type":"article-journal","volume":"76"},"uris":["http://www.mendeley.com/documents/?uuid=4b3f2402-40bb-4a5b-a3e4-5c1ff55fa96a"]}],"mendeley":{"formattedCitation":"(Proctor, 2019)","plainTextFormattedCitation":"(Proctor, 2019)","previouslyFormattedCitation":"(Proctor, 2019)"},"properties":{"noteIndex":0},"schema":"https://github.com/citation-style-language/schema/raw/master/csl-citation.json"}</w:instrText>
      </w:r>
      <w:r w:rsidR="002D09F6" w:rsidRPr="00647A95">
        <w:rPr>
          <w:lang w:val="es-EC"/>
        </w:rPr>
        <w:fldChar w:fldCharType="separate"/>
      </w:r>
      <w:r w:rsidR="002D09F6" w:rsidRPr="00647A95">
        <w:rPr>
          <w:noProof/>
          <w:lang w:val="es-EC"/>
        </w:rPr>
        <w:t>(Proctor, 2019)</w:t>
      </w:r>
      <w:r w:rsidR="002D09F6" w:rsidRPr="00647A95">
        <w:rPr>
          <w:lang w:val="es-EC"/>
        </w:rPr>
        <w:fldChar w:fldCharType="end"/>
      </w:r>
      <w:r w:rsidR="002D09F6" w:rsidRPr="00647A95">
        <w:rPr>
          <w:lang w:val="es-EC"/>
        </w:rPr>
        <w:t xml:space="preserve"> </w:t>
      </w:r>
      <w:r w:rsidRPr="00647A95">
        <w:rPr>
          <w:lang w:val="es-EC"/>
        </w:rPr>
        <w:t>y hacen énfasis en proporcionar y mantener acceso</w:t>
      </w:r>
      <w:r w:rsidR="002D09F6" w:rsidRPr="00647A95">
        <w:rPr>
          <w:lang w:val="es-EC"/>
        </w:rPr>
        <w:t xml:space="preserve"> a las publicaciones periódicas </w:t>
      </w:r>
      <w:r w:rsidRPr="00647A95">
        <w:rPr>
          <w:lang w:val="es-EC"/>
        </w:rPr>
        <w:t>electrónicas</w:t>
      </w:r>
      <w:r w:rsidR="002D09F6" w:rsidRPr="00647A95">
        <w:rPr>
          <w:lang w:val="es-EC"/>
        </w:rPr>
        <w:t xml:space="preserve"> </w:t>
      </w:r>
      <w:r w:rsidR="002D09F6" w:rsidRPr="00647A95">
        <w:rPr>
          <w:lang w:val="es-EC"/>
        </w:rPr>
        <w:fldChar w:fldCharType="begin" w:fldLock="1"/>
      </w:r>
      <w:r w:rsidR="002D09F6" w:rsidRPr="00647A95">
        <w:rPr>
          <w:lang w:val="es-EC"/>
        </w:rPr>
        <w:instrText>ADDIN CSL_CITATION {"citationItems":[{"id":"ITEM-1","itemData":{"DOI":"10.1080/0361526X.2017.1309831","ISSN":"0361-526X, 1541-1095","author":[{"dropping-particle":"","family":"Zhao","given":"Wei","non-dropping-particle":"","parse-names":false,"suffix":""},{"dropping-particle":"","family":"Zhao","given":"Shuzhen","non-dropping-particle":"","parse-names":false,"suffix":""},{"dropping-particle":"","family":"MacGillivray","given":"Katie-Scarlett","non-dropping-particle":"","parse-names":false,"suffix":""}],"container-title":"The Serials Librarian","id":"ITEM-1","issue":"1-4","issued":{"date-parts":[["2017","5"]]},"page":"144-151","title":"Providing and Maintaining Access to Electronic Serials: Consortium and Member University Library’s Perspectives","title-short":"Providing and {Maintaining} {Access} to {Electroni","type":"article-journal","volume":"72"},"uris":["http://www.mendeley.com/documents/?uuid=c1bd93c0-5ff6-41e7-b75e-e813bca54cb9"]}],"mendeley":{"formattedCitation":"(Zhao et al., 2017)","plainTextFormattedCitation":"(Zhao et al., 2017)","previouslyFormattedCitation":"(Zhao et al., 2017)"},"properties":{"noteIndex":0},"schema":"https://github.com/citation-style-language/schema/raw/master/csl-citation.json"}</w:instrText>
      </w:r>
      <w:r w:rsidR="002D09F6" w:rsidRPr="00647A95">
        <w:rPr>
          <w:lang w:val="es-EC"/>
        </w:rPr>
        <w:fldChar w:fldCharType="separate"/>
      </w:r>
      <w:r w:rsidR="002D09F6" w:rsidRPr="00647A95">
        <w:rPr>
          <w:noProof/>
          <w:lang w:val="es-EC"/>
        </w:rPr>
        <w:t>(Zhao et al., 2017)</w:t>
      </w:r>
      <w:r w:rsidR="002D09F6" w:rsidRPr="00647A95">
        <w:rPr>
          <w:lang w:val="es-EC"/>
        </w:rPr>
        <w:fldChar w:fldCharType="end"/>
      </w:r>
      <w:r w:rsidRPr="00647A95">
        <w:rPr>
          <w:lang w:val="es-EC"/>
        </w:rPr>
        <w:t>.</w:t>
      </w:r>
    </w:p>
    <w:p w14:paraId="6E8AC4A9" w14:textId="044DD220" w:rsidR="000D4A73" w:rsidRPr="00647A95" w:rsidRDefault="000D4A73" w:rsidP="00101493">
      <w:pPr>
        <w:rPr>
          <w:color w:val="000000"/>
          <w:lang w:val="es-EC"/>
        </w:rPr>
      </w:pPr>
      <w:commentRangeStart w:id="382"/>
      <w:r w:rsidRPr="00647A95">
        <w:rPr>
          <w:color w:val="000000"/>
          <w:lang w:val="es-EC"/>
        </w:rPr>
        <w:t>Como estrategias más relevantes para la adquisición o suscripción de bases digitales se tiene</w:t>
      </w:r>
      <w:ins w:id="383" w:author="Lorena Siguenza" w:date="2021-09-08T00:27:00Z">
        <w:r w:rsidR="008E2DCD">
          <w:rPr>
            <w:color w:val="000000"/>
            <w:lang w:val="es-EC"/>
          </w:rPr>
          <w:t>n</w:t>
        </w:r>
      </w:ins>
      <w:r w:rsidRPr="00647A95">
        <w:rPr>
          <w:color w:val="000000"/>
          <w:lang w:val="es-EC"/>
        </w:rPr>
        <w:t>:  formalizar y fortalecer los vínculos entre estudiantes de pregrado y personal de la biblioteca para mejorar</w:t>
      </w:r>
      <w:r w:rsidR="004B14BF" w:rsidRPr="00647A95">
        <w:rPr>
          <w:color w:val="000000"/>
          <w:lang w:val="es-EC"/>
        </w:rPr>
        <w:t xml:space="preserve"> el acceso a la información</w:t>
      </w:r>
      <w:r w:rsidR="002D09F6" w:rsidRPr="00647A95">
        <w:rPr>
          <w:color w:val="000000"/>
          <w:lang w:val="es-EC"/>
        </w:rPr>
        <w:t xml:space="preserve"> </w:t>
      </w:r>
      <w:r w:rsidR="002D09F6" w:rsidRPr="00647A95">
        <w:rPr>
          <w:color w:val="000000"/>
          <w:lang w:val="es-EC"/>
        </w:rPr>
        <w:fldChar w:fldCharType="begin" w:fldLock="1"/>
      </w:r>
      <w:r w:rsidR="002D09F6" w:rsidRPr="00647A95">
        <w:rPr>
          <w:color w:val="000000"/>
          <w:lang w:val="es-EC"/>
        </w:rPr>
        <w:instrText>ADDIN CSL_CITATION {"citationItems":[{"id":"ITEM-1","itemData":{"author":[{"dropping-particle":"","family":"Tukur","given":"Lawal","non-dropping-particle":"","parse-names":false,"suffix":""},{"dropping-particle":"","family":"Kannan","given":"S","non-dropping-particle":"","parse-names":false,"suffix":""}],"container-title":"Library Philosophy and Practice (e-journal)","id":"ITEM-1","issued":{"date-parts":[["2020"]]},"title":"An Appraisal of Availability and Utilization of Information Resources and Library Services by Undergraduate Students in Three Agriculture University Libraries in Northern Nigeria (ABU , FUAM, FUTM)","type":"article-journal"},"uris":["http://www.mendeley.com/documents/?uuid=afccb1c5-2d4e-4716-8956-b8177b3060fc"]}],"mendeley":{"formattedCitation":"(Tukur &amp; Kannan, 2020)","plainTextFormattedCitation":"(Tukur &amp; Kannan, 2020)","previouslyFormattedCitation":"(Tukur &amp; Kannan, 2020)"},"properties":{"noteIndex":0},"schema":"https://github.com/citation-style-language/schema/raw/master/csl-citation.json"}</w:instrText>
      </w:r>
      <w:r w:rsidR="002D09F6" w:rsidRPr="00647A95">
        <w:rPr>
          <w:color w:val="000000"/>
          <w:lang w:val="es-EC"/>
        </w:rPr>
        <w:fldChar w:fldCharType="separate"/>
      </w:r>
      <w:r w:rsidR="002D09F6" w:rsidRPr="00647A95">
        <w:rPr>
          <w:noProof/>
          <w:color w:val="000000"/>
          <w:lang w:val="es-EC"/>
        </w:rPr>
        <w:t>(Tukur &amp; Kannan, 2020)</w:t>
      </w:r>
      <w:r w:rsidR="002D09F6" w:rsidRPr="00647A95">
        <w:rPr>
          <w:color w:val="000000"/>
          <w:lang w:val="es-EC"/>
        </w:rPr>
        <w:fldChar w:fldCharType="end"/>
      </w:r>
      <w:r w:rsidRPr="00647A95">
        <w:rPr>
          <w:color w:val="000000"/>
          <w:lang w:val="es-EC"/>
        </w:rPr>
        <w:t>, creación de redes, catalogación, clasificación e intercambio de materiales de información</w:t>
      </w:r>
      <w:r w:rsidR="00CE3B2A" w:rsidRPr="00647A95">
        <w:rPr>
          <w:color w:val="000000"/>
          <w:lang w:val="es-EC"/>
        </w:rPr>
        <w:t xml:space="preserve"> </w:t>
      </w:r>
      <w:r w:rsidR="002D09F6" w:rsidRPr="00647A95">
        <w:rPr>
          <w:color w:val="000000"/>
          <w:lang w:val="es-EC"/>
        </w:rPr>
        <w:fldChar w:fldCharType="begin" w:fldLock="1"/>
      </w:r>
      <w:r w:rsidR="00CE3B2A" w:rsidRPr="00647A95">
        <w:rPr>
          <w:color w:val="000000"/>
          <w:lang w:val="es-EC"/>
        </w:rPr>
        <w:instrText>ADDIN CSL_CITATION {"citationItems":[{"id":"ITEM-1","itemData":{"abstract":"Albeit university libraries in Nigeria have a long history of resource sharing services, but its yield in the past have not been impactful. The passiveness of university libraries generates of syndrome of insufficiency and will linger for a long time in as much university libraries in North Central Nigeria continues to shy away from resource sharing services. This paper addresses the constraints and benefits of embracing resource sharing services. The study adopted survey research design and the population comprised a total of sixty (60) librarians’ twenty (20) universities libraries in North Central Nigeria. Findings revealed that e-books, e-journals, e-magazines, e-newspapers, human resources, e-theses and e-dissertations are the resources shared among university libraries, resource sharing affects the library’s resource acquisition such as the library possessing the ability to subscribe to many databases, university libraries in North Central Nigeria has ability to offer between delivery services, ability to access electronic journals which will eliminate demand for large library space and shelving cost, ability to able to exchange professional ideas with other libraries, ability to acquire more titles relevant to institutional curriculum, consortium training, ability to acquire more titles with less fund, benefit from cooperative collection development and bibliographic processing. Benefits of resource sharing among libraries are networking, Cooperative processing (Cataloguing and classification), exchange of information materials (e-resources), library security: Radio Frequency Identification (RFID), cooperative acquisition and joint publication. Findings further reveal that resource sharing services in university libraries in North Central, Nigeria is at an optimal level coupled with challenges of buoyant finances which affects university libraries in achieving full library automation.","author":[{"dropping-particle":"","family":"Babatunde","given":"Tomi","non-dropping-particle":"","parse-names":false,"suffix":""},{"dropping-particle":"","family":"Alhassan","given":"Jibril","non-dropping-particle":"","parse-names":false,"suffix":""},{"dropping-particle":"","family":"Dr","given":"Babalola","non-dropping-particle":"","parse-names":false,"suffix":""}],"id":"ITEM-1","issued":{"date-parts":[["2020"]]},"title":"Effective Resource Sharing Services In University Libraries In North Central Nigeria","type":"article-journal"},"uris":["http://www.mendeley.com/documents/?uuid=6bfad808-d863-4dd9-b094-4e24e3219038"]}],"mendeley":{"formattedCitation":"(Babatunde et al., 2020)","plainTextFormattedCitation":"(Babatunde et al., 2020)","previouslyFormattedCitation":"(Babatunde et al., 2020)"},"properties":{"noteIndex":0},"schema":"https://github.com/citation-style-language/schema/raw/master/csl-citation.json"}</w:instrText>
      </w:r>
      <w:r w:rsidR="002D09F6" w:rsidRPr="00647A95">
        <w:rPr>
          <w:color w:val="000000"/>
          <w:lang w:val="es-EC"/>
        </w:rPr>
        <w:fldChar w:fldCharType="separate"/>
      </w:r>
      <w:r w:rsidR="002D09F6" w:rsidRPr="00647A95">
        <w:rPr>
          <w:noProof/>
          <w:color w:val="000000"/>
          <w:lang w:val="es-EC"/>
        </w:rPr>
        <w:t>(Babatunde et al., 2020)</w:t>
      </w:r>
      <w:r w:rsidR="002D09F6" w:rsidRPr="00647A95">
        <w:rPr>
          <w:color w:val="000000"/>
          <w:lang w:val="es-EC"/>
        </w:rPr>
        <w:fldChar w:fldCharType="end"/>
      </w:r>
      <w:r w:rsidRPr="00647A95">
        <w:rPr>
          <w:color w:val="000000"/>
          <w:lang w:val="es-EC"/>
        </w:rPr>
        <w:t xml:space="preserve">, selectores que </w:t>
      </w:r>
      <w:del w:id="384" w:author="Lorena Siguenza" w:date="2021-09-08T00:28:00Z">
        <w:r w:rsidRPr="00647A95" w:rsidDel="008E2DCD">
          <w:rPr>
            <w:color w:val="000000"/>
            <w:lang w:val="es-EC"/>
          </w:rPr>
          <w:delText xml:space="preserve">son </w:delText>
        </w:r>
      </w:del>
      <w:ins w:id="385" w:author="Lorena Siguenza" w:date="2021-09-08T00:28:00Z">
        <w:r w:rsidR="008E2DCD">
          <w:rPr>
            <w:color w:val="000000"/>
            <w:lang w:val="es-EC"/>
          </w:rPr>
          <w:t>es</w:t>
        </w:r>
        <w:r w:rsidR="008E2DCD" w:rsidRPr="00647A95">
          <w:rPr>
            <w:color w:val="000000"/>
            <w:lang w:val="es-EC"/>
          </w:rPr>
          <w:t xml:space="preserve"> </w:t>
        </w:r>
      </w:ins>
      <w:r w:rsidRPr="00647A95">
        <w:rPr>
          <w:color w:val="000000"/>
          <w:lang w:val="es-EC"/>
        </w:rPr>
        <w:t xml:space="preserve">personal de la biblioteca </w:t>
      </w:r>
      <w:del w:id="386" w:author="Lorena Siguenza" w:date="2021-09-08T00:28:00Z">
        <w:r w:rsidRPr="00647A95" w:rsidDel="008E2DCD">
          <w:rPr>
            <w:color w:val="000000"/>
            <w:lang w:val="es-EC"/>
          </w:rPr>
          <w:delText>los cuales</w:delText>
        </w:r>
      </w:del>
      <w:ins w:id="387" w:author="Lorena Siguenza" w:date="2021-09-08T00:28:00Z">
        <w:r w:rsidR="008E2DCD">
          <w:rPr>
            <w:color w:val="000000"/>
            <w:lang w:val="es-EC"/>
          </w:rPr>
          <w:t>que</w:t>
        </w:r>
      </w:ins>
      <w:r w:rsidRPr="00647A95">
        <w:rPr>
          <w:color w:val="000000"/>
          <w:lang w:val="es-EC"/>
        </w:rPr>
        <w:t xml:space="preserve"> posee</w:t>
      </w:r>
      <w:del w:id="388" w:author="Lorena Siguenza" w:date="2021-09-08T00:28:00Z">
        <w:r w:rsidRPr="00647A95" w:rsidDel="008E2DCD">
          <w:rPr>
            <w:color w:val="000000"/>
            <w:lang w:val="es-EC"/>
          </w:rPr>
          <w:delText>n</w:delText>
        </w:r>
      </w:del>
      <w:r w:rsidRPr="00647A95">
        <w:rPr>
          <w:color w:val="000000"/>
          <w:lang w:val="es-EC"/>
        </w:rPr>
        <w:t xml:space="preserve"> un gran cantidad de conocimiento táctico y áreas temáticas, además saber que libros o revistas son de interés y que formatos se prefieren</w:t>
      </w:r>
      <w:r w:rsidR="00CE3B2A" w:rsidRPr="00647A95">
        <w:rPr>
          <w:color w:val="000000"/>
          <w:lang w:val="es-EC"/>
        </w:rPr>
        <w:t xml:space="preserve"> </w:t>
      </w:r>
      <w:r w:rsidR="00CE3B2A" w:rsidRPr="00647A95">
        <w:rPr>
          <w:color w:val="000000"/>
          <w:lang w:val="es-EC"/>
        </w:rPr>
        <w:fldChar w:fldCharType="begin" w:fldLock="1"/>
      </w:r>
      <w:r w:rsidR="00CE3B2A" w:rsidRPr="00647A95">
        <w:rPr>
          <w:color w:val="000000"/>
          <w:lang w:val="es-EC"/>
        </w:rPr>
        <w:instrText>ADDIN CSL_CITATION {"citationItems":[{"id":"ITEM-1","itemData":{"DOI":"10.1080/0361526X.2019.1551668","ISSN":"0361-526X, 1541-1095","author":[{"dropping-particle":"","family":"Proctor","given":"Julia","non-dropping-particle":"","parse-names":false,"suffix":""}],"container-title":"The Serials Librarian","id":"ITEM-1","issue":"1-4","issued":{"date-parts":[["2019"]]},"page":"118-122","title":"Knowledge Management for Collection Development : Transforming Institutional Knowledge into Tools for Selectors","title-short":"Knowledge {Management} for {Collection} {Developme","type":"article-journal","volume":"76"},"uris":["http://www.mendeley.com/documents/?uuid=4b3f2402-40bb-4a5b-a3e4-5c1ff55fa96a"]}],"mendeley":{"formattedCitation":"(Proctor, 2019)","plainTextFormattedCitation":"(Proctor, 2019)","previouslyFormattedCitation":"(Proctor, 2019)"},"properties":{"noteIndex":0},"schema":"https://github.com/citation-style-language/schema/raw/master/csl-citation.json"}</w:instrText>
      </w:r>
      <w:r w:rsidR="00CE3B2A" w:rsidRPr="00647A95">
        <w:rPr>
          <w:color w:val="000000"/>
          <w:lang w:val="es-EC"/>
        </w:rPr>
        <w:fldChar w:fldCharType="separate"/>
      </w:r>
      <w:r w:rsidR="00CE3B2A" w:rsidRPr="00647A95">
        <w:rPr>
          <w:noProof/>
          <w:color w:val="000000"/>
          <w:lang w:val="es-EC"/>
        </w:rPr>
        <w:t>(Proctor, 2019)</w:t>
      </w:r>
      <w:r w:rsidR="00CE3B2A" w:rsidRPr="00647A95">
        <w:rPr>
          <w:color w:val="000000"/>
          <w:lang w:val="es-EC"/>
        </w:rPr>
        <w:fldChar w:fldCharType="end"/>
      </w:r>
      <w:r w:rsidRPr="00647A95">
        <w:rPr>
          <w:color w:val="000000"/>
          <w:lang w:val="es-EC"/>
        </w:rPr>
        <w:t>, formar un consorcio entre bibliotecas en donde cada una tenga un representante que participa en la toma de decisiones para</w:t>
      </w:r>
      <w:r w:rsidR="004B14BF" w:rsidRPr="00647A95">
        <w:rPr>
          <w:color w:val="000000"/>
          <w:lang w:val="es-EC"/>
        </w:rPr>
        <w:t xml:space="preserve"> la colección del consorcio</w:t>
      </w:r>
      <w:r w:rsidR="00CE3B2A" w:rsidRPr="00647A95">
        <w:rPr>
          <w:color w:val="000000"/>
          <w:lang w:val="es-EC"/>
        </w:rPr>
        <w:t xml:space="preserve"> </w:t>
      </w:r>
      <w:r w:rsidR="00CE3B2A" w:rsidRPr="00647A95">
        <w:rPr>
          <w:color w:val="000000"/>
          <w:lang w:val="es-EC"/>
        </w:rPr>
        <w:fldChar w:fldCharType="begin" w:fldLock="1"/>
      </w:r>
      <w:r w:rsidR="00CE3B2A" w:rsidRPr="00647A95">
        <w:rPr>
          <w:color w:val="000000"/>
          <w:lang w:val="es-EC"/>
        </w:rPr>
        <w:instrText>ADDIN CSL_CITATION {"citationItems":[{"id":"ITEM-1","itemData":{"DOI":"10.1080/0361526X.2017.1309831","ISSN":"0361-526X, 1541-1095","author":[{"dropping-particle":"","family":"Zhao","given":"Wei","non-dropping-particle":"","parse-names":false,"suffix":""},{"dropping-particle":"","family":"Zhao","given":"Shuzhen","non-dropping-particle":"","parse-names":false,"suffix":""},{"dropping-particle":"","family":"MacGillivray","given":"Katie-Scarlett","non-dropping-particle":"","parse-names":false,"suffix":""}],"container-title":"The Serials Librarian","id":"ITEM-1","issue":"1-4","issued":{"date-parts":[["2017","5"]]},"page":"144-151","title":"Providing and Maintaining Access to Electronic Serials: Consortium and Member University Library’s Perspectives","title-short":"Providing and {Maintaining} {Access} to {Electroni","type":"article-journal","volume":"72"},"uris":["http://www.mendeley.com/documents/?uuid=c1bd93c0-5ff6-41e7-b75e-e813bca54cb9"]}],"mendeley":{"formattedCitation":"(Zhao et al., 2017)","plainTextFormattedCitation":"(Zhao et al., 2017)","previouslyFormattedCitation":"(Zhao et al., 2017)"},"properties":{"noteIndex":0},"schema":"https://github.com/citation-style-language/schema/raw/master/csl-citation.json"}</w:instrText>
      </w:r>
      <w:r w:rsidR="00CE3B2A" w:rsidRPr="00647A95">
        <w:rPr>
          <w:color w:val="000000"/>
          <w:lang w:val="es-EC"/>
        </w:rPr>
        <w:fldChar w:fldCharType="separate"/>
      </w:r>
      <w:r w:rsidR="00CE3B2A" w:rsidRPr="00647A95">
        <w:rPr>
          <w:noProof/>
          <w:color w:val="000000"/>
          <w:lang w:val="es-EC"/>
        </w:rPr>
        <w:t>(Zhao et al., 2017)</w:t>
      </w:r>
      <w:r w:rsidR="00CE3B2A" w:rsidRPr="00647A95">
        <w:rPr>
          <w:color w:val="000000"/>
          <w:lang w:val="es-EC"/>
        </w:rPr>
        <w:fldChar w:fldCharType="end"/>
      </w:r>
      <w:r w:rsidR="00CE3B2A" w:rsidRPr="00647A95">
        <w:rPr>
          <w:color w:val="000000"/>
          <w:lang w:val="es-EC"/>
        </w:rPr>
        <w:t xml:space="preserve">. </w:t>
      </w:r>
      <w:commentRangeEnd w:id="382"/>
      <w:r w:rsidR="008E2DCD">
        <w:rPr>
          <w:rStyle w:val="Refdecomentario"/>
        </w:rPr>
        <w:commentReference w:id="382"/>
      </w:r>
      <w:r w:rsidRPr="00647A95">
        <w:rPr>
          <w:color w:val="000000"/>
          <w:lang w:val="es-EC"/>
        </w:rPr>
        <w:t xml:space="preserve">Cabe mencionar que, si no se tiene conocimiento de compras, concesión de las licencias, negociaciones con los proveedores, planificación presupuestaria </w:t>
      </w:r>
      <w:r w:rsidR="004B14BF" w:rsidRPr="00647A95">
        <w:rPr>
          <w:color w:val="000000"/>
          <w:lang w:val="es-EC"/>
        </w:rPr>
        <w:t xml:space="preserve">y la creación de </w:t>
      </w:r>
      <w:r w:rsidR="004B14BF" w:rsidRPr="00647A95">
        <w:rPr>
          <w:color w:val="000000"/>
          <w:lang w:val="es-EC"/>
        </w:rPr>
        <w:lastRenderedPageBreak/>
        <w:t xml:space="preserve">políticas, </w:t>
      </w:r>
      <w:r w:rsidRPr="00647A95">
        <w:rPr>
          <w:color w:val="000000"/>
          <w:lang w:val="es-EC"/>
        </w:rPr>
        <w:t xml:space="preserve">puede llegar </w:t>
      </w:r>
      <w:r w:rsidR="004B14BF" w:rsidRPr="00647A95">
        <w:rPr>
          <w:color w:val="000000"/>
          <w:lang w:val="es-EC"/>
        </w:rPr>
        <w:t xml:space="preserve">a </w:t>
      </w:r>
      <w:r w:rsidRPr="00647A95">
        <w:rPr>
          <w:color w:val="000000"/>
          <w:lang w:val="es-EC"/>
        </w:rPr>
        <w:t xml:space="preserve">ser un desafío para quienes no han estado </w:t>
      </w:r>
      <w:r w:rsidR="004B14BF" w:rsidRPr="00647A95">
        <w:rPr>
          <w:color w:val="000000"/>
          <w:lang w:val="es-EC"/>
        </w:rPr>
        <w:t>directamente involucrados</w:t>
      </w:r>
      <w:r w:rsidR="00CE3B2A" w:rsidRPr="00647A95">
        <w:rPr>
          <w:color w:val="000000"/>
          <w:lang w:val="es-EC"/>
        </w:rPr>
        <w:t xml:space="preserve"> </w:t>
      </w:r>
      <w:r w:rsidR="00CE3B2A" w:rsidRPr="00647A95">
        <w:rPr>
          <w:color w:val="000000"/>
          <w:lang w:val="es-EC"/>
        </w:rPr>
        <w:fldChar w:fldCharType="begin" w:fldLock="1"/>
      </w:r>
      <w:r w:rsidR="00CE3B2A" w:rsidRPr="00647A95">
        <w:rPr>
          <w:color w:val="000000"/>
          <w:lang w:val="es-EC"/>
        </w:rPr>
        <w:instrText>ADDIN CSL_CITATION {"citationItems":[{"id":"ITEM-1","itemData":{"DOI":"10.1080/0361526X.2019.1551668","ISSN":"0361-526X, 1541-1095","author":[{"dropping-particle":"","family":"Proctor","given":"Julia","non-dropping-particle":"","parse-names":false,"suffix":""}],"container-title":"The Serials Librarian","id":"ITEM-1","issue":"1-4","issued":{"date-parts":[["2019"]]},"page":"118-122","title":"Knowledge Management for Collection Development : Transforming Institutional Knowledge into Tools for Selectors","title-short":"Knowledge {Management} for {Collection} {Developme","type":"article-journal","volume":"76"},"uris":["http://www.mendeley.com/documents/?uuid=4b3f2402-40bb-4a5b-a3e4-5c1ff55fa96a"]}],"mendeley":{"formattedCitation":"(Proctor, 2019)","plainTextFormattedCitation":"(Proctor, 2019)","previouslyFormattedCitation":"(Proctor, 2019)"},"properties":{"noteIndex":0},"schema":"https://github.com/citation-style-language/schema/raw/master/csl-citation.json"}</w:instrText>
      </w:r>
      <w:r w:rsidR="00CE3B2A" w:rsidRPr="00647A95">
        <w:rPr>
          <w:color w:val="000000"/>
          <w:lang w:val="es-EC"/>
        </w:rPr>
        <w:fldChar w:fldCharType="separate"/>
      </w:r>
      <w:r w:rsidR="00CE3B2A" w:rsidRPr="00647A95">
        <w:rPr>
          <w:noProof/>
          <w:color w:val="000000"/>
          <w:lang w:val="es-EC"/>
        </w:rPr>
        <w:t>(Proctor, 2019)</w:t>
      </w:r>
      <w:r w:rsidR="00CE3B2A" w:rsidRPr="00647A95">
        <w:rPr>
          <w:color w:val="000000"/>
          <w:lang w:val="es-EC"/>
        </w:rPr>
        <w:fldChar w:fldCharType="end"/>
      </w:r>
      <w:r w:rsidRPr="00647A95">
        <w:rPr>
          <w:color w:val="000000"/>
          <w:lang w:val="es-EC"/>
        </w:rPr>
        <w:t>.</w:t>
      </w:r>
    </w:p>
    <w:p w14:paraId="7EBE0E0F" w14:textId="7CF8D82F" w:rsidR="00101493" w:rsidRPr="00647A95" w:rsidRDefault="000843FB" w:rsidP="00101493">
      <w:pPr>
        <w:pStyle w:val="Ttulo2"/>
        <w:rPr>
          <w:lang w:val="es-EC"/>
        </w:rPr>
      </w:pPr>
      <w:bookmarkStart w:id="389" w:name="_Toc79763377"/>
      <w:r w:rsidRPr="00647A95">
        <w:rPr>
          <w:lang w:val="es-EC"/>
        </w:rPr>
        <w:t>Métodos e indicadores bibliométricos utilizados en el análisis de la producción científica</w:t>
      </w:r>
      <w:bookmarkEnd w:id="389"/>
    </w:p>
    <w:p w14:paraId="69A46EEB" w14:textId="5444DBB2" w:rsidR="00101493" w:rsidRPr="00647A95" w:rsidRDefault="00101493" w:rsidP="00101493">
      <w:pPr>
        <w:rPr>
          <w:lang w:val="es-EC"/>
        </w:rPr>
      </w:pPr>
      <w:r w:rsidRPr="00647A95">
        <w:rPr>
          <w:lang w:val="es-EC"/>
        </w:rPr>
        <w:t xml:space="preserve">Respecto a </w:t>
      </w:r>
      <w:r w:rsidRPr="00647A95">
        <w:rPr>
          <w:i/>
          <w:lang w:val="es-EC"/>
        </w:rPr>
        <w:t>métodos e indicadores bibliométricos</w:t>
      </w:r>
      <w:r w:rsidRPr="00647A95">
        <w:rPr>
          <w:lang w:val="es-EC"/>
        </w:rPr>
        <w:t>, las publicaciones de Scopus y Scielo se encuentran distribuidas de la siguiente manera: con un 23.9% (20 de 84) del año 2020, 22.6%(19 de 84) del año 2019, 20.2%</w:t>
      </w:r>
      <w:ins w:id="390" w:author="Administrador" w:date="2021-09-08T18:23:00Z">
        <w:r w:rsidR="00C958C2">
          <w:rPr>
            <w:lang w:val="es-EC"/>
          </w:rPr>
          <w:t xml:space="preserve"> </w:t>
        </w:r>
      </w:ins>
      <w:r w:rsidRPr="00647A95">
        <w:rPr>
          <w:lang w:val="es-EC"/>
        </w:rPr>
        <w:t>(17 de 84) del año 2018, 15.4%</w:t>
      </w:r>
      <w:ins w:id="391" w:author="Administrador" w:date="2021-09-08T18:23:00Z">
        <w:r w:rsidR="00C958C2">
          <w:rPr>
            <w:lang w:val="es-EC"/>
          </w:rPr>
          <w:t xml:space="preserve"> </w:t>
        </w:r>
      </w:ins>
      <w:r w:rsidRPr="00647A95">
        <w:rPr>
          <w:lang w:val="es-EC"/>
        </w:rPr>
        <w:t>(13 de 84) del año 2017 y 17.9%(15 de 84) del año 2016, resultados que reflejan un incremento en el número de investigaciones publicadas año tras año. En la Figura 4 se muestra los países más prolíficos de acuerdo a Scopus, China con 13.8%(8 de 58) e India con 10.3%</w:t>
      </w:r>
      <w:ins w:id="392" w:author="Administrador" w:date="2021-09-08T18:23:00Z">
        <w:r w:rsidR="00C958C2">
          <w:rPr>
            <w:lang w:val="es-EC"/>
          </w:rPr>
          <w:t xml:space="preserve"> </w:t>
        </w:r>
      </w:ins>
      <w:r w:rsidRPr="00647A95">
        <w:rPr>
          <w:lang w:val="es-EC"/>
        </w:rPr>
        <w:t>(6 de 58). En Scielo, sobresale Cuba con un 26.9%</w:t>
      </w:r>
      <w:ins w:id="393" w:author="Administrador" w:date="2021-09-08T18:20:00Z">
        <w:r w:rsidR="00C958C2">
          <w:rPr>
            <w:lang w:val="es-EC"/>
          </w:rPr>
          <w:t xml:space="preserve"> </w:t>
        </w:r>
      </w:ins>
      <w:r w:rsidRPr="00647A95">
        <w:rPr>
          <w:lang w:val="es-EC"/>
        </w:rPr>
        <w:t>(7 de 26).</w:t>
      </w:r>
    </w:p>
    <w:p w14:paraId="497DA825" w14:textId="348B0960" w:rsidR="00101493" w:rsidRPr="00647A95" w:rsidRDefault="00483B64" w:rsidP="00483B64">
      <w:pPr>
        <w:rPr>
          <w:lang w:val="es-EC"/>
        </w:rPr>
      </w:pPr>
      <w:r w:rsidRPr="00647A95">
        <w:rPr>
          <w:noProof/>
          <w:lang w:val="es-EC" w:eastAsia="es-EC"/>
        </w:rPr>
        <w:drawing>
          <wp:inline distT="0" distB="0" distL="0" distR="0" wp14:anchorId="54F383D0" wp14:editId="629EC0CD">
            <wp:extent cx="5400040" cy="3454608"/>
            <wp:effectExtent l="0" t="0" r="10160" b="12700"/>
            <wp:docPr id="35" name="Gráfico 35" title="Gráfico"/>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18A81DA" w14:textId="5AF271CE" w:rsidR="00101493" w:rsidRPr="00647A95" w:rsidRDefault="00101493" w:rsidP="00483B64">
      <w:pPr>
        <w:pStyle w:val="Figuras"/>
        <w:rPr>
          <w:lang w:val="es-EC"/>
        </w:rPr>
      </w:pPr>
      <w:bookmarkStart w:id="394" w:name="_Toc79761816"/>
      <w:r w:rsidRPr="00647A95">
        <w:rPr>
          <w:lang w:val="es-EC"/>
        </w:rPr>
        <w:t>Cantidad de información en Scopus y Scielo sobre métodos e indicadores bibliométricos seleccionada por países.</w:t>
      </w:r>
      <w:bookmarkEnd w:id="394"/>
    </w:p>
    <w:p w14:paraId="6656D5E7" w14:textId="7A698DCC" w:rsidR="00101493" w:rsidRPr="00647A95" w:rsidRDefault="00101493" w:rsidP="00101493">
      <w:pPr>
        <w:rPr>
          <w:lang w:val="es-EC"/>
        </w:rPr>
      </w:pPr>
      <w:r w:rsidRPr="00647A95">
        <w:rPr>
          <w:lang w:val="es-EC"/>
        </w:rPr>
        <w:t xml:space="preserve">Las áreas de investigación a las que se han dirigido los estudios de métodos e indicadores bibliométricos referentes a Scopus y Scielo se pueden visualizar en la Figura 5. En Scopus se destaca el área de Ciencias de la Salud con un 25.9% </w:t>
      </w:r>
      <w:ins w:id="395" w:author="Administrador" w:date="2021-09-08T18:24:00Z">
        <w:r w:rsidR="00C958C2" w:rsidRPr="00647A95">
          <w:rPr>
            <w:lang w:val="es-EC"/>
          </w:rPr>
          <w:t xml:space="preserve">de publicaciones </w:t>
        </w:r>
      </w:ins>
      <w:r w:rsidRPr="00647A95">
        <w:rPr>
          <w:lang w:val="es-EC"/>
        </w:rPr>
        <w:t>(15 de 58)</w:t>
      </w:r>
      <w:del w:id="396" w:author="Administrador" w:date="2021-09-08T18:24:00Z">
        <w:r w:rsidRPr="00647A95" w:rsidDel="00C958C2">
          <w:rPr>
            <w:lang w:val="es-EC"/>
          </w:rPr>
          <w:delText xml:space="preserve"> de publicaciones</w:delText>
        </w:r>
      </w:del>
      <w:r w:rsidRPr="00647A95">
        <w:rPr>
          <w:lang w:val="es-EC"/>
        </w:rPr>
        <w:t xml:space="preserve">, seguidos del área de </w:t>
      </w:r>
      <w:ins w:id="397" w:author="Administrador" w:date="2021-09-08T18:24:00Z">
        <w:r w:rsidR="00C958C2">
          <w:rPr>
            <w:lang w:val="es-EC"/>
          </w:rPr>
          <w:t xml:space="preserve">la </w:t>
        </w:r>
      </w:ins>
      <w:r w:rsidRPr="00647A95">
        <w:rPr>
          <w:lang w:val="es-EC"/>
        </w:rPr>
        <w:t>Cienciometría con un 22.4%</w:t>
      </w:r>
      <w:ins w:id="398" w:author="Administrador" w:date="2021-09-08T18:24:00Z">
        <w:r w:rsidR="00C958C2">
          <w:rPr>
            <w:lang w:val="es-EC"/>
          </w:rPr>
          <w:t xml:space="preserve"> </w:t>
        </w:r>
      </w:ins>
      <w:r w:rsidRPr="00647A95">
        <w:rPr>
          <w:lang w:val="es-EC"/>
        </w:rPr>
        <w:t>(13 de 58) e Ingeniería con un 17.2%</w:t>
      </w:r>
      <w:ins w:id="399" w:author="Administrador" w:date="2021-09-08T18:24:00Z">
        <w:r w:rsidR="00C958C2">
          <w:rPr>
            <w:lang w:val="es-EC"/>
          </w:rPr>
          <w:t xml:space="preserve"> </w:t>
        </w:r>
      </w:ins>
      <w:r w:rsidRPr="00647A95">
        <w:rPr>
          <w:lang w:val="es-EC"/>
        </w:rPr>
        <w:t xml:space="preserve">(10 de 58). Por otro lado, respecto a Scielo, los resultados ratifican a las áreas de Ciencias de la Salud y la Cienciometría </w:t>
      </w:r>
      <w:r w:rsidRPr="00647A95">
        <w:rPr>
          <w:lang w:val="es-EC"/>
        </w:rPr>
        <w:lastRenderedPageBreak/>
        <w:t>como las más relevantes con un 34.6%</w:t>
      </w:r>
      <w:ins w:id="400" w:author="Administrador" w:date="2021-09-08T18:24:00Z">
        <w:r w:rsidR="00C958C2">
          <w:rPr>
            <w:lang w:val="es-EC"/>
          </w:rPr>
          <w:t xml:space="preserve"> </w:t>
        </w:r>
      </w:ins>
      <w:r w:rsidRPr="00647A95">
        <w:rPr>
          <w:lang w:val="es-EC"/>
        </w:rPr>
        <w:t>(9 de 26) y 19.2%</w:t>
      </w:r>
      <w:ins w:id="401" w:author="Administrador" w:date="2021-09-08T18:24:00Z">
        <w:r w:rsidR="00C958C2">
          <w:rPr>
            <w:lang w:val="es-EC"/>
          </w:rPr>
          <w:t xml:space="preserve"> </w:t>
        </w:r>
      </w:ins>
      <w:r w:rsidRPr="00647A95">
        <w:rPr>
          <w:lang w:val="es-EC"/>
        </w:rPr>
        <w:t>(5 de 26)</w:t>
      </w:r>
      <w:del w:id="402" w:author="Administrador" w:date="2021-09-08T18:24:00Z">
        <w:r w:rsidRPr="00647A95" w:rsidDel="00C958C2">
          <w:rPr>
            <w:lang w:val="es-EC"/>
          </w:rPr>
          <w:delText xml:space="preserve"> </w:delText>
        </w:r>
      </w:del>
      <w:ins w:id="403" w:author="Administrador" w:date="2021-09-08T18:24:00Z">
        <w:r w:rsidR="00C958C2">
          <w:rPr>
            <w:lang w:val="es-EC"/>
          </w:rPr>
          <w:t xml:space="preserve">, </w:t>
        </w:r>
      </w:ins>
      <w:commentRangeStart w:id="404"/>
      <w:r w:rsidRPr="00647A95">
        <w:rPr>
          <w:lang w:val="es-EC"/>
        </w:rPr>
        <w:t>respectivamente</w:t>
      </w:r>
      <w:commentRangeEnd w:id="404"/>
      <w:r w:rsidR="00C958C2">
        <w:rPr>
          <w:rStyle w:val="Refdecomentario"/>
        </w:rPr>
        <w:commentReference w:id="404"/>
      </w:r>
      <w:r w:rsidRPr="00647A95">
        <w:rPr>
          <w:lang w:val="es-EC"/>
        </w:rPr>
        <w:t>.</w:t>
      </w:r>
    </w:p>
    <w:p w14:paraId="42899064" w14:textId="5EA45BF4" w:rsidR="00236E60" w:rsidRPr="00647A95" w:rsidRDefault="00C5570A" w:rsidP="00236E60">
      <w:pPr>
        <w:rPr>
          <w:lang w:val="es-EC"/>
        </w:rPr>
      </w:pPr>
      <w:r w:rsidRPr="00647A95">
        <w:rPr>
          <w:noProof/>
          <w:lang w:val="es-EC" w:eastAsia="es-EC"/>
        </w:rPr>
        <w:drawing>
          <wp:inline distT="0" distB="0" distL="0" distR="0" wp14:anchorId="626886AA" wp14:editId="4432BF69">
            <wp:extent cx="5400040" cy="3155217"/>
            <wp:effectExtent l="0" t="0" r="10160" b="26670"/>
            <wp:docPr id="37" name="Gráfico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622105D" w14:textId="66C1432E" w:rsidR="00C5570A" w:rsidRPr="00647A95" w:rsidRDefault="00C5570A" w:rsidP="00C5570A">
      <w:pPr>
        <w:pStyle w:val="NormalWeb"/>
        <w:spacing w:before="0" w:beforeAutospacing="0" w:after="0" w:afterAutospacing="0"/>
        <w:jc w:val="both"/>
        <w:rPr>
          <w:rFonts w:ascii="Arial" w:hAnsi="Arial" w:cs="Arial"/>
          <w:sz w:val="18"/>
          <w:szCs w:val="20"/>
          <w:lang w:val="es-EC" w:eastAsia="en-US"/>
        </w:rPr>
      </w:pPr>
      <w:r w:rsidRPr="00647A95">
        <w:rPr>
          <w:rFonts w:ascii="Arial" w:hAnsi="Arial" w:cs="Arial"/>
          <w:sz w:val="18"/>
          <w:szCs w:val="20"/>
          <w:lang w:val="es-EC" w:eastAsia="en-US"/>
        </w:rPr>
        <w:t>* FPB = Filosofía y Práctica Bibliotecaria</w:t>
      </w:r>
    </w:p>
    <w:p w14:paraId="385325C0" w14:textId="77777777" w:rsidR="00C5570A" w:rsidRPr="00647A95" w:rsidRDefault="00C5570A" w:rsidP="00C5570A">
      <w:pPr>
        <w:pStyle w:val="NormalWeb"/>
        <w:spacing w:before="0" w:beforeAutospacing="0" w:after="0" w:afterAutospacing="0"/>
        <w:jc w:val="both"/>
        <w:rPr>
          <w:sz w:val="18"/>
          <w:szCs w:val="20"/>
          <w:lang w:val="es-EC" w:eastAsia="en-US"/>
        </w:rPr>
      </w:pPr>
    </w:p>
    <w:p w14:paraId="07722F34" w14:textId="332916B1" w:rsidR="00236E60" w:rsidRPr="00647A95" w:rsidRDefault="00236E60" w:rsidP="005C2B40">
      <w:pPr>
        <w:pStyle w:val="Figuras"/>
        <w:rPr>
          <w:sz w:val="24"/>
          <w:szCs w:val="22"/>
          <w:lang w:val="es-EC"/>
        </w:rPr>
      </w:pPr>
      <w:bookmarkStart w:id="405" w:name="_Toc79761817"/>
      <w:r w:rsidRPr="00647A95">
        <w:rPr>
          <w:lang w:val="es-EC"/>
        </w:rPr>
        <w:t>Áreas de investigación de Scopus y Scielo sobre métodos e indicadores bibliométricos.</w:t>
      </w:r>
      <w:bookmarkEnd w:id="405"/>
    </w:p>
    <w:p w14:paraId="65625BCF" w14:textId="561849A1" w:rsidR="00236E60" w:rsidRPr="00647A95" w:rsidRDefault="00236E60" w:rsidP="00236E60">
      <w:pPr>
        <w:rPr>
          <w:lang w:val="es-EC"/>
        </w:rPr>
      </w:pPr>
      <w:r w:rsidRPr="00647A95">
        <w:rPr>
          <w:lang w:val="es-EC"/>
        </w:rPr>
        <w:t>Dentro de las Ciencias de la Salud se tratan temas como la Oncología</w:t>
      </w:r>
      <w:r w:rsidR="00CE3B2A" w:rsidRPr="00647A95">
        <w:rPr>
          <w:lang w:val="es-EC"/>
        </w:rPr>
        <w:t xml:space="preserve"> </w:t>
      </w:r>
      <w:r w:rsidR="00CE3B2A" w:rsidRPr="00647A95">
        <w:rPr>
          <w:lang w:val="es-EC"/>
        </w:rPr>
        <w:fldChar w:fldCharType="begin" w:fldLock="1"/>
      </w:r>
      <w:r w:rsidR="00CE3B2A" w:rsidRPr="00647A95">
        <w:rPr>
          <w:lang w:val="es-EC"/>
        </w:rPr>
        <w:instrText>ADDIN CSL_CITATION {"citationItems":[{"id":"ITEM-1","itemData":{"DOI":"10.1016/j.ctim.2020.102477","ISSN":"09652299","author":[{"dropping-particle":"","family":"Danell","given":"Jenny-Ann Brodin","non-dropping-particle":"","parse-names":false,"suffix":""}],"container-title":"Complementary Therapies in Medicine","id":"ITEM-1","issued":{"date-parts":[["2020"]]},"page":"102477","title":"Integrative oncology from a bibliometric point of view","type":"article-journal","volume":"52"},"uris":["http://www.mendeley.com/documents/?uuid=1f8fd5d0-a55d-41da-986a-2f0c9f33b631"]}],"mendeley":{"formattedCitation":"(Danell, 2020)","plainTextFormattedCitation":"(Danell, 2020)","previouslyFormattedCitation":"(Danell, 2020)"},"properties":{"noteIndex":0},"schema":"https://github.com/citation-style-language/schema/raw/master/csl-citation.json"}</w:instrText>
      </w:r>
      <w:r w:rsidR="00CE3B2A" w:rsidRPr="00647A95">
        <w:rPr>
          <w:lang w:val="es-EC"/>
        </w:rPr>
        <w:fldChar w:fldCharType="separate"/>
      </w:r>
      <w:r w:rsidR="00CE3B2A" w:rsidRPr="00647A95">
        <w:rPr>
          <w:noProof/>
          <w:lang w:val="es-EC"/>
        </w:rPr>
        <w:t>(Danell, 2020)</w:t>
      </w:r>
      <w:r w:rsidR="00CE3B2A" w:rsidRPr="00647A95">
        <w:rPr>
          <w:lang w:val="es-EC"/>
        </w:rPr>
        <w:fldChar w:fldCharType="end"/>
      </w:r>
      <w:r w:rsidRPr="00647A95">
        <w:rPr>
          <w:lang w:val="es-EC"/>
        </w:rPr>
        <w:t>, Medicina Complementaria</w:t>
      </w:r>
      <w:r w:rsidR="00CE3B2A" w:rsidRPr="00647A95">
        <w:rPr>
          <w:lang w:val="es-EC"/>
        </w:rPr>
        <w:t xml:space="preserve"> </w:t>
      </w:r>
      <w:r w:rsidR="00CE3B2A" w:rsidRPr="00647A95">
        <w:rPr>
          <w:lang w:val="es-EC"/>
        </w:rPr>
        <w:fldChar w:fldCharType="begin" w:fldLock="1"/>
      </w:r>
      <w:r w:rsidR="00CE3B2A" w:rsidRPr="00647A95">
        <w:rPr>
          <w:lang w:val="es-EC"/>
        </w:rPr>
        <w:instrText>ADDIN CSL_CITATION {"citationItems":[{"id":"ITEM-1","itemData":{"DOI":"10.1177/1403494819834099","ISSN":"1403-4948, 1651-1905","abstract":"Aim: The aim of this study is to analyse the development of Scandinavian research on complementary and alternative medicine in terms of publication pattern and general content. Furthermore we will map research networks. Methods and data: This study is based on bibliometric methods. The dataset consists of 1441 publications with at least one author with a Scandinavian address and/or organisational affiliation, from 2005–2017, in Medline and Web of Science. Results and conclusions: Complementary and alternative medicine is a small and moderately growing research field in Scandinavia, with an average of 120 publications per year. The largest sub-term is integrative and complementary medicine, but the majority of documents are classified as other medical sub-fields. A similar pattern is found regarding the sources. The Medical Subject Heading classifications of the documents and the author keywords indicate that much of the relevant research takes a general focus on complementary and alternative medicine. Regarding specific therapies, mind-body and sensory art therapies are particularly prominent in the material. Various aspects of pain, mental health and gynaecology are recurrent health issues. In total, 31.5\\% of the publications are classified as clinical trials. The organisations referenced most frequently in the material are Karolinska Institutet and UiT Tromsö and it is clear the research is based at large universities and university hospitals. The research networks have relatively different profiles and collaborate with both Scandinavian and international organisations.","author":[{"dropping-particle":"","family":"Danell","given":"Jenny-Ann Brodin","non-dropping-particle":"","parse-names":false,"suffix":""},{"dropping-particle":"","family":"Danell","given":"Rickard","non-dropping-particle":"","parse-names":false,"suffix":""},{"dropping-particle":"","family":"Vuolanto","given":"Pia","non-dropping-particle":"","parse-names":false,"suffix":""}],"container-title":"Scandinavian Journal of Public Health","id":"ITEM-1","issue":"6","issued":{"date-parts":[["2020"]]},"page":"609-616","title":"Scandinavian research on complementary and alternative medicine: A bibliometric study","title-short":"Scandinavian research on complementary and alterna","type":"article-journal","volume":"48"},"uris":["http://www.mendeley.com/documents/?uuid=634947db-11b8-48ec-85e6-c174354bacec"]}],"mendeley":{"formattedCitation":"(Danell et al., 2020)","plainTextFormattedCitation":"(Danell et al., 2020)","previouslyFormattedCitation":"(Danell et al., 2020)"},"properties":{"noteIndex":0},"schema":"https://github.com/citation-style-language/schema/raw/master/csl-citation.json"}</w:instrText>
      </w:r>
      <w:r w:rsidR="00CE3B2A" w:rsidRPr="00647A95">
        <w:rPr>
          <w:lang w:val="es-EC"/>
        </w:rPr>
        <w:fldChar w:fldCharType="separate"/>
      </w:r>
      <w:r w:rsidR="00CE3B2A" w:rsidRPr="00647A95">
        <w:rPr>
          <w:noProof/>
          <w:lang w:val="es-EC"/>
        </w:rPr>
        <w:t>(Danell et al., 2020)</w:t>
      </w:r>
      <w:r w:rsidR="00CE3B2A" w:rsidRPr="00647A95">
        <w:rPr>
          <w:lang w:val="es-EC"/>
        </w:rPr>
        <w:fldChar w:fldCharType="end"/>
      </w:r>
      <w:r w:rsidR="00CE3B2A" w:rsidRPr="00647A95">
        <w:rPr>
          <w:lang w:val="es-EC"/>
        </w:rPr>
        <w:t xml:space="preserve"> </w:t>
      </w:r>
      <w:r w:rsidRPr="00647A95">
        <w:rPr>
          <w:lang w:val="es-EC"/>
        </w:rPr>
        <w:t>y Ortopedia</w:t>
      </w:r>
      <w:r w:rsidR="00CE3B2A" w:rsidRPr="00647A95">
        <w:rPr>
          <w:lang w:val="es-EC"/>
        </w:rPr>
        <w:t xml:space="preserve"> </w:t>
      </w:r>
      <w:r w:rsidR="00CE3B2A" w:rsidRPr="00647A95">
        <w:rPr>
          <w:lang w:val="es-EC"/>
        </w:rPr>
        <w:fldChar w:fldCharType="begin" w:fldLock="1"/>
      </w:r>
      <w:r w:rsidR="00CE3B2A" w:rsidRPr="00647A95">
        <w:rPr>
          <w:lang w:val="es-EC"/>
        </w:rPr>
        <w:instrText>ADDIN CSL_CITATION {"citationItems":[{"id":"ITEM-1","itemData":{"DOI":"10.4055/cios.2019.11.2.237","ISSN":"2005-291X, 2005-4408","author":[{"dropping-particle":"","family":"Shon","given":"Won Yong","non-dropping-particle":"","parse-names":false,"suffix":""},{"dropping-particle":"","family":"Yoon","given":"Byung-Ho","non-dropping-particle":"","parse-names":false,"suffix":""},{"dropping-particle":"","family":"Jung","given":"Eun-Ae","non-dropping-particle":"","parse-names":false,"suffix":""},{"dropping-particle":"","family":"Kim","given":"Jin Woo","non-dropping-particle":"","parse-names":false,"suffix":""},{"dropping-particle":"","family":"Ha","given":"Yong-Chan","non-dropping-particle":"","parse-names":false,"suffix":""},{"dropping-particle":"","family":"Han","given":"Seung Hwan","non-dropping-particle":"","parse-names":false,"suffix":""},{"dropping-particle":"","family":"Kim","given":"Hak-Sun","non-dropping-particle":"","parse-names":false,"suffix":""}],"container-title":"Clinics in Orthopedic Surgery","id":"ITEM-1","issue":"2","issued":{"date-parts":[["2019"]]},"page":"237","title":"Assessment of Korea's Orthopedic Research Activities in the Top 15 Orthopedic Journals, 2008–2017","type":"article-journal","volume":"11"},"uris":["http://www.mendeley.com/documents/?uuid=7f156814-d322-42a8-accb-6d5e7e22c082"]}],"mendeley":{"formattedCitation":"(Shon et al., 2019)","plainTextFormattedCitation":"(Shon et al., 2019)","previouslyFormattedCitation":"(Shon et al., 2019)"},"properties":{"noteIndex":0},"schema":"https://github.com/citation-style-language/schema/raw/master/csl-citation.json"}</w:instrText>
      </w:r>
      <w:r w:rsidR="00CE3B2A" w:rsidRPr="00647A95">
        <w:rPr>
          <w:lang w:val="es-EC"/>
        </w:rPr>
        <w:fldChar w:fldCharType="separate"/>
      </w:r>
      <w:r w:rsidR="00CE3B2A" w:rsidRPr="00647A95">
        <w:rPr>
          <w:noProof/>
          <w:lang w:val="es-EC"/>
        </w:rPr>
        <w:t>(Shon et al., 2019)</w:t>
      </w:r>
      <w:r w:rsidR="00CE3B2A" w:rsidRPr="00647A95">
        <w:rPr>
          <w:lang w:val="es-EC"/>
        </w:rPr>
        <w:fldChar w:fldCharType="end"/>
      </w:r>
      <w:r w:rsidRPr="00647A95">
        <w:rPr>
          <w:lang w:val="es-EC"/>
        </w:rPr>
        <w:t>, sobre las cuales se realizan estudios bibliométricos que buscan obtener años de mayor producción, autores destacados, procedencia de los autores, entre otros</w:t>
      </w:r>
      <w:r w:rsidR="00CE3B2A" w:rsidRPr="00647A95">
        <w:rPr>
          <w:lang w:val="es-EC"/>
        </w:rPr>
        <w:t xml:space="preserve"> </w:t>
      </w:r>
      <w:r w:rsidR="00CE3B2A" w:rsidRPr="00647A95">
        <w:rPr>
          <w:lang w:val="es-EC"/>
        </w:rPr>
        <w:fldChar w:fldCharType="begin" w:fldLock="1"/>
      </w:r>
      <w:r w:rsidR="00CE3B2A" w:rsidRPr="00647A95">
        <w:rPr>
          <w:lang w:val="es-EC"/>
        </w:rPr>
        <w:instrText>ADDIN CSL_CITATION {"citationItems":[{"id":"ITEM-1","itemData":{"DOI":"10.3390/su10124790","ISSN":"2071-1050","abstract":"International scientific collaboration has played an important role in the development of fuel cell technology. In this paper, we employ bibliometric methods and social network analysis to explore the patterns and dynamics of scientific collaboration network of fuel cells. A total of 20,358 international collaborative publications in the fuel cell field published during 1998–2017 were collected from Web of Science. We use a series of indicators to address multiple facets of research collaboration and evolution patterns. Results show that international collaboration has been increasing and the characteristics of the scientific network have changed over time. The collaboration network presented a highly uneven distribution, while the sign of decline began to show. The trend of consolidation was presented with one cluster around North America–Asia, one around Europe, and a small emerging collaborating cluster around West Asia. European and North American countries had relatively higher international collaboration rate than Asian countries but lower publishing volume. Two modes of international collaboration exist: Germany, France and UK collaborate with a wide range of countries, while Singapore, Australia, South Korea and Taiwan concentrate on collaborating with few main countries. Microbial fuel cell had developed as a new prominent area in the international collaboration, and the most popular catalysts were nanoparticle and graphene/carbon nanotubes. This study presents a picture of international collaboration from multi-dimension view and provides insights in facilitating more vigorous collaborations in fuel cells.","author":[{"dropping-particle":"","family":"Shi","given":"Xuan","non-dropping-particle":"","parse-names":false,"suffix":""},{"dropping-particle":"","family":"Cai","given":"Lingfei","non-dropping-particle":"","parse-names":false,"suffix":""},{"dropping-particle":"","family":"Jia","given":"Junzhi","non-dropping-particle":"","parse-names":false,"suffix":""}],"container-title":"Sustainability","id":"ITEM-1","issue":"12","issued":{"date-parts":[["2018"]]},"page":"4790","title":"The Evolution of International Scientific Collaboration in Fuel Cells during 1998–2017: A Social Network Perspective","title-short":"The {Evolution} of {International} {Scientific} {C","type":"article-journal","volume":"10"},"uris":["http://www.mendeley.com/documents/?uuid=5cc70f0f-c2ce-4601-8062-1bae25394c77"]}],"mendeley":{"formattedCitation":"(Shi et al., 2018)","plainTextFormattedCitation":"(Shi et al., 2018)","previouslyFormattedCitation":"(Shi et al., 2018)"},"properties":{"noteIndex":0},"schema":"https://github.com/citation-style-language/schema/raw/master/csl-citation.json"}</w:instrText>
      </w:r>
      <w:r w:rsidR="00CE3B2A" w:rsidRPr="00647A95">
        <w:rPr>
          <w:lang w:val="es-EC"/>
        </w:rPr>
        <w:fldChar w:fldCharType="separate"/>
      </w:r>
      <w:r w:rsidR="00CE3B2A" w:rsidRPr="00647A95">
        <w:rPr>
          <w:noProof/>
          <w:lang w:val="es-EC"/>
        </w:rPr>
        <w:t>(Shi et al., 2018)</w:t>
      </w:r>
      <w:r w:rsidR="00CE3B2A" w:rsidRPr="00647A95">
        <w:rPr>
          <w:lang w:val="es-EC"/>
        </w:rPr>
        <w:fldChar w:fldCharType="end"/>
      </w:r>
      <w:r w:rsidRPr="00647A95">
        <w:rPr>
          <w:lang w:val="es-EC"/>
        </w:rPr>
        <w:t>. Le sigue la Cienciometría que desarrolla actividades como: tendencias de publicación</w:t>
      </w:r>
      <w:r w:rsidR="00CE3B2A" w:rsidRPr="00647A95">
        <w:rPr>
          <w:lang w:val="es-EC"/>
        </w:rPr>
        <w:t xml:space="preserve"> </w:t>
      </w:r>
      <w:r w:rsidR="00CE3B2A" w:rsidRPr="00647A95">
        <w:rPr>
          <w:lang w:val="es-EC"/>
        </w:rPr>
        <w:fldChar w:fldCharType="begin" w:fldLock="1"/>
      </w:r>
      <w:r w:rsidR="00CE3B2A" w:rsidRPr="00647A95">
        <w:rPr>
          <w:lang w:val="es-EC"/>
        </w:rPr>
        <w:instrText>ADDIN CSL_CITATION {"citationItems":[{"id":"ITEM-1","itemData":{"author":[{"dropping-particle":"","family":"Ullah","given":"Saeed","non-dropping-particle":"","parse-names":false,"suffix":""}],"container-title":"Library Philosophy and Practice (e-journal)","id":"ITEM-1","issued":{"date-parts":[["2019"]]},"title":"Publication Trends Of Pakistan Heart Journal: A Bibliometric Study","title-short":"Publication {Trends} {Of} {Pakistan} {Heart} {Jour","type":"article-journal"},"uris":["http://www.mendeley.com/documents/?uuid=0635d0e3-d490-4f40-92e7-6d0d7d1fc857"]}],"mendeley":{"formattedCitation":"(Ullah, 2019)","plainTextFormattedCitation":"(Ullah, 2019)","previouslyFormattedCitation":"(Ullah, 2019)"},"properties":{"noteIndex":0},"schema":"https://github.com/citation-style-language/schema/raw/master/csl-citation.json"}</w:instrText>
      </w:r>
      <w:r w:rsidR="00CE3B2A" w:rsidRPr="00647A95">
        <w:rPr>
          <w:lang w:val="es-EC"/>
        </w:rPr>
        <w:fldChar w:fldCharType="separate"/>
      </w:r>
      <w:r w:rsidR="00CE3B2A" w:rsidRPr="00647A95">
        <w:rPr>
          <w:noProof/>
          <w:lang w:val="es-EC"/>
        </w:rPr>
        <w:t>(Ullah, 2019)</w:t>
      </w:r>
      <w:r w:rsidR="00CE3B2A" w:rsidRPr="00647A95">
        <w:rPr>
          <w:lang w:val="es-EC"/>
        </w:rPr>
        <w:fldChar w:fldCharType="end"/>
      </w:r>
      <w:r w:rsidR="00CE3B2A" w:rsidRPr="00647A95">
        <w:rPr>
          <w:lang w:val="es-EC"/>
        </w:rPr>
        <w:t xml:space="preserve"> </w:t>
      </w:r>
      <w:r w:rsidRPr="00647A95">
        <w:rPr>
          <w:lang w:val="es-EC"/>
        </w:rPr>
        <w:t>y análisis de la cinética de autocitas de una revista</w:t>
      </w:r>
      <w:r w:rsidR="00CE3B2A" w:rsidRPr="00647A95">
        <w:rPr>
          <w:lang w:val="es-EC"/>
        </w:rPr>
        <w:t xml:space="preserve"> </w:t>
      </w:r>
      <w:r w:rsidR="00CE3B2A" w:rsidRPr="00647A95">
        <w:rPr>
          <w:lang w:val="es-EC"/>
        </w:rPr>
        <w:fldChar w:fldCharType="begin" w:fldLock="1"/>
      </w:r>
      <w:r w:rsidR="00CE3B2A" w:rsidRPr="00647A95">
        <w:rPr>
          <w:lang w:val="es-EC"/>
        </w:rPr>
        <w:instrText>ADDIN CSL_CITATION {"citationItems":[{"id":"ITEM-1","itemData":{"DOI":"10.1371/journal.pone.0153730","ISSN":"1932-6203","PMID":"27088862","abstract":"Bibliometric indicators increasingly affect careers, funding, and reputation of individuals, their institutions and journals themselves. In contrast to author self-citations, little is known about kinetics of journal self-citations. Here we hypothesized that they may show a generalizable pattern within particular research fields or across multiple fields. We thus analyzed self-cites to 60 journals from three research fields (multidisciplinary sciences, parasitology, and information science). We also hypothesized that the kinetics of journal self-citations and citations received from other journals of the same publisher may differ from foreign citations. We analyzed the journals published the American Association for the Advancement of Science, Nature Publishing Group, and Editura Academiei Române. We found that although the kinetics of journal self-cites is generally faster compared to foreign cites, it shows some field-specific characteristics. Particularly in information science journals, the initial increase in a share of journal self-citations during post-publication year 0 was completely absent. Self-promoting journal self-citations of top-tier journals have rather indirect but negligible direct effects on bibliometric indicators, affecting just the immediacy index and marginally increasing the impact factor itself as long as the affected journals are well established in their fields. In contrast, other forms of journal self-citations and citation stacking may severely affect the impact factor, or other citation-based indices. We identified here a network consisting of three Romanian physics journals Proceedings of the Romanian Academy, Series A, Romanian Journal of Physics, and Romanian Reports in Physics, which displayed low to moderate ratio of journal self-citations, but which multiplied recently their impact factors, and were mutually responsible for 55.9\\%, 64.7\\% and 63.3\\% of citations within the impact factor calculation window to the three journals, respectively. They did not receive nearly any network self-cites prior impact factor calculation window, and their network self-cites decreased sharply after the impact factor calculation window. Journal self-citations and citation stacking requires increased attention and elimination from citation indices.","author":[{"dropping-particle":"","family":"Heneberg","given":"Petr","non-dropping-particle":"","parse-names":false,"suffix":""}],"container-title":"PloS One","id":"ITEM-1","issue":"4","issued":{"date-parts":[["2016"]]},"page":"e0153730","title":"From Excessive Journal Self-Cites to Citation Stacking: Analysis of Journal Self-Citation Kinetics in Search for Journals, Which Boost Their Scientometric Indicators","title-short":"From {Excessive} {Journal} {Self}-{Cites} to {Cita","type":"article-journal","volume":"11"},"uris":["http://www.mendeley.com/documents/?uuid=5758eb85-551d-4e9c-93c4-dfbc8b79a96a"]}],"mendeley":{"formattedCitation":"(Heneberg, 2016)","plainTextFormattedCitation":"(Heneberg, 2016)","previouslyFormattedCitation":"(Heneberg, 2016)"},"properties":{"noteIndex":0},"schema":"https://github.com/citation-style-language/schema/raw/master/csl-citation.json"}</w:instrText>
      </w:r>
      <w:r w:rsidR="00CE3B2A" w:rsidRPr="00647A95">
        <w:rPr>
          <w:lang w:val="es-EC"/>
        </w:rPr>
        <w:fldChar w:fldCharType="separate"/>
      </w:r>
      <w:r w:rsidR="00CE3B2A" w:rsidRPr="00647A95">
        <w:rPr>
          <w:noProof/>
          <w:lang w:val="es-EC"/>
        </w:rPr>
        <w:t>(Heneberg, 2016)</w:t>
      </w:r>
      <w:r w:rsidR="00CE3B2A" w:rsidRPr="00647A95">
        <w:rPr>
          <w:lang w:val="es-EC"/>
        </w:rPr>
        <w:fldChar w:fldCharType="end"/>
      </w:r>
      <w:r w:rsidRPr="00647A95">
        <w:rPr>
          <w:lang w:val="es-EC"/>
        </w:rPr>
        <w:t>, colaboración científica internacional de investigadores</w:t>
      </w:r>
      <w:r w:rsidR="00922F7A" w:rsidRPr="00647A95">
        <w:rPr>
          <w:lang w:val="es-EC"/>
        </w:rPr>
        <w:t xml:space="preserve"> y mapeo de la comunicación académica en publicaciones</w:t>
      </w:r>
      <w:r w:rsidR="00CE3B2A" w:rsidRPr="00647A95">
        <w:rPr>
          <w:lang w:val="es-EC"/>
        </w:rPr>
        <w:t xml:space="preserve"> </w:t>
      </w:r>
      <w:r w:rsidR="00CE3B2A" w:rsidRPr="00647A95">
        <w:rPr>
          <w:lang w:val="es-EC"/>
        </w:rPr>
        <w:fldChar w:fldCharType="begin" w:fldLock="1"/>
      </w:r>
      <w:r w:rsidR="00922F7A" w:rsidRPr="00647A95">
        <w:rPr>
          <w:lang w:val="es-EC"/>
        </w:rPr>
        <w:instrText>ADDIN CSL_CITATION {"citationItems":[{"id":"ITEM-1","itemData":{"DOI":"10.1080/0194262X.2017.1368427","abstract":"In this study, three journals in the field of astronomy and astrophysics were selected for mapping scholarly communication by using bibliometric methods. Moreover, a brief review of bibliometric studies in the field of astronomy and astrophysics was conducted. The annual publication distribution and authorship pattern of articles in the three journals were analyzed. All three journals published more multiauthored papers. Author productivity indexes, such as the average number of authors per paper and productivity per author were calculated. Lotka’s law of scientific productivity and goodness-of-fit tests were applied; the results revealed that the data set in this study did not conform to Lotka’s law. The h-, g-, and i10-indexes for each journal were calculated. Regarding the geospatial distribution of articles, the authors from the journals’ source country contributed more articles. In this paper, highly contributing institutions and authors are presented. A list of highly cited articles and journals is also presented. The author-given keywords were analyzed.","author":[{"dropping-particle":"","family":"B S","given":"Mohan","non-dropping-particle":"","parse-names":false,"suffix":""},{"dropping-particle":"","family":"Rajgoli","given":"Iqbalahmad","non-dropping-particle":"","parse-names":false,"suffix":""}],"container-title":"Science \\&amp; Technology Libraries","id":"ITEM-1","issued":{"date-parts":[["2017"]]},"page":"351","title":"Mapping of Scholarly Communication in Publications of the Astronomical Society of Australia, Publications of the Astronomical Society of Japan , and Publications of the Astronomical Society of the Pacific : A Bibliometric Approach","title-short":"Mapping of {Scholarly} {Communication} in {Publica","type":"article-journal","volume":"36"},"uris":["http://www.mendeley.com/documents/?uuid=87280318-d466-46e6-9160-d4068c4d42bc"]}],"mendeley":{"formattedCitation":"(B S &amp; Rajgoli, 2017)","plainTextFormattedCitation":"(B S &amp; Rajgoli, 2017)","previouslyFormattedCitation":"(B S &amp; Rajgoli, 2017)"},"properties":{"noteIndex":0},"schema":"https://github.com/citation-style-language/schema/raw/master/csl-citation.json"}</w:instrText>
      </w:r>
      <w:r w:rsidR="00CE3B2A" w:rsidRPr="00647A95">
        <w:rPr>
          <w:lang w:val="es-EC"/>
        </w:rPr>
        <w:fldChar w:fldCharType="separate"/>
      </w:r>
      <w:r w:rsidR="00CE3B2A" w:rsidRPr="00647A95">
        <w:rPr>
          <w:noProof/>
          <w:lang w:val="es-EC"/>
        </w:rPr>
        <w:t>(B S &amp; Rajgoli, 2017)</w:t>
      </w:r>
      <w:r w:rsidR="00CE3B2A" w:rsidRPr="00647A95">
        <w:rPr>
          <w:lang w:val="es-EC"/>
        </w:rPr>
        <w:fldChar w:fldCharType="end"/>
      </w:r>
      <w:r w:rsidR="00922F7A" w:rsidRPr="00647A95">
        <w:rPr>
          <w:lang w:val="es-EC"/>
        </w:rPr>
        <w:t xml:space="preserve">, </w:t>
      </w:r>
      <w:r w:rsidRPr="00647A95">
        <w:rPr>
          <w:lang w:val="es-EC"/>
        </w:rPr>
        <w:t>preprints como acelerador de la comunicació</w:t>
      </w:r>
      <w:r w:rsidR="0014433F" w:rsidRPr="00647A95">
        <w:rPr>
          <w:lang w:val="es-EC"/>
        </w:rPr>
        <w:t>n académica</w:t>
      </w:r>
      <w:r w:rsidR="00922F7A" w:rsidRPr="00647A95">
        <w:rPr>
          <w:lang w:val="es-EC"/>
        </w:rPr>
        <w:t xml:space="preserve"> </w:t>
      </w:r>
      <w:r w:rsidR="00922F7A" w:rsidRPr="00647A95">
        <w:rPr>
          <w:lang w:val="es-EC"/>
        </w:rPr>
        <w:fldChar w:fldCharType="begin" w:fldLock="1"/>
      </w:r>
      <w:r w:rsidR="00922F7A" w:rsidRPr="00647A95">
        <w:rPr>
          <w:lang w:val="es-EC"/>
        </w:rPr>
        <w:instrText>ADDIN CSL_CITATION {"citationItems":[{"id":"ITEM-1","itemData":{"DOI":"10.1016/j.joi.2020.101097","ISSN":"17511577","abstract":"In this study we analyse the key driving factors of preprints in enhancing scholarly communication. To this end we use four groups of metrics, one referring to scholarly communication and based on bibliometric indicators (Web of Science and Scopus citations), while the others reflect usage (usage counts in Web of Science), capture (Mendeley readers) and social media attention (Tweets). Hereby we measure two effects associated with preprint publishing: publication delay and impact. We define and use several indicators to assess the impact of journal articles with previous preprint versions in arXiv. In particular, the indicators measure several times characterizing the process of arXiv preprints publishing and the reviewing process of the journal versions, and the ageing patterns of citations to preprints. In addition, we compare the observed patterns between preprints and non-OA articles without any previous preprint versions in arXiv. We could observe that the \"early-view\" and \"open-access\" effects of preprints contribute to a measurable citation and readership advantage of preprints. Articles with preprint versions are more likely to be mentioned in social media and have shorter Altmetric attention delay. Usage and capture prove to have only moderate but stronger correlation with citations than Tweets. The different slopes of the regression lines between the different indicators reflect different order of magnitude of usage, capture and citation data.","author":[{"dropping-particle":"","family":"Wang","given":"Zhiqi","non-dropping-particle":"","parse-names":false,"suffix":""},{"dropping-particle":"","family":"Chen","given":"Yue","non-dropping-particle":"","parse-names":false,"suffix":""},{"dropping-particle":"","family":"Glänzel","given":"Wolfgang","non-dropping-particle":"","parse-names":false,"suffix":""}],"container-title":"Journal of Informetrics","id":"ITEM-1","issue":"4","issued":{"date-parts":[["2020"]]},"note":"Comment: This is the accepted manuscript of the paper being published in Journal of Informetrics. The link to the final published journal version : https://linkinghub.elsevier.com/retrieve/pii/S1751157720300729","page":"101097","title":"Preprints as accelerator of scholarly communication: An empirical analysis in Mathematics","title-short":"Preprints as accelerator of scholarly communicatio","type":"article-journal","volume":"14"},"uris":["http://www.mendeley.com/documents/?uuid=1058a600-672a-4b17-9db1-9852a3903064"]}],"mendeley":{"formattedCitation":"(Wang et al., 2020)","plainTextFormattedCitation":"(Wang et al., 2020)","previouslyFormattedCitation":"(Wang et al., 2020)"},"properties":{"noteIndex":0},"schema":"https://github.com/citation-style-language/schema/raw/master/csl-citation.json"}</w:instrText>
      </w:r>
      <w:r w:rsidR="00922F7A" w:rsidRPr="00647A95">
        <w:rPr>
          <w:lang w:val="es-EC"/>
        </w:rPr>
        <w:fldChar w:fldCharType="separate"/>
      </w:r>
      <w:r w:rsidR="00922F7A" w:rsidRPr="00647A95">
        <w:rPr>
          <w:noProof/>
          <w:lang w:val="es-EC"/>
        </w:rPr>
        <w:t>(Wang et al., 2020)</w:t>
      </w:r>
      <w:r w:rsidR="00922F7A" w:rsidRPr="00647A95">
        <w:rPr>
          <w:lang w:val="es-EC"/>
        </w:rPr>
        <w:fldChar w:fldCharType="end"/>
      </w:r>
      <w:r w:rsidR="0014433F" w:rsidRPr="00647A95">
        <w:rPr>
          <w:lang w:val="es-EC"/>
        </w:rPr>
        <w:t>, análisis de texto</w:t>
      </w:r>
      <w:r w:rsidR="00922F7A" w:rsidRPr="00647A95">
        <w:rPr>
          <w:lang w:val="es-EC"/>
        </w:rPr>
        <w:t xml:space="preserve"> </w:t>
      </w:r>
      <w:r w:rsidR="00922F7A" w:rsidRPr="00647A95">
        <w:rPr>
          <w:lang w:val="es-EC"/>
        </w:rPr>
        <w:fldChar w:fldCharType="begin" w:fldLock="1"/>
      </w:r>
      <w:r w:rsidR="00A31362" w:rsidRPr="00647A95">
        <w:rPr>
          <w:lang w:val="es-EC"/>
        </w:rPr>
        <w:instrText>ADDIN CSL_CITATION {"citationItems":[{"id":"ITEM-1","itemData":{"DOI":"10.1007/s11192-019-03275-w","ISSN":"0138-9130, 1588-2861","abstract":"Abstract\nScientometric methods have long been used to identify technological trajectories, but we have seldom seen reproducible methods that allow for the identification of a technological emergence in a set of documents. This study evaluates the use of three different reproducible approaches for identifying the emergence of technological novelties in scientific publications. The selected approaches are term counting technique, the emergence score (EScore) and Latent Dirichlet Allocation (LDA). We found that the methods provide somewhat distinct perspectives on technological.\nThe term count based method identifies detailed emergence patterns. EScore is a complex bibliometric indicator that provides a holistic view of emergence by considering several parameters, namely term frequency, size, and origin of the research community. LDA traces emergence at the thematic level and provides insights on the linkages between emerging research topics. The results suggest that term counting produces results practical for operational purposes, while LDA offers insight at a strategic level.","author":[{"dropping-particle":"","family":"Ranaei","given":"Samira","non-dropping-particle":"","parse-names":false,"suffix":""},{"dropping-particle":"","family":"Suominen","given":"Arho","non-dropping-particle":"","parse-names":false,"suffix":""},{"dropping-particle":"","family":"Porter","given":"Alan","non-dropping-particle":"","parse-names":false,"suffix":""},{"dropping-particle":"","family":"Carley","given":"Stephen","non-dropping-particle":"","parse-names":false,"suffix":""}],"container-title":"Scientometrics","id":"ITEM-1","issue":"1","issued":{"date-parts":[["2020"]]},"page":"215-247","title":"Evaluating technological emergence using text analytics: two case technologies and three approaches","title-short":"Evaluating technological emergence using text anal","type":"article-journal","volume":"122"},"uris":["http://www.mendeley.com/documents/?uuid=a7e7af72-c50a-4bf3-a0cc-3322ba29483c"]}],"mendeley":{"formattedCitation":"(Ranaei et al., 2020)","plainTextFormattedCitation":"(Ranaei et al., 2020)","previouslyFormattedCitation":"(Ranaei et al., 2020)"},"properties":{"noteIndex":0},"schema":"https://github.com/citation-style-language/schema/raw/master/csl-citation.json"}</w:instrText>
      </w:r>
      <w:r w:rsidR="00922F7A" w:rsidRPr="00647A95">
        <w:rPr>
          <w:lang w:val="es-EC"/>
        </w:rPr>
        <w:fldChar w:fldCharType="separate"/>
      </w:r>
      <w:r w:rsidR="00922F7A" w:rsidRPr="00647A95">
        <w:rPr>
          <w:noProof/>
          <w:lang w:val="es-EC"/>
        </w:rPr>
        <w:t>(Ranaei et al., 2020)</w:t>
      </w:r>
      <w:r w:rsidR="00922F7A" w:rsidRPr="00647A95">
        <w:rPr>
          <w:lang w:val="es-EC"/>
        </w:rPr>
        <w:fldChar w:fldCharType="end"/>
      </w:r>
      <w:r w:rsidRPr="00647A95">
        <w:rPr>
          <w:lang w:val="es-EC"/>
        </w:rPr>
        <w:t>,</w:t>
      </w:r>
      <w:r w:rsidR="00A31362" w:rsidRPr="00647A95">
        <w:rPr>
          <w:lang w:val="es-EC"/>
        </w:rPr>
        <w:t xml:space="preserve"> </w:t>
      </w:r>
      <w:r w:rsidRPr="00647A95">
        <w:rPr>
          <w:lang w:val="es-EC"/>
        </w:rPr>
        <w:t>medi</w:t>
      </w:r>
      <w:ins w:id="406" w:author="Administrador" w:date="2021-09-08T18:26:00Z">
        <w:r w:rsidR="00C958C2">
          <w:rPr>
            <w:lang w:val="es-EC"/>
          </w:rPr>
          <w:t xml:space="preserve">ción </w:t>
        </w:r>
      </w:ins>
      <w:del w:id="407" w:author="Administrador" w:date="2021-09-08T18:26:00Z">
        <w:r w:rsidRPr="00647A95" w:rsidDel="00C958C2">
          <w:rPr>
            <w:lang w:val="es-EC"/>
          </w:rPr>
          <w:delText xml:space="preserve">r </w:delText>
        </w:r>
      </w:del>
      <w:r w:rsidRPr="00647A95">
        <w:rPr>
          <w:lang w:val="es-EC"/>
        </w:rPr>
        <w:t>y visualiza</w:t>
      </w:r>
      <w:ins w:id="408" w:author="Administrador" w:date="2021-09-08T18:26:00Z">
        <w:r w:rsidR="00C958C2">
          <w:rPr>
            <w:lang w:val="es-EC"/>
          </w:rPr>
          <w:t>ción de</w:t>
        </w:r>
      </w:ins>
      <w:del w:id="409" w:author="Administrador" w:date="2021-09-08T18:26:00Z">
        <w:r w:rsidRPr="00647A95" w:rsidDel="00C958C2">
          <w:rPr>
            <w:lang w:val="es-EC"/>
          </w:rPr>
          <w:delText>r</w:delText>
        </w:r>
      </w:del>
      <w:r w:rsidRPr="00647A95">
        <w:rPr>
          <w:lang w:val="es-EC"/>
        </w:rPr>
        <w:t xml:space="preserve"> la colaboración y la produ</w:t>
      </w:r>
      <w:r w:rsidR="0014433F" w:rsidRPr="00647A95">
        <w:rPr>
          <w:lang w:val="es-EC"/>
        </w:rPr>
        <w:t>ctividad de la investigación</w:t>
      </w:r>
      <w:r w:rsidR="00A31362" w:rsidRPr="00647A95">
        <w:rPr>
          <w:lang w:val="es-EC"/>
        </w:rPr>
        <w:t xml:space="preserve"> </w:t>
      </w:r>
      <w:r w:rsidR="00A31362" w:rsidRPr="00647A95">
        <w:rPr>
          <w:lang w:val="es-EC"/>
        </w:rPr>
        <w:fldChar w:fldCharType="begin" w:fldLock="1"/>
      </w:r>
      <w:r w:rsidR="00A31362" w:rsidRPr="00647A95">
        <w:rPr>
          <w:lang w:val="es-EC"/>
        </w:rPr>
        <w:instrText>ADDIN CSL_CITATION {"citationItems":[{"id":"ITEM-1","itemData":{"DOI":"10.2478/jdis-2018-0004","abstract":"Purpose: This paper presents findings of a quasi-experimental assessment to gauge the research productivity and degree of interdisciplinarity of research center outputs. Of special interest, we share an enriched visualization of research co-authoring patterns. Design/methodology/approach: We compile publications by 45 researchers in each of 1) the iUTAH project, which we consider here to be analogous to a “research center,” 2) CG1— a comparison group of participants in two other Utah environmental research centers, and 3) CG2—a comparison group of Utah university environmental researchers not associated with a research center. We draw bibliometric data from Web of Science and from Google Scholar. We gather publications for a period before iUTAH had been established (2010–2012) and a period after (2014–2016). We compare these research outputs in terms of publications and citations thereto. We also measure interdisciplinarity using Integration scoring and generate science overlay maps to locate the research publications across disciplines. Findings: We find that participation in the iUTAH project appears to increase research outputs (publications in the After period) and increase research citation rates relative to the comparison group researchers (although CG1 research remains most cited, as it was in the Before period). Most notably, participation in iUTAH markedly increases co-authoring among researchers—in general; and for junior, as well as senior, faculty; for men and women: across organizations; and across disciplines. Research limitations: The quasi-experimental design necessarily generates suggestive, not definitively causal, findings because of the imperfect controls. Practical implications: This study demonstrates a viable approach for research assessment of a center or program for which random assignment of control groups is not possible. It illustrates use of bibliometric indicators to inform R\\&amp;D program management. Originality/value: New visualizations of researcher collaboration provide compelling comparisons of the extent and nature of social networking among target cohorts.","author":[{"dropping-particle":"","family":"Leidolf","given":"Andreas","non-dropping-particle":"","parse-names":false,"suffix":""},{"dropping-particle":"","family":"Baker","given":"Michelle","non-dropping-particle":"","parse-names":false,"suffix":""},{"dropping-particle":"","family":"Porter","given":"Alan","non-dropping-particle":"","parse-names":false,"suffix":""},{"dropping-particle":"","family":"Garner","given":"Jon","non-dropping-particle":"","parse-names":false,"suffix":""}],"container-title":"Journal of Data and Information Science","id":"ITEM-1","issued":{"date-parts":[["2018"]]},"page":"54-81","title":"Measuring and Visualizing Research Collaboration and Productivity","type":"article-journal","volume":"3"},"uris":["http://www.mendeley.com/documents/?uuid=7e439214-4c0f-4b5f-bb47-0798ba6978a1"]}],"mendeley":{"formattedCitation":"(Leidolf et al., 2018)","plainTextFormattedCitation":"(Leidolf et al., 2018)","previouslyFormattedCitation":"(Leidolf et al., 2018)"},"properties":{"noteIndex":0},"schema":"https://github.com/citation-style-language/schema/raw/master/csl-citation.json"}</w:instrText>
      </w:r>
      <w:r w:rsidR="00A31362" w:rsidRPr="00647A95">
        <w:rPr>
          <w:lang w:val="es-EC"/>
        </w:rPr>
        <w:fldChar w:fldCharType="separate"/>
      </w:r>
      <w:r w:rsidR="00A31362" w:rsidRPr="00647A95">
        <w:rPr>
          <w:noProof/>
          <w:lang w:val="es-EC"/>
        </w:rPr>
        <w:t>(Leidolf et al., 2018)</w:t>
      </w:r>
      <w:r w:rsidR="00A31362" w:rsidRPr="00647A95">
        <w:rPr>
          <w:lang w:val="es-EC"/>
        </w:rPr>
        <w:fldChar w:fldCharType="end"/>
      </w:r>
      <w:r w:rsidRPr="00647A95">
        <w:rPr>
          <w:lang w:val="es-EC"/>
        </w:rPr>
        <w:t>, impacto de la investigación y productividad de los países</w:t>
      </w:r>
      <w:r w:rsidR="00A31362" w:rsidRPr="00647A95">
        <w:rPr>
          <w:lang w:val="es-EC"/>
        </w:rPr>
        <w:t xml:space="preserve"> </w:t>
      </w:r>
      <w:r w:rsidR="00A31362" w:rsidRPr="00647A95">
        <w:rPr>
          <w:lang w:val="es-EC"/>
        </w:rPr>
        <w:fldChar w:fldCharType="begin" w:fldLock="1"/>
      </w:r>
      <w:r w:rsidR="00A31362" w:rsidRPr="00647A95">
        <w:rPr>
          <w:lang w:val="es-EC"/>
        </w:rPr>
        <w:instrText>ADDIN CSL_CITATION {"citationItems":[{"id":"ITEM-1","itemData":{"DOI":"10.1007/s11192-016-2163-3","abstract":"It has been observed that Southeast Asian countries and universities have ranked poorly in global research productivity and impact. The same is true for the field of language and linguistics. Some studies revealed that productivity and citation patterns in this field are lower compared to other fields of study. Thus, this study sought to examine the research performance of SEA countries and universities in the field of language and linguistics for efficient policy-making. The research performance of each SEA country and university was assessed through Scopus database using the following bibliometric indicators: total number of publications (P), total number of citations excluding self-citations (C), citations per publication (CPP), percent of non-cited articles (\\%PNC), and h-index. Findings revealed that SEA countries have only produced almost 2 \\% of all published articles in language and linguistics and around 1 \\% share in overall worldwide field citations. Interestingly, both the SEA countries and universities exhibit a trend toward increasing their yearly research productivity and citations. However, research productivity and citations in the field of language and linguistics are dominated by selected universities in each country particularly in Brunei, Singapore, Malaysia, and the Philippines. This study has implications for research policy-making and future studies.","author":[{"dropping-particle":"","family":"Barrot","given":"Jessie","non-dropping-particle":"","parse-names":false,"suffix":""}],"container-title":"Scientometrics","id":"ITEM-1","issued":{"date-parts":[["2016"]]},"title":"Research impact and productivity of Southeast Asian countries in language and linguistics","type":"article-journal","volume":"110"},"uris":["http://www.mendeley.com/documents/?uuid=5db9901d-d060-4160-bd98-cb255d302d52"]}],"mendeley":{"formattedCitation":"(Barrot, 2016)","plainTextFormattedCitation":"(Barrot, 2016)","previouslyFormattedCitation":"(Barrot, 2016)"},"properties":{"noteIndex":0},"schema":"https://github.com/citation-style-language/schema/raw/master/csl-citation.json"}</w:instrText>
      </w:r>
      <w:r w:rsidR="00A31362" w:rsidRPr="00647A95">
        <w:rPr>
          <w:lang w:val="es-EC"/>
        </w:rPr>
        <w:fldChar w:fldCharType="separate"/>
      </w:r>
      <w:r w:rsidR="00A31362" w:rsidRPr="00647A95">
        <w:rPr>
          <w:noProof/>
          <w:lang w:val="es-EC"/>
        </w:rPr>
        <w:t>(Barrot, 2016)</w:t>
      </w:r>
      <w:r w:rsidR="00A31362" w:rsidRPr="00647A95">
        <w:rPr>
          <w:lang w:val="es-EC"/>
        </w:rPr>
        <w:fldChar w:fldCharType="end"/>
      </w:r>
      <w:r w:rsidR="00A31362" w:rsidRPr="00647A95">
        <w:rPr>
          <w:lang w:val="es-EC"/>
        </w:rPr>
        <w:t xml:space="preserve">. </w:t>
      </w:r>
      <w:r w:rsidRPr="00647A95">
        <w:rPr>
          <w:lang w:val="es-EC"/>
        </w:rPr>
        <w:t xml:space="preserve">Finalmente, como una de las tres áreas relevantes está la Ingeniería, incluyendo temas relacionados con análisis comparativo de patrones de citas en proyectos de investigación de </w:t>
      </w:r>
      <w:r w:rsidR="00A31362" w:rsidRPr="00647A95">
        <w:rPr>
          <w:lang w:val="es-EC"/>
        </w:rPr>
        <w:t xml:space="preserve">ingeniería mecánica </w:t>
      </w:r>
      <w:r w:rsidR="0014433F" w:rsidRPr="00647A95">
        <w:rPr>
          <w:lang w:val="es-EC"/>
        </w:rPr>
        <w:t>y civil</w:t>
      </w:r>
      <w:r w:rsidR="00A31362" w:rsidRPr="00647A95">
        <w:rPr>
          <w:lang w:val="es-EC"/>
        </w:rPr>
        <w:t xml:space="preserve"> </w:t>
      </w:r>
      <w:r w:rsidR="00A31362" w:rsidRPr="00647A95">
        <w:rPr>
          <w:lang w:val="es-EC"/>
        </w:rPr>
        <w:fldChar w:fldCharType="begin" w:fldLock="1"/>
      </w:r>
      <w:r w:rsidR="008365A3" w:rsidRPr="00647A95">
        <w:rPr>
          <w:lang w:val="es-EC"/>
        </w:rPr>
        <w:instrText>ADDIN CSL_CITATION {"citationItems":[{"id":"ITEM-1","itemData":{"abstract":"This study investigated the citation pattern of Mechanical engineering students in Landmark University, Nigeria. Bibliometric method was adopted, the study covered research projects submitted from 2015 to 2018. All the references of the research projects were examined one after the other and the different types of cited materials were recorded according to the year. It was discovered that the citations was high and multiple authored projects accounted for the highest citations. The results also shows that the citations on the projects increased on yearly basis. It was also revealed that journal articles accounted for the highest number of cited documents, it was also revealed that most of the cited materials are recent. Similarly, the results also shows that the students preferred to cite multiple authored materials, it was also discovered that the degree of collaboration by the students varies. Based on this research, the paper concluded that researchers should continue to investigate this aspect of research so as to improve the research output of the undergraduate projects.","author":[{"dropping-particle":"","family":"Osueke","given":"C O","non-dropping-particle":"","parse-names":false,"suffix":""},{"dropping-particle":"","family":"Idiegbeyan-ose","given":"Jerome","non-dropping-particle":"","parse-names":false,"suffix":""},{"dropping-particle":"","family":"Botu","given":"Toluwani","non-dropping-particle":"","parse-names":false,"suffix":""},{"dropping-particle":"","family":"Aregbesola","given":"Ayooluwa","non-dropping-particle":"","parse-names":false,"suffix":""},{"dropping-particle":"","family":"Emmanuel","given":"Owolabi","non-dropping-particle":"","parse-names":false,"suffix":""}],"container-title":"International Journal of Mechanical Engineering and Technology","id":"ITEM-1","issued":{"date-parts":[["2018"]]},"page":"1014-1021","title":"Analysis of mechanical engineering research activities using bibliometric method: A case study of undergraduate projects","title-short":"Analysis of mechanical engineering research activi","type":"article-journal","volume":"9"},"uris":["http://www.mendeley.com/documents/?uuid=c8b489de-5bc1-4e8d-868a-2e320efa5062"]}],"mendeley":{"formattedCitation":"(Osueke et al., 2018)","plainTextFormattedCitation":"(Osueke et al., 2018)","previouslyFormattedCitation":"(Osueke et al., 2018)"},"properties":{"noteIndex":0},"schema":"https://github.com/citation-style-language/schema/raw/master/csl-citation.json"}</w:instrText>
      </w:r>
      <w:r w:rsidR="00A31362" w:rsidRPr="00647A95">
        <w:rPr>
          <w:lang w:val="es-EC"/>
        </w:rPr>
        <w:fldChar w:fldCharType="separate"/>
      </w:r>
      <w:r w:rsidR="00A31362" w:rsidRPr="00647A95">
        <w:rPr>
          <w:noProof/>
          <w:lang w:val="es-EC"/>
        </w:rPr>
        <w:t>(Osueke et al., 2018)</w:t>
      </w:r>
      <w:r w:rsidR="00A31362" w:rsidRPr="00647A95">
        <w:rPr>
          <w:lang w:val="es-EC"/>
        </w:rPr>
        <w:fldChar w:fldCharType="end"/>
      </w:r>
      <w:r w:rsidRPr="00647A95">
        <w:rPr>
          <w:lang w:val="es-EC"/>
        </w:rPr>
        <w:t>.</w:t>
      </w:r>
    </w:p>
    <w:p w14:paraId="50A70C08" w14:textId="0ADC9215" w:rsidR="0074674A" w:rsidRPr="00647A95" w:rsidRDefault="0074674A" w:rsidP="0074674A">
      <w:pPr>
        <w:rPr>
          <w:color w:val="000000"/>
          <w:lang w:val="es-EC"/>
        </w:rPr>
      </w:pPr>
      <w:r w:rsidRPr="00647A95">
        <w:rPr>
          <w:lang w:val="es-EC"/>
        </w:rPr>
        <w:t xml:space="preserve">Respecto a las preguntas de investigación, 2) </w:t>
      </w:r>
      <w:r w:rsidRPr="00647A95">
        <w:rPr>
          <w:i/>
          <w:color w:val="000000"/>
          <w:lang w:val="es-EC"/>
        </w:rPr>
        <w:t>¿Qué métodos bibliométricos son utilizados para el descubrimiento de patrones de publicación y citación?</w:t>
      </w:r>
      <w:r w:rsidRPr="00647A95">
        <w:rPr>
          <w:color w:val="000000"/>
          <w:lang w:val="es-EC"/>
        </w:rPr>
        <w:t xml:space="preserve">, y 3) </w:t>
      </w:r>
      <w:r w:rsidRPr="00647A95">
        <w:rPr>
          <w:i/>
          <w:color w:val="000000"/>
          <w:lang w:val="es-EC"/>
        </w:rPr>
        <w:t>¿Cuáles son los indicadores bibliométricos más utilizados para el análisis de patrones de publicación y citación?</w:t>
      </w:r>
      <w:r w:rsidRPr="00647A95">
        <w:rPr>
          <w:color w:val="000000"/>
          <w:lang w:val="es-EC"/>
        </w:rPr>
        <w:t xml:space="preserve"> </w:t>
      </w:r>
      <w:r w:rsidRPr="00647A95">
        <w:rPr>
          <w:lang w:val="es-EC"/>
        </w:rPr>
        <w:t xml:space="preserve">Para su determinación se analizó la </w:t>
      </w:r>
      <w:r w:rsidRPr="00647A95">
        <w:rPr>
          <w:lang w:val="es-EC"/>
        </w:rPr>
        <w:lastRenderedPageBreak/>
        <w:t xml:space="preserve">frecuencia de los diferentes métodos e indicadores bibliométricos que más se </w:t>
      </w:r>
      <w:ins w:id="410" w:author="Administrador" w:date="2021-09-08T18:26:00Z">
        <w:r w:rsidR="00C958C2">
          <w:rPr>
            <w:lang w:val="es-EC"/>
          </w:rPr>
          <w:t xml:space="preserve">han </w:t>
        </w:r>
      </w:ins>
      <w:r w:rsidRPr="00647A95">
        <w:rPr>
          <w:lang w:val="es-EC"/>
        </w:rPr>
        <w:t>utiliza</w:t>
      </w:r>
      <w:ins w:id="411" w:author="Administrador" w:date="2021-09-08T18:26:00Z">
        <w:r w:rsidR="00C958C2">
          <w:rPr>
            <w:lang w:val="es-EC"/>
          </w:rPr>
          <w:t>do en otr</w:t>
        </w:r>
      </w:ins>
      <w:ins w:id="412" w:author="Administrador" w:date="2021-09-08T18:27:00Z">
        <w:r w:rsidR="00C958C2">
          <w:rPr>
            <w:lang w:val="es-EC"/>
          </w:rPr>
          <w:t>os trabajos</w:t>
        </w:r>
      </w:ins>
      <w:del w:id="413" w:author="Administrador" w:date="2021-09-08T18:26:00Z">
        <w:r w:rsidRPr="00647A95" w:rsidDel="00C958C2">
          <w:rPr>
            <w:lang w:val="es-EC"/>
          </w:rPr>
          <w:delText>n</w:delText>
        </w:r>
      </w:del>
      <w:r w:rsidRPr="00647A95">
        <w:rPr>
          <w:lang w:val="es-EC"/>
        </w:rPr>
        <w:t xml:space="preserve">. </w:t>
      </w:r>
      <w:r w:rsidRPr="00647A95">
        <w:rPr>
          <w:color w:val="000000"/>
          <w:lang w:val="es-EC"/>
        </w:rPr>
        <w:t>Para los estudios bibliométricos</w:t>
      </w:r>
      <w:ins w:id="414" w:author="Administrador" w:date="2021-09-08T18:27:00Z">
        <w:r w:rsidR="00C958C2">
          <w:rPr>
            <w:color w:val="000000"/>
            <w:lang w:val="es-EC"/>
          </w:rPr>
          <w:t>,</w:t>
        </w:r>
      </w:ins>
      <w:r w:rsidRPr="00647A95">
        <w:rPr>
          <w:color w:val="000000"/>
          <w:lang w:val="es-EC"/>
        </w:rPr>
        <w:t xml:space="preserve"> como fuente de datos más empleada</w:t>
      </w:r>
      <w:ins w:id="415" w:author="Administrador" w:date="2021-09-08T18:27:00Z">
        <w:r w:rsidR="00C958C2">
          <w:rPr>
            <w:color w:val="000000"/>
            <w:lang w:val="es-EC"/>
          </w:rPr>
          <w:t>,</w:t>
        </w:r>
      </w:ins>
      <w:r w:rsidRPr="00647A95">
        <w:rPr>
          <w:color w:val="000000"/>
          <w:lang w:val="es-EC"/>
        </w:rPr>
        <w:t xml:space="preserve"> se tiene como principal a Web of Science con un 51.7% (30 de 58), seguido de Scopus con un 29.3% (17 de 58), PubMed y Medline con un 5.2% (3 de 58) cada una.</w:t>
      </w:r>
    </w:p>
    <w:p w14:paraId="13F69806" w14:textId="6FB9DECB" w:rsidR="008447A7" w:rsidRPr="00647A95" w:rsidRDefault="0074674A" w:rsidP="00DC50A7">
      <w:pPr>
        <w:rPr>
          <w:color w:val="000000"/>
          <w:lang w:val="es-EC"/>
        </w:rPr>
      </w:pPr>
      <w:r w:rsidRPr="00647A95">
        <w:rPr>
          <w:color w:val="000000"/>
          <w:lang w:val="es-EC"/>
        </w:rPr>
        <w:t xml:space="preserve">En cuanto a </w:t>
      </w:r>
      <w:r w:rsidRPr="00647A95">
        <w:rPr>
          <w:i/>
          <w:color w:val="000000"/>
          <w:lang w:val="es-EC"/>
        </w:rPr>
        <w:t>métodos bibliométricos</w:t>
      </w:r>
      <w:r w:rsidRPr="00647A95">
        <w:rPr>
          <w:color w:val="000000"/>
          <w:lang w:val="es-EC"/>
        </w:rPr>
        <w:t xml:space="preserve"> en Scopus se pueden observar en la Tabla 2 </w:t>
      </w:r>
      <w:ins w:id="416" w:author="Administrador" w:date="2021-09-08T18:27:00Z">
        <w:r w:rsidR="00C958C2">
          <w:rPr>
            <w:color w:val="000000"/>
            <w:lang w:val="es-EC"/>
          </w:rPr>
          <w:t xml:space="preserve">que </w:t>
        </w:r>
      </w:ins>
      <w:r w:rsidRPr="00647A95">
        <w:rPr>
          <w:color w:val="000000"/>
          <w:lang w:val="es-EC"/>
        </w:rPr>
        <w:t xml:space="preserve">sobresale </w:t>
      </w:r>
      <w:ins w:id="417" w:author="Administrador" w:date="2021-09-08T18:28:00Z">
        <w:r w:rsidR="00C958C2">
          <w:rPr>
            <w:color w:val="000000"/>
            <w:lang w:val="es-EC"/>
          </w:rPr>
          <w:t>el</w:t>
        </w:r>
        <w:r w:rsidR="00C958C2" w:rsidRPr="00647A95">
          <w:rPr>
            <w:color w:val="000000"/>
            <w:lang w:val="es-EC"/>
          </w:rPr>
          <w:t xml:space="preserve"> uso </w:t>
        </w:r>
        <w:r w:rsidR="00C958C2">
          <w:rPr>
            <w:color w:val="000000"/>
            <w:lang w:val="es-EC"/>
          </w:rPr>
          <w:t>de</w:t>
        </w:r>
        <w:r w:rsidR="00C958C2" w:rsidRPr="00647A95">
          <w:rPr>
            <w:color w:val="000000"/>
            <w:lang w:val="es-EC"/>
          </w:rPr>
          <w:t xml:space="preserve"> análisis de citas </w:t>
        </w:r>
      </w:ins>
      <w:r w:rsidRPr="00647A95">
        <w:rPr>
          <w:color w:val="000000"/>
          <w:lang w:val="es-EC"/>
        </w:rPr>
        <w:t xml:space="preserve">con 27.6% </w:t>
      </w:r>
      <w:r w:rsidRPr="00647A95">
        <w:rPr>
          <w:color w:val="000000" w:themeColor="text1"/>
          <w:lang w:val="es-EC"/>
        </w:rPr>
        <w:t>(16 de 58)</w:t>
      </w:r>
      <w:del w:id="418" w:author="Administrador" w:date="2021-09-08T18:28:00Z">
        <w:r w:rsidRPr="00647A95" w:rsidDel="00C958C2">
          <w:rPr>
            <w:color w:val="000000" w:themeColor="text1"/>
            <w:lang w:val="es-EC"/>
          </w:rPr>
          <w:delText xml:space="preserve"> </w:delText>
        </w:r>
      </w:del>
      <w:del w:id="419" w:author="Administrador" w:date="2021-09-08T18:27:00Z">
        <w:r w:rsidRPr="00647A95" w:rsidDel="00C958C2">
          <w:rPr>
            <w:color w:val="000000"/>
            <w:lang w:val="es-EC"/>
          </w:rPr>
          <w:delText xml:space="preserve">de </w:delText>
        </w:r>
      </w:del>
      <w:del w:id="420" w:author="Administrador" w:date="2021-09-08T18:28:00Z">
        <w:r w:rsidRPr="00647A95" w:rsidDel="00C958C2">
          <w:rPr>
            <w:color w:val="000000"/>
            <w:lang w:val="es-EC"/>
          </w:rPr>
          <w:delText xml:space="preserve">uso </w:delText>
        </w:r>
      </w:del>
      <w:del w:id="421" w:author="Administrador" w:date="2021-09-08T18:27:00Z">
        <w:r w:rsidRPr="00647A95" w:rsidDel="00C958C2">
          <w:rPr>
            <w:color w:val="000000"/>
            <w:lang w:val="es-EC"/>
          </w:rPr>
          <w:delText>el</w:delText>
        </w:r>
      </w:del>
      <w:del w:id="422" w:author="Administrador" w:date="2021-09-08T18:28:00Z">
        <w:r w:rsidRPr="00647A95" w:rsidDel="00C958C2">
          <w:rPr>
            <w:color w:val="000000"/>
            <w:lang w:val="es-EC"/>
          </w:rPr>
          <w:delText xml:space="preserve"> análisis de citas</w:delText>
        </w:r>
      </w:del>
      <w:r w:rsidRPr="00647A95">
        <w:rPr>
          <w:color w:val="000000"/>
          <w:lang w:val="es-EC"/>
        </w:rPr>
        <w:t xml:space="preserve">, </w:t>
      </w:r>
      <w:r w:rsidRPr="00647A95">
        <w:rPr>
          <w:lang w:val="es-EC"/>
        </w:rPr>
        <w:t xml:space="preserve">que permite determinar enlaces y conexiones </w:t>
      </w:r>
      <w:r w:rsidR="008365A3" w:rsidRPr="00647A95">
        <w:rPr>
          <w:lang w:val="es-EC"/>
        </w:rPr>
        <w:t xml:space="preserve">en los trabajos de investigación </w:t>
      </w:r>
      <w:r w:rsidR="008365A3" w:rsidRPr="00647A95">
        <w:rPr>
          <w:lang w:val="es-EC"/>
        </w:rPr>
        <w:fldChar w:fldCharType="begin" w:fldLock="1"/>
      </w:r>
      <w:r w:rsidR="008365A3" w:rsidRPr="00647A95">
        <w:rPr>
          <w:lang w:val="es-EC"/>
        </w:rPr>
        <w:instrText>ADDIN CSL_CITATION {"citationItems":[{"id":"ITEM-1","itemData":{"abstract":"Currently, the analysis of quotations constitutes one of the types of researches that is more frequently carried out so as to determine the impact on different information entities such as authors, institutions, publishing houses, countries and publications in the scientific processes. The theoretical bases of this type of assessment, the motivation of authors to quote other papers and some of the factors that influence on the number of quotes present in papers and publications from the biomedical sector are exposed. It is also expressed the impact of scientific mailing in the total volume of quotations from a title.","author":[{"dropping-particle":"","family":"Cañedo Andalia","given":"Rubén","non-dropping-particle":"","parse-names":false,"suffix":""}],"container-title":"ACIMED","id":"ITEM-1","issued":{"date-parts":[["1999"]]},"note":"Issue: 1\nNumber: 1\nPublisher: Editorial de Ciencias Médica ECIMED (Cuba)\nVolume: 7","title":"Los análisis de citas en la evaluación de los trabajos científicos y las publicaciones seriadas","type":"article"},"uris":["http://www.mendeley.com/documents/?uuid=254eabea-2dfb-4dd2-9595-d75beb0dbd5e"]}],"mendeley":{"formattedCitation":"(Cañedo Andalia, 1999)","plainTextFormattedCitation":"(Cañedo Andalia, 1999)","previouslyFormattedCitation":"(Cañedo Andalia, 1999)"},"properties":{"noteIndex":0},"schema":"https://github.com/citation-style-language/schema/raw/master/csl-citation.json"}</w:instrText>
      </w:r>
      <w:r w:rsidR="008365A3" w:rsidRPr="00647A95">
        <w:rPr>
          <w:lang w:val="es-EC"/>
        </w:rPr>
        <w:fldChar w:fldCharType="separate"/>
      </w:r>
      <w:r w:rsidR="008365A3" w:rsidRPr="00647A95">
        <w:rPr>
          <w:noProof/>
          <w:lang w:val="es-EC"/>
        </w:rPr>
        <w:t>(Cañedo Andalia, 1999)</w:t>
      </w:r>
      <w:r w:rsidR="008365A3" w:rsidRPr="00647A95">
        <w:rPr>
          <w:lang w:val="es-EC"/>
        </w:rPr>
        <w:fldChar w:fldCharType="end"/>
      </w:r>
      <w:ins w:id="423" w:author="Administrador" w:date="2021-09-08T18:28:00Z">
        <w:r w:rsidR="00C958C2">
          <w:rPr>
            <w:color w:val="000000"/>
            <w:lang w:val="es-EC"/>
          </w:rPr>
          <w:t>;</w:t>
        </w:r>
      </w:ins>
      <w:del w:id="424" w:author="Administrador" w:date="2021-09-08T18:28:00Z">
        <w:r w:rsidRPr="00647A95" w:rsidDel="00C958C2">
          <w:rPr>
            <w:color w:val="000000"/>
            <w:lang w:val="es-EC"/>
          </w:rPr>
          <w:delText>,</w:delText>
        </w:r>
      </w:del>
      <w:r w:rsidRPr="00647A95">
        <w:rPr>
          <w:color w:val="000000"/>
          <w:lang w:val="es-EC"/>
        </w:rPr>
        <w:t xml:space="preserve"> </w:t>
      </w:r>
      <w:ins w:id="425" w:author="Administrador" w:date="2021-09-08T18:28:00Z">
        <w:r w:rsidR="00C958C2" w:rsidRPr="00647A95">
          <w:rPr>
            <w:color w:val="000000"/>
            <w:lang w:val="es-EC"/>
          </w:rPr>
          <w:t xml:space="preserve">el análisis co-citas </w:t>
        </w:r>
      </w:ins>
      <w:r w:rsidRPr="00647A95">
        <w:rPr>
          <w:color w:val="000000"/>
          <w:lang w:val="es-EC"/>
        </w:rPr>
        <w:t>con un 10.3% (6 de 58)</w:t>
      </w:r>
      <w:ins w:id="426" w:author="Administrador" w:date="2021-09-08T18:28:00Z">
        <w:r w:rsidR="00C958C2">
          <w:rPr>
            <w:color w:val="000000"/>
            <w:lang w:val="es-EC"/>
          </w:rPr>
          <w:t>,</w:t>
        </w:r>
      </w:ins>
      <w:r w:rsidRPr="00647A95">
        <w:rPr>
          <w:color w:val="000000"/>
          <w:lang w:val="es-EC"/>
        </w:rPr>
        <w:t xml:space="preserve"> </w:t>
      </w:r>
      <w:del w:id="427" w:author="Administrador" w:date="2021-09-08T18:28:00Z">
        <w:r w:rsidRPr="00647A95" w:rsidDel="00C958C2">
          <w:rPr>
            <w:color w:val="000000"/>
            <w:lang w:val="es-EC"/>
          </w:rPr>
          <w:delText xml:space="preserve">el análisis co-citas </w:delText>
        </w:r>
      </w:del>
      <w:r w:rsidRPr="00647A95">
        <w:rPr>
          <w:lang w:val="es-EC"/>
        </w:rPr>
        <w:t>que reconoce la afinidad entre los autores co-citados</w:t>
      </w:r>
      <w:r w:rsidR="008365A3" w:rsidRPr="00647A95">
        <w:rPr>
          <w:lang w:val="es-EC"/>
        </w:rPr>
        <w:t xml:space="preserve"> </w:t>
      </w:r>
      <w:r w:rsidR="008365A3" w:rsidRPr="00647A95">
        <w:rPr>
          <w:lang w:val="es-EC"/>
        </w:rPr>
        <w:fldChar w:fldCharType="begin" w:fldLock="1"/>
      </w:r>
      <w:r w:rsidR="008365A3" w:rsidRPr="00647A95">
        <w:rPr>
          <w:lang w:val="es-EC"/>
        </w:rPr>
        <w:instrText>ADDIN CSL_CITATION {"citationItems":[{"id":"ITEM-1","itemData":{"abstract":"The pertinence and utility of co-citation analysis as a research method in Library and Information Science (LIS) are shown by means of bibliometric nd content analysis of the main works published on this topic. The size and evolution of the literature are analysed, as well as the documentary typology and the subject of the journals where the main contributions are published. The most frequently used methods and techniques for the analysis and visualization of the knowledge structures of scientific domains are described, and the proposed models of maps are presented. Some of the applications and possible uses of the results of these analyses are shown, as well as their advantages and limitations.","author":[{"dropping-particle":"","family":"Miguel","given":"Sandra","non-dropping-particle":"","parse-names":false,"suffix":""},{"dropping-particle":"","family":"De-Moya-Anegón","given":"Félix","non-dropping-particle":"","parse-names":false,"suffix":""},{"dropping-particle":"","family":"Herrero-Solana","given":"Víctor","non-dropping-particle":"","parse-names":false,"suffix":""}],"container-title":"Investigación Bibliotecológica","id":"ITEM-1","issued":{"date-parts":[["2007"]]},"note":"Issue: 43\nNumber: 43\nPages: 139-155\nPublisher: Centro Universitario de Investigaciones Bibliotecológicas. Universidad Nacional Autónoma de México\nVolume: 21","title":"El análisis de co-citas como método de investigación en Bibliotecología y Ciencia de la Información","type":"article"},"uris":["http://www.mendeley.com/documents/?uuid=086b8f58-b07e-4704-a491-6c642e4c4e2a"]}],"mendeley":{"formattedCitation":"(Miguel et al., 2007)","plainTextFormattedCitation":"(Miguel et al., 2007)","previouslyFormattedCitation":"(Miguel et al., 2007)"},"properties":{"noteIndex":0},"schema":"https://github.com/citation-style-language/schema/raw/master/csl-citation.json"}</w:instrText>
      </w:r>
      <w:r w:rsidR="008365A3" w:rsidRPr="00647A95">
        <w:rPr>
          <w:lang w:val="es-EC"/>
        </w:rPr>
        <w:fldChar w:fldCharType="separate"/>
      </w:r>
      <w:r w:rsidR="008365A3" w:rsidRPr="00647A95">
        <w:rPr>
          <w:noProof/>
          <w:lang w:val="es-EC"/>
        </w:rPr>
        <w:t>(Miguel et al., 2007)</w:t>
      </w:r>
      <w:r w:rsidR="008365A3" w:rsidRPr="00647A95">
        <w:rPr>
          <w:lang w:val="es-EC"/>
        </w:rPr>
        <w:fldChar w:fldCharType="end"/>
      </w:r>
      <w:ins w:id="428" w:author="Administrador" w:date="2021-09-08T18:28:00Z">
        <w:r w:rsidR="00C958C2">
          <w:rPr>
            <w:color w:val="000000"/>
            <w:lang w:val="es-EC"/>
          </w:rPr>
          <w:t>;</w:t>
        </w:r>
      </w:ins>
      <w:del w:id="429" w:author="Administrador" w:date="2021-09-08T18:28:00Z">
        <w:r w:rsidRPr="00647A95" w:rsidDel="00C958C2">
          <w:rPr>
            <w:color w:val="000000"/>
            <w:lang w:val="es-EC"/>
          </w:rPr>
          <w:delText>,</w:delText>
        </w:r>
      </w:del>
      <w:r w:rsidRPr="00647A95">
        <w:rPr>
          <w:color w:val="000000"/>
          <w:lang w:val="es-EC"/>
        </w:rPr>
        <w:t xml:space="preserve"> </w:t>
      </w:r>
      <w:ins w:id="430" w:author="Administrador" w:date="2021-09-08T18:28:00Z">
        <w:r w:rsidR="00C958C2" w:rsidRPr="00647A95">
          <w:rPr>
            <w:color w:val="000000"/>
            <w:lang w:val="es-EC"/>
          </w:rPr>
          <w:t xml:space="preserve">el análisis de co-palabras </w:t>
        </w:r>
      </w:ins>
      <w:r w:rsidRPr="00647A95">
        <w:rPr>
          <w:color w:val="000000"/>
          <w:lang w:val="es-EC"/>
        </w:rPr>
        <w:t>con un 10.3% (6 de 58)</w:t>
      </w:r>
      <w:ins w:id="431" w:author="Administrador" w:date="2021-09-08T18:28:00Z">
        <w:r w:rsidR="00C958C2">
          <w:rPr>
            <w:color w:val="000000"/>
            <w:lang w:val="es-EC"/>
          </w:rPr>
          <w:t>,</w:t>
        </w:r>
      </w:ins>
      <w:r w:rsidRPr="00647A95">
        <w:rPr>
          <w:color w:val="000000"/>
          <w:lang w:val="es-EC"/>
        </w:rPr>
        <w:t xml:space="preserve"> </w:t>
      </w:r>
      <w:del w:id="432" w:author="Administrador" w:date="2021-09-08T18:28:00Z">
        <w:r w:rsidRPr="00647A95" w:rsidDel="00C958C2">
          <w:rPr>
            <w:color w:val="000000"/>
            <w:lang w:val="es-EC"/>
          </w:rPr>
          <w:delText xml:space="preserve">el análisis de co-palabras </w:delText>
        </w:r>
      </w:del>
      <w:r w:rsidRPr="00647A95">
        <w:rPr>
          <w:lang w:val="es-EC"/>
        </w:rPr>
        <w:t>que mapea la estructura conceptual y temática de un dominio específico</w:t>
      </w:r>
      <w:r w:rsidR="008365A3" w:rsidRPr="00647A95">
        <w:rPr>
          <w:lang w:val="es-EC"/>
        </w:rPr>
        <w:t xml:space="preserve"> </w:t>
      </w:r>
      <w:r w:rsidR="008365A3" w:rsidRPr="00647A95">
        <w:rPr>
          <w:lang w:val="es-EC"/>
        </w:rPr>
        <w:fldChar w:fldCharType="begin" w:fldLock="1"/>
      </w:r>
      <w:r w:rsidR="008365A3" w:rsidRPr="00647A95">
        <w:rPr>
          <w:lang w:val="es-EC"/>
        </w:rPr>
        <w:instrText>ADDIN CSL_CITATION {"citationItems":[{"id":"ITEM-1","itemData":{"abstract":"Se identifican las relaciones entre los conceptos y las áreas temáticas principales dentro de la categoría Biblioteconomía y Ciencias de la Información de We..., This paper aims to identify the conceptual structure in the category Library and Information Sciences in the Web of Science, in the period 2007-2017, using t...","author":[{"dropping-particle":"","family":"Galvez","given":"Carmen","non-dropping-particle":"","parse-names":false,"suffix":""}],"container-title":"Transinformação","id":"ITEM-1","issue":"3","issued":{"date-parts":[["2018"]]},"page":"277-286","title":"Análisis de co-palabras aplicado a los artículos muy citados en Biblioteconomía y Ciencias de la Información (2007-2017)","type":"article-journal","volume":"30"},"uris":["http://www.mendeley.com/documents/?uuid=b0cb7d2b-4154-407f-a8d4-c52292a1b868"]}],"mendeley":{"formattedCitation":"(Galvez, 2018)","plainTextFormattedCitation":"(Galvez, 2018)","previouslyFormattedCitation":"(Galvez, 2018)"},"properties":{"noteIndex":0},"schema":"https://github.com/citation-style-language/schema/raw/master/csl-citation.json"}</w:instrText>
      </w:r>
      <w:r w:rsidR="008365A3" w:rsidRPr="00647A95">
        <w:rPr>
          <w:lang w:val="es-EC"/>
        </w:rPr>
        <w:fldChar w:fldCharType="separate"/>
      </w:r>
      <w:r w:rsidR="008365A3" w:rsidRPr="00647A95">
        <w:rPr>
          <w:noProof/>
          <w:lang w:val="es-EC"/>
        </w:rPr>
        <w:t>(Galvez, 2018)</w:t>
      </w:r>
      <w:r w:rsidR="008365A3" w:rsidRPr="00647A95">
        <w:rPr>
          <w:lang w:val="es-EC"/>
        </w:rPr>
        <w:fldChar w:fldCharType="end"/>
      </w:r>
      <w:r w:rsidRPr="00647A95">
        <w:rPr>
          <w:color w:val="000000"/>
          <w:lang w:val="es-EC"/>
        </w:rPr>
        <w:t>. Adicionalmente, tanto la Ley de Lotka</w:t>
      </w:r>
      <w:r w:rsidR="008447A7" w:rsidRPr="00647A95">
        <w:rPr>
          <w:color w:val="000000"/>
          <w:lang w:val="es-EC"/>
        </w:rPr>
        <w:t xml:space="preserve">, la Ley de Bradford y la Ley de </w:t>
      </w:r>
      <w:r w:rsidR="00A634CD" w:rsidRPr="00647A95">
        <w:rPr>
          <w:color w:val="000000"/>
          <w:lang w:val="es-EC"/>
        </w:rPr>
        <w:t>Zipf representan</w:t>
      </w:r>
      <w:r w:rsidR="008447A7" w:rsidRPr="00647A95">
        <w:rPr>
          <w:color w:val="000000"/>
          <w:lang w:val="es-EC"/>
        </w:rPr>
        <w:t xml:space="preserve"> igualmente el 6.9% (4 de 58) de métodos bibliométricos utilizados en la literatura. La ley de Lotka </w:t>
      </w:r>
      <w:r w:rsidRPr="00647A95">
        <w:rPr>
          <w:color w:val="000000"/>
          <w:lang w:val="es-EC"/>
        </w:rPr>
        <w:t>describe la relación cuantitativa entre los autores y los artículos producidos en un campo dado y un periodo de tiempo</w:t>
      </w:r>
      <w:r w:rsidR="008365A3" w:rsidRPr="00647A95">
        <w:rPr>
          <w:color w:val="000000"/>
          <w:lang w:val="es-EC"/>
        </w:rPr>
        <w:t xml:space="preserve"> </w:t>
      </w:r>
      <w:r w:rsidR="008365A3" w:rsidRPr="00647A95">
        <w:rPr>
          <w:color w:val="000000"/>
          <w:lang w:val="es-EC"/>
        </w:rPr>
        <w:fldChar w:fldCharType="begin" w:fldLock="1"/>
      </w:r>
      <w:r w:rsidR="008365A3" w:rsidRPr="00647A95">
        <w:rPr>
          <w:color w:val="000000"/>
          <w:lang w:val="es-EC"/>
        </w:rPr>
        <w:instrText>ADDIN CSL_CITATION {"citationItems":[{"id":"ITEM-1","itemData":{"ISSN":"0187-358X","abstract":"Autoría: Rubén Urbizagástegui Alvarado. Localización: Investigación bibliotecológica. Nº. 27, 1999. Artículo de Revista en Dialnet.","author":[{"dropping-particle":"","family":"Alvarado","given":"Rubén Urbizagástegui","non-dropping-particle":"","parse-names":false,"suffix":""}],"container-title":"Investigación bibliotecológica","id":"ITEM-1","issue":"27","issued":{"date-parts":[["1999"]]},"note":"Publisher: Centro Universitario de Investigaciones Bibliotecológicas\nSection: Investigación bibliotecológica","page":"125-141","title":"La ley de Lotka y la literatura de bibliometría","type":"article-journal","volume":"13"},"uris":["http://www.mendeley.com/documents/?uuid=a1128201-68a7-466c-822c-c05d5d3a2ee4"]}],"mendeley":{"formattedCitation":"(Alvarado, 1999)","plainTextFormattedCitation":"(Alvarado, 1999)","previouslyFormattedCitation":"(Alvarado, 1999)"},"properties":{"noteIndex":0},"schema":"https://github.com/citation-style-language/schema/raw/master/csl-citation.json"}</w:instrText>
      </w:r>
      <w:r w:rsidR="008365A3" w:rsidRPr="00647A95">
        <w:rPr>
          <w:color w:val="000000"/>
          <w:lang w:val="es-EC"/>
        </w:rPr>
        <w:fldChar w:fldCharType="separate"/>
      </w:r>
      <w:r w:rsidR="008365A3" w:rsidRPr="00647A95">
        <w:rPr>
          <w:noProof/>
          <w:color w:val="000000"/>
          <w:lang w:val="es-EC"/>
        </w:rPr>
        <w:t>(Alvarado, 1999)</w:t>
      </w:r>
      <w:r w:rsidR="008365A3" w:rsidRPr="00647A95">
        <w:rPr>
          <w:color w:val="000000"/>
          <w:lang w:val="es-EC"/>
        </w:rPr>
        <w:fldChar w:fldCharType="end"/>
      </w:r>
      <w:r w:rsidR="008447A7" w:rsidRPr="00647A95">
        <w:rPr>
          <w:color w:val="000000"/>
          <w:lang w:val="es-EC"/>
        </w:rPr>
        <w:t xml:space="preserve">. La ley de Bradford </w:t>
      </w:r>
      <w:r w:rsidRPr="00647A95">
        <w:rPr>
          <w:color w:val="000000"/>
          <w:lang w:val="es-EC"/>
        </w:rPr>
        <w:t>permite seleccionar las publicaciones no solo las más productivas sino también las más relevante</w:t>
      </w:r>
      <w:ins w:id="433" w:author="Administrador" w:date="2021-09-08T18:29:00Z">
        <w:r w:rsidR="00C958C2">
          <w:rPr>
            <w:color w:val="000000"/>
            <w:lang w:val="es-EC"/>
          </w:rPr>
          <w:t>s</w:t>
        </w:r>
      </w:ins>
      <w:r w:rsidRPr="00647A95">
        <w:rPr>
          <w:color w:val="000000"/>
          <w:lang w:val="es-EC"/>
        </w:rPr>
        <w:t xml:space="preserve"> para cubrir una determinada área del conocimient</w:t>
      </w:r>
      <w:r w:rsidR="008365A3" w:rsidRPr="00647A95">
        <w:rPr>
          <w:color w:val="000000"/>
          <w:lang w:val="es-EC"/>
        </w:rPr>
        <w:t xml:space="preserve">o </w:t>
      </w:r>
      <w:r w:rsidR="008365A3" w:rsidRPr="00647A95">
        <w:rPr>
          <w:color w:val="000000"/>
          <w:lang w:val="es-EC"/>
        </w:rPr>
        <w:fldChar w:fldCharType="begin" w:fldLock="1"/>
      </w:r>
      <w:r w:rsidR="00FB291E" w:rsidRPr="00647A95">
        <w:rPr>
          <w:color w:val="000000"/>
          <w:lang w:val="es-EC"/>
        </w:rPr>
        <w:instrText>ADDIN CSL_CITATION {"citationItems":[{"id":"ITEM-1","itemData":{"ISSN":"0187-358X","abstract":"Autoría: Rubén Urbizagástegui Alvarado. Localización: Investigación bibliotecológica. Nº. 68, 2016. Artículo de Revista en Dialnet.","author":[{"dropping-particle":"","family":"Alvarado","given":"Rubén Urbizagástegui","non-dropping-particle":"","parse-names":false,"suffix":""}],"container-title":"Investigación bibliotecológica","id":"ITEM-1","issue":"68","issued":{"date-parts":[["2016"]]},"note":"Publisher: Centro Universitario de Investigaciones Bibliotecológicas\nSection: Investigación bibliotecológica","page":"51-72","title":"El crecimiento de la literatura sobre la ley de Bradford","type":"article-journal","volume":"30"},"uris":["http://www.mendeley.com/documents/?uuid=a7a6d626-5a81-4433-9f8b-22437d5ceff4"]}],"mendeley":{"formattedCitation":"(Alvarado, 2016)","plainTextFormattedCitation":"(Alvarado, 2016)","previouslyFormattedCitation":"(Alvarado, 2016)"},"properties":{"noteIndex":0},"schema":"https://github.com/citation-style-language/schema/raw/master/csl-citation.json"}</w:instrText>
      </w:r>
      <w:r w:rsidR="008365A3" w:rsidRPr="00647A95">
        <w:rPr>
          <w:color w:val="000000"/>
          <w:lang w:val="es-EC"/>
        </w:rPr>
        <w:fldChar w:fldCharType="separate"/>
      </w:r>
      <w:r w:rsidR="008365A3" w:rsidRPr="00647A95">
        <w:rPr>
          <w:noProof/>
          <w:color w:val="000000"/>
          <w:lang w:val="es-EC"/>
        </w:rPr>
        <w:t>(Alvarado, 2016)</w:t>
      </w:r>
      <w:r w:rsidR="008365A3" w:rsidRPr="00647A95">
        <w:rPr>
          <w:color w:val="000000"/>
          <w:lang w:val="es-EC"/>
        </w:rPr>
        <w:fldChar w:fldCharType="end"/>
      </w:r>
      <w:r w:rsidR="00A634CD">
        <w:rPr>
          <w:color w:val="000000"/>
          <w:lang w:val="es-EC"/>
        </w:rPr>
        <w:t>. Finalmente</w:t>
      </w:r>
      <w:ins w:id="434" w:author="Administrador" w:date="2021-09-08T18:29:00Z">
        <w:r w:rsidR="00C958C2">
          <w:rPr>
            <w:color w:val="000000"/>
            <w:lang w:val="es-EC"/>
          </w:rPr>
          <w:t>,</w:t>
        </w:r>
      </w:ins>
      <w:r w:rsidR="00A634CD">
        <w:rPr>
          <w:color w:val="000000"/>
          <w:lang w:val="es-EC"/>
        </w:rPr>
        <w:t xml:space="preserve"> la ley de Zipf </w:t>
      </w:r>
      <w:r w:rsidRPr="00647A95">
        <w:rPr>
          <w:color w:val="000000"/>
          <w:lang w:val="es-EC"/>
        </w:rPr>
        <w:t>proporciona mecanismos para identificar y selecciona</w:t>
      </w:r>
      <w:r w:rsidR="00FB291E" w:rsidRPr="00647A95">
        <w:rPr>
          <w:color w:val="000000"/>
          <w:lang w:val="es-EC"/>
        </w:rPr>
        <w:t xml:space="preserve">r las palabras clave de un texto </w:t>
      </w:r>
      <w:r w:rsidR="00FB291E" w:rsidRPr="00647A95">
        <w:rPr>
          <w:color w:val="000000"/>
          <w:lang w:val="es-EC"/>
        </w:rPr>
        <w:fldChar w:fldCharType="begin" w:fldLock="1"/>
      </w:r>
      <w:r w:rsidR="00FB291E" w:rsidRPr="00647A95">
        <w:rPr>
          <w:color w:val="000000"/>
          <w:lang w:val="es-EC"/>
        </w:rPr>
        <w:instrText>ADDIN CSL_CITATION {"citationItems":[{"id":"ITEM-1","itemData":{"ISSN":"0187-358X","abstract":"Autorías: Rubén Urbizagástegui Alvarado, Cristina Restrepo Arango. Localización: Investigación bibliotecológica. Nº. 54, 2011. Artículo de Revista en Dialnet.","author":[{"dropping-particle":"","family":"Alvarado","given":"Rubén Urbizagástegui","non-dropping-particle":"","parse-names":false,"suffix":""},{"dropping-particle":"","family":"Arango","given":"Cristina Restrepo","non-dropping-particle":"","parse-names":false,"suffix":""}],"container-title":"Investigación bibliotecológica","id":"ITEM-1","issue":"54","issued":{"date-parts":[["2011"]]},"note":"Publisher: Centro Universitario de Investigaciones Bibliotecológicas\nSection: Investigación bibliotecológica","page":"71-92","title":"La ley de Zipf y el punto de transición de Goffman en la indización automática","type":"article-journal","volume":"25"},"uris":["http://www.mendeley.com/documents/?uuid=4b13e60e-7753-48c7-a2c0-946609ac9ac9"]}],"mendeley":{"formattedCitation":"(Alvarado &amp; Arango, 2011)","plainTextFormattedCitation":"(Alvarado &amp; Arango, 2011)","previouslyFormattedCitation":"(Alvarado &amp; Arango, 2011)"},"properties":{"noteIndex":0},"schema":"https://github.com/citation-style-language/schema/raw/master/csl-citation.json"}</w:instrText>
      </w:r>
      <w:r w:rsidR="00FB291E" w:rsidRPr="00647A95">
        <w:rPr>
          <w:color w:val="000000"/>
          <w:lang w:val="es-EC"/>
        </w:rPr>
        <w:fldChar w:fldCharType="separate"/>
      </w:r>
      <w:r w:rsidR="00FB291E" w:rsidRPr="00647A95">
        <w:rPr>
          <w:noProof/>
          <w:color w:val="000000"/>
          <w:lang w:val="es-EC"/>
        </w:rPr>
        <w:t>(Alvarado &amp; Arango, 2011)</w:t>
      </w:r>
      <w:r w:rsidR="00FB291E" w:rsidRPr="00647A95">
        <w:rPr>
          <w:color w:val="000000"/>
          <w:lang w:val="es-EC"/>
        </w:rPr>
        <w:fldChar w:fldCharType="end"/>
      </w:r>
      <w:r w:rsidR="002E4833" w:rsidRPr="00647A95">
        <w:rPr>
          <w:color w:val="000000"/>
          <w:lang w:val="es-EC"/>
        </w:rPr>
        <w:t>.</w:t>
      </w:r>
    </w:p>
    <w:tbl>
      <w:tblPr>
        <w:tblStyle w:val="Tablaconcuadrcula"/>
        <w:tblW w:w="0" w:type="auto"/>
        <w:tblLook w:val="04A0" w:firstRow="1" w:lastRow="0" w:firstColumn="1" w:lastColumn="0" w:noHBand="0" w:noVBand="1"/>
      </w:tblPr>
      <w:tblGrid>
        <w:gridCol w:w="4252"/>
        <w:gridCol w:w="4242"/>
      </w:tblGrid>
      <w:tr w:rsidR="008447A7" w:rsidRPr="00647A95" w14:paraId="5AD630AF" w14:textId="77777777" w:rsidTr="00A0420D">
        <w:tc>
          <w:tcPr>
            <w:tcW w:w="4322" w:type="dxa"/>
          </w:tcPr>
          <w:p w14:paraId="7632D3D3" w14:textId="77777777" w:rsidR="008447A7" w:rsidRPr="00647A95" w:rsidRDefault="008447A7" w:rsidP="00A0420D">
            <w:pPr>
              <w:rPr>
                <w:b/>
                <w:sz w:val="20"/>
                <w:szCs w:val="20"/>
                <w:lang w:val="es-EC"/>
              </w:rPr>
            </w:pPr>
            <w:r w:rsidRPr="00647A95">
              <w:rPr>
                <w:b/>
                <w:sz w:val="20"/>
                <w:szCs w:val="20"/>
                <w:lang w:val="es-EC"/>
              </w:rPr>
              <w:t>Método Bibliométrico</w:t>
            </w:r>
          </w:p>
        </w:tc>
        <w:tc>
          <w:tcPr>
            <w:tcW w:w="4322" w:type="dxa"/>
          </w:tcPr>
          <w:p w14:paraId="16F547F5" w14:textId="03F74238" w:rsidR="008447A7" w:rsidRPr="00647A95" w:rsidRDefault="002E4833">
            <w:pPr>
              <w:jc w:val="center"/>
              <w:rPr>
                <w:b/>
                <w:sz w:val="20"/>
                <w:szCs w:val="20"/>
                <w:lang w:val="es-EC"/>
              </w:rPr>
              <w:pPrChange w:id="435" w:author="Administrador" w:date="2021-09-08T18:29:00Z">
                <w:pPr/>
              </w:pPrChange>
            </w:pPr>
            <w:r w:rsidRPr="00647A95">
              <w:rPr>
                <w:b/>
                <w:sz w:val="20"/>
                <w:szCs w:val="20"/>
                <w:lang w:val="es-EC"/>
              </w:rPr>
              <w:t># de Artículos</w:t>
            </w:r>
          </w:p>
        </w:tc>
      </w:tr>
      <w:tr w:rsidR="008447A7" w:rsidRPr="00647A95" w14:paraId="7B715206" w14:textId="77777777" w:rsidTr="00A0420D">
        <w:tc>
          <w:tcPr>
            <w:tcW w:w="4322" w:type="dxa"/>
          </w:tcPr>
          <w:p w14:paraId="661689A1" w14:textId="77777777" w:rsidR="008447A7" w:rsidRPr="00647A95" w:rsidRDefault="008447A7" w:rsidP="00A0420D">
            <w:pPr>
              <w:rPr>
                <w:sz w:val="20"/>
                <w:szCs w:val="20"/>
                <w:lang w:val="es-EC"/>
              </w:rPr>
            </w:pPr>
            <w:r w:rsidRPr="00647A95">
              <w:rPr>
                <w:sz w:val="20"/>
                <w:szCs w:val="20"/>
                <w:lang w:val="es-EC"/>
              </w:rPr>
              <w:t>Análisis de citación</w:t>
            </w:r>
          </w:p>
        </w:tc>
        <w:tc>
          <w:tcPr>
            <w:tcW w:w="4322" w:type="dxa"/>
          </w:tcPr>
          <w:p w14:paraId="09AAE073" w14:textId="77777777" w:rsidR="008447A7" w:rsidRPr="00647A95" w:rsidRDefault="008447A7">
            <w:pPr>
              <w:jc w:val="center"/>
              <w:rPr>
                <w:sz w:val="20"/>
                <w:szCs w:val="20"/>
                <w:lang w:val="es-EC"/>
              </w:rPr>
              <w:pPrChange w:id="436" w:author="Administrador" w:date="2021-09-08T18:29:00Z">
                <w:pPr/>
              </w:pPrChange>
            </w:pPr>
            <w:r w:rsidRPr="00647A95">
              <w:rPr>
                <w:sz w:val="20"/>
                <w:szCs w:val="20"/>
                <w:lang w:val="es-EC"/>
              </w:rPr>
              <w:t>16</w:t>
            </w:r>
          </w:p>
        </w:tc>
      </w:tr>
      <w:tr w:rsidR="008447A7" w:rsidRPr="00647A95" w14:paraId="1DEC073F" w14:textId="77777777" w:rsidTr="00A0420D">
        <w:tc>
          <w:tcPr>
            <w:tcW w:w="4322" w:type="dxa"/>
          </w:tcPr>
          <w:p w14:paraId="45649D80" w14:textId="77777777" w:rsidR="008447A7" w:rsidRPr="00647A95" w:rsidRDefault="008447A7" w:rsidP="00A0420D">
            <w:pPr>
              <w:rPr>
                <w:sz w:val="20"/>
                <w:szCs w:val="20"/>
                <w:lang w:val="es-EC"/>
              </w:rPr>
            </w:pPr>
            <w:r w:rsidRPr="00647A95">
              <w:rPr>
                <w:sz w:val="20"/>
                <w:szCs w:val="20"/>
                <w:lang w:val="es-EC"/>
              </w:rPr>
              <w:t>Análisis de co-cita</w:t>
            </w:r>
          </w:p>
        </w:tc>
        <w:tc>
          <w:tcPr>
            <w:tcW w:w="4322" w:type="dxa"/>
          </w:tcPr>
          <w:p w14:paraId="3FFB11F0" w14:textId="77777777" w:rsidR="008447A7" w:rsidRPr="00647A95" w:rsidRDefault="008447A7">
            <w:pPr>
              <w:jc w:val="center"/>
              <w:rPr>
                <w:sz w:val="20"/>
                <w:szCs w:val="20"/>
                <w:lang w:val="es-EC"/>
              </w:rPr>
              <w:pPrChange w:id="437" w:author="Administrador" w:date="2021-09-08T18:29:00Z">
                <w:pPr/>
              </w:pPrChange>
            </w:pPr>
            <w:r w:rsidRPr="00647A95">
              <w:rPr>
                <w:sz w:val="20"/>
                <w:szCs w:val="20"/>
                <w:lang w:val="es-EC"/>
              </w:rPr>
              <w:t>6</w:t>
            </w:r>
          </w:p>
        </w:tc>
      </w:tr>
      <w:tr w:rsidR="008447A7" w:rsidRPr="00647A95" w14:paraId="13AE32AF" w14:textId="77777777" w:rsidTr="00A0420D">
        <w:tc>
          <w:tcPr>
            <w:tcW w:w="4322" w:type="dxa"/>
          </w:tcPr>
          <w:p w14:paraId="02DEB450" w14:textId="77777777" w:rsidR="008447A7" w:rsidRPr="00647A95" w:rsidRDefault="008447A7" w:rsidP="00A0420D">
            <w:pPr>
              <w:rPr>
                <w:sz w:val="20"/>
                <w:szCs w:val="20"/>
                <w:lang w:val="es-EC"/>
              </w:rPr>
            </w:pPr>
            <w:r w:rsidRPr="00647A95">
              <w:rPr>
                <w:sz w:val="20"/>
                <w:szCs w:val="20"/>
                <w:lang w:val="es-EC"/>
              </w:rPr>
              <w:t>Análisis de co-ocurrencia de palabras</w:t>
            </w:r>
          </w:p>
        </w:tc>
        <w:tc>
          <w:tcPr>
            <w:tcW w:w="4322" w:type="dxa"/>
          </w:tcPr>
          <w:p w14:paraId="34B80BEC" w14:textId="77777777" w:rsidR="008447A7" w:rsidRPr="00647A95" w:rsidRDefault="008447A7">
            <w:pPr>
              <w:jc w:val="center"/>
              <w:rPr>
                <w:sz w:val="20"/>
                <w:szCs w:val="20"/>
                <w:lang w:val="es-EC"/>
              </w:rPr>
              <w:pPrChange w:id="438" w:author="Administrador" w:date="2021-09-08T18:29:00Z">
                <w:pPr/>
              </w:pPrChange>
            </w:pPr>
            <w:r w:rsidRPr="00647A95">
              <w:rPr>
                <w:sz w:val="20"/>
                <w:szCs w:val="20"/>
                <w:lang w:val="es-EC"/>
              </w:rPr>
              <w:t>6</w:t>
            </w:r>
          </w:p>
        </w:tc>
      </w:tr>
      <w:tr w:rsidR="008447A7" w:rsidRPr="00647A95" w14:paraId="4550D65C" w14:textId="77777777" w:rsidTr="00A0420D">
        <w:tc>
          <w:tcPr>
            <w:tcW w:w="4322" w:type="dxa"/>
          </w:tcPr>
          <w:p w14:paraId="1CDB14CE" w14:textId="77777777" w:rsidR="008447A7" w:rsidRPr="00647A95" w:rsidRDefault="008447A7" w:rsidP="00A0420D">
            <w:pPr>
              <w:rPr>
                <w:sz w:val="20"/>
                <w:szCs w:val="20"/>
                <w:lang w:val="es-EC"/>
              </w:rPr>
            </w:pPr>
            <w:r w:rsidRPr="00647A95">
              <w:rPr>
                <w:sz w:val="20"/>
                <w:szCs w:val="20"/>
                <w:lang w:val="es-EC"/>
              </w:rPr>
              <w:t>Análisis de co-autores</w:t>
            </w:r>
          </w:p>
        </w:tc>
        <w:tc>
          <w:tcPr>
            <w:tcW w:w="4322" w:type="dxa"/>
          </w:tcPr>
          <w:p w14:paraId="1BB9E347" w14:textId="77777777" w:rsidR="008447A7" w:rsidRPr="00647A95" w:rsidRDefault="008447A7">
            <w:pPr>
              <w:jc w:val="center"/>
              <w:rPr>
                <w:sz w:val="20"/>
                <w:szCs w:val="20"/>
                <w:lang w:val="es-EC"/>
              </w:rPr>
              <w:pPrChange w:id="439" w:author="Administrador" w:date="2021-09-08T18:29:00Z">
                <w:pPr/>
              </w:pPrChange>
            </w:pPr>
            <w:r w:rsidRPr="00647A95">
              <w:rPr>
                <w:sz w:val="20"/>
                <w:szCs w:val="20"/>
                <w:lang w:val="es-EC"/>
              </w:rPr>
              <w:t>5</w:t>
            </w:r>
          </w:p>
        </w:tc>
      </w:tr>
      <w:tr w:rsidR="008447A7" w:rsidRPr="00647A95" w14:paraId="74F800D8" w14:textId="77777777" w:rsidTr="00A0420D">
        <w:tc>
          <w:tcPr>
            <w:tcW w:w="4322" w:type="dxa"/>
          </w:tcPr>
          <w:p w14:paraId="493C70C5" w14:textId="77777777" w:rsidR="008447A7" w:rsidRPr="00647A95" w:rsidRDefault="008447A7" w:rsidP="00A0420D">
            <w:pPr>
              <w:rPr>
                <w:sz w:val="20"/>
                <w:szCs w:val="20"/>
                <w:lang w:val="es-EC"/>
              </w:rPr>
            </w:pPr>
            <w:r w:rsidRPr="00647A95">
              <w:rPr>
                <w:sz w:val="20"/>
                <w:szCs w:val="20"/>
                <w:lang w:val="es-EC"/>
              </w:rPr>
              <w:t>Ley de Lotka</w:t>
            </w:r>
          </w:p>
        </w:tc>
        <w:tc>
          <w:tcPr>
            <w:tcW w:w="4322" w:type="dxa"/>
          </w:tcPr>
          <w:p w14:paraId="2EBF1E3E" w14:textId="77777777" w:rsidR="008447A7" w:rsidRPr="00647A95" w:rsidRDefault="008447A7">
            <w:pPr>
              <w:jc w:val="center"/>
              <w:rPr>
                <w:sz w:val="20"/>
                <w:szCs w:val="20"/>
                <w:lang w:val="es-EC"/>
              </w:rPr>
              <w:pPrChange w:id="440" w:author="Administrador" w:date="2021-09-08T18:29:00Z">
                <w:pPr/>
              </w:pPrChange>
            </w:pPr>
            <w:r w:rsidRPr="00647A95">
              <w:rPr>
                <w:sz w:val="20"/>
                <w:szCs w:val="20"/>
                <w:lang w:val="es-EC"/>
              </w:rPr>
              <w:t>4</w:t>
            </w:r>
          </w:p>
        </w:tc>
      </w:tr>
      <w:tr w:rsidR="008447A7" w:rsidRPr="00647A95" w14:paraId="2AEC2D8A" w14:textId="77777777" w:rsidTr="00A0420D">
        <w:tc>
          <w:tcPr>
            <w:tcW w:w="4322" w:type="dxa"/>
          </w:tcPr>
          <w:p w14:paraId="694553E1" w14:textId="77777777" w:rsidR="008447A7" w:rsidRPr="00647A95" w:rsidRDefault="008447A7" w:rsidP="00A0420D">
            <w:pPr>
              <w:rPr>
                <w:sz w:val="20"/>
                <w:szCs w:val="20"/>
                <w:lang w:val="es-EC"/>
              </w:rPr>
            </w:pPr>
            <w:r w:rsidRPr="00647A95">
              <w:rPr>
                <w:sz w:val="20"/>
                <w:szCs w:val="20"/>
                <w:lang w:val="es-EC"/>
              </w:rPr>
              <w:t>Ley de Bradford</w:t>
            </w:r>
          </w:p>
        </w:tc>
        <w:tc>
          <w:tcPr>
            <w:tcW w:w="4322" w:type="dxa"/>
          </w:tcPr>
          <w:p w14:paraId="23AFD0DB" w14:textId="77777777" w:rsidR="008447A7" w:rsidRPr="00647A95" w:rsidRDefault="008447A7">
            <w:pPr>
              <w:jc w:val="center"/>
              <w:rPr>
                <w:sz w:val="20"/>
                <w:szCs w:val="20"/>
                <w:lang w:val="es-EC"/>
              </w:rPr>
              <w:pPrChange w:id="441" w:author="Administrador" w:date="2021-09-08T18:29:00Z">
                <w:pPr/>
              </w:pPrChange>
            </w:pPr>
            <w:r w:rsidRPr="00647A95">
              <w:rPr>
                <w:sz w:val="20"/>
                <w:szCs w:val="20"/>
                <w:lang w:val="es-EC"/>
              </w:rPr>
              <w:t>4</w:t>
            </w:r>
          </w:p>
        </w:tc>
      </w:tr>
      <w:tr w:rsidR="008447A7" w:rsidRPr="00647A95" w14:paraId="161E1F15" w14:textId="77777777" w:rsidTr="00A0420D">
        <w:tc>
          <w:tcPr>
            <w:tcW w:w="4322" w:type="dxa"/>
          </w:tcPr>
          <w:p w14:paraId="419BC1A7" w14:textId="77777777" w:rsidR="008447A7" w:rsidRPr="00647A95" w:rsidRDefault="008447A7" w:rsidP="00A0420D">
            <w:pPr>
              <w:rPr>
                <w:sz w:val="20"/>
                <w:szCs w:val="20"/>
                <w:lang w:val="es-EC"/>
              </w:rPr>
            </w:pPr>
            <w:r w:rsidRPr="00647A95">
              <w:rPr>
                <w:sz w:val="20"/>
                <w:szCs w:val="20"/>
                <w:lang w:val="es-EC"/>
              </w:rPr>
              <w:t>Ley de Zipf</w:t>
            </w:r>
          </w:p>
        </w:tc>
        <w:tc>
          <w:tcPr>
            <w:tcW w:w="4322" w:type="dxa"/>
          </w:tcPr>
          <w:p w14:paraId="0F60F831" w14:textId="77777777" w:rsidR="008447A7" w:rsidRPr="00647A95" w:rsidRDefault="008447A7">
            <w:pPr>
              <w:jc w:val="center"/>
              <w:rPr>
                <w:sz w:val="20"/>
                <w:szCs w:val="20"/>
                <w:lang w:val="es-EC"/>
              </w:rPr>
              <w:pPrChange w:id="442" w:author="Administrador" w:date="2021-09-08T18:29:00Z">
                <w:pPr/>
              </w:pPrChange>
            </w:pPr>
            <w:r w:rsidRPr="00647A95">
              <w:rPr>
                <w:sz w:val="20"/>
                <w:szCs w:val="20"/>
                <w:lang w:val="es-EC"/>
              </w:rPr>
              <w:t>4</w:t>
            </w:r>
          </w:p>
        </w:tc>
      </w:tr>
    </w:tbl>
    <w:p w14:paraId="4BEED6E7" w14:textId="2DD59637" w:rsidR="00DC50A7" w:rsidRPr="00647A95" w:rsidRDefault="00DC50A7" w:rsidP="008447A7">
      <w:pPr>
        <w:pStyle w:val="Tablas"/>
      </w:pPr>
      <w:bookmarkStart w:id="443" w:name="_Toc79761865"/>
      <w:r w:rsidRPr="00647A95">
        <w:t>Métodos Bibliométricos</w:t>
      </w:r>
      <w:bookmarkEnd w:id="443"/>
    </w:p>
    <w:p w14:paraId="15D0C698" w14:textId="4E22BE72" w:rsidR="008447A7" w:rsidRPr="00647A95" w:rsidRDefault="0051678B" w:rsidP="00595AC8">
      <w:pPr>
        <w:rPr>
          <w:color w:val="000000"/>
          <w:lang w:val="es-EC"/>
        </w:rPr>
      </w:pPr>
      <w:ins w:id="444" w:author="Administrador" w:date="2021-09-08T18:30:00Z">
        <w:r>
          <w:rPr>
            <w:color w:val="000000"/>
            <w:lang w:val="es-EC"/>
          </w:rPr>
          <w:t>C</w:t>
        </w:r>
        <w:r w:rsidRPr="00647A95">
          <w:rPr>
            <w:color w:val="000000"/>
            <w:lang w:val="es-EC"/>
          </w:rPr>
          <w:t xml:space="preserve">omo </w:t>
        </w:r>
        <w:r w:rsidRPr="00647A95">
          <w:rPr>
            <w:i/>
            <w:color w:val="000000"/>
            <w:lang w:val="es-EC"/>
          </w:rPr>
          <w:t>indicador bibliométrico</w:t>
        </w:r>
        <w:r w:rsidRPr="00647A95">
          <w:rPr>
            <w:color w:val="000000"/>
            <w:lang w:val="es-EC"/>
          </w:rPr>
          <w:t xml:space="preserve"> más utilizado</w:t>
        </w:r>
      </w:ins>
      <w:ins w:id="445" w:author="Administrador" w:date="2021-09-08T18:34:00Z">
        <w:r>
          <w:rPr>
            <w:color w:val="000000"/>
            <w:lang w:val="es-EC"/>
          </w:rPr>
          <w:t xml:space="preserve"> en Scopus</w:t>
        </w:r>
      </w:ins>
      <w:ins w:id="446" w:author="Administrador" w:date="2021-09-08T18:30:00Z">
        <w:r>
          <w:rPr>
            <w:color w:val="000000"/>
            <w:lang w:val="es-EC"/>
          </w:rPr>
          <w:t>,</w:t>
        </w:r>
        <w:r w:rsidRPr="00647A95">
          <w:rPr>
            <w:color w:val="000000"/>
            <w:lang w:val="es-EC"/>
          </w:rPr>
          <w:t xml:space="preserve"> </w:t>
        </w:r>
      </w:ins>
      <w:del w:id="447" w:author="Administrador" w:date="2021-09-08T18:30:00Z">
        <w:r w:rsidR="008447A7" w:rsidRPr="00647A95" w:rsidDel="0051678B">
          <w:rPr>
            <w:color w:val="000000"/>
            <w:lang w:val="es-EC"/>
          </w:rPr>
          <w:delText xml:space="preserve">Por otro lado, como </w:delText>
        </w:r>
      </w:del>
      <w:r w:rsidR="008447A7" w:rsidRPr="00647A95">
        <w:rPr>
          <w:color w:val="000000"/>
          <w:lang w:val="es-EC"/>
        </w:rPr>
        <w:t>se puede</w:t>
      </w:r>
      <w:ins w:id="448" w:author="Administrador" w:date="2021-09-08T18:34:00Z">
        <w:r>
          <w:rPr>
            <w:color w:val="000000"/>
            <w:lang w:val="es-EC"/>
          </w:rPr>
          <w:t xml:space="preserve"> observar</w:t>
        </w:r>
      </w:ins>
      <w:del w:id="449" w:author="Administrador" w:date="2021-09-08T18:34:00Z">
        <w:r w:rsidR="008447A7" w:rsidRPr="00647A95" w:rsidDel="0051678B">
          <w:rPr>
            <w:color w:val="000000"/>
            <w:lang w:val="es-EC"/>
          </w:rPr>
          <w:delText xml:space="preserve"> observar los resultados de Scopus</w:delText>
        </w:r>
      </w:del>
      <w:r w:rsidR="008447A7" w:rsidRPr="00647A95">
        <w:rPr>
          <w:color w:val="000000"/>
          <w:lang w:val="es-EC"/>
        </w:rPr>
        <w:t xml:space="preserve"> en la Tabla 3, </w:t>
      </w:r>
      <w:ins w:id="450" w:author="Administrador" w:date="2021-09-08T18:34:00Z">
        <w:r>
          <w:rPr>
            <w:color w:val="000000"/>
            <w:lang w:val="es-EC"/>
          </w:rPr>
          <w:t>que</w:t>
        </w:r>
      </w:ins>
      <w:ins w:id="451" w:author="Administrador" w:date="2021-09-08T18:30:00Z">
        <w:r>
          <w:rPr>
            <w:color w:val="000000"/>
            <w:lang w:val="es-EC"/>
          </w:rPr>
          <w:t xml:space="preserve"> </w:t>
        </w:r>
      </w:ins>
      <w:del w:id="452" w:author="Administrador" w:date="2021-09-08T18:30:00Z">
        <w:r w:rsidR="008447A7" w:rsidRPr="00647A95" w:rsidDel="0051678B">
          <w:rPr>
            <w:color w:val="000000"/>
            <w:lang w:val="es-EC"/>
          </w:rPr>
          <w:delText>s</w:delText>
        </w:r>
      </w:del>
      <w:del w:id="453" w:author="Administrador" w:date="2021-09-08T18:31:00Z">
        <w:r w:rsidR="008447A7" w:rsidRPr="00647A95" w:rsidDel="0051678B">
          <w:rPr>
            <w:color w:val="000000"/>
            <w:lang w:val="es-EC"/>
          </w:rPr>
          <w:delText xml:space="preserve">e </w:delText>
        </w:r>
      </w:del>
      <w:r w:rsidR="008447A7" w:rsidRPr="00647A95">
        <w:rPr>
          <w:color w:val="000000"/>
          <w:lang w:val="es-EC"/>
        </w:rPr>
        <w:t>destaca el número de citas con un 37.9% (22 de 58)</w:t>
      </w:r>
      <w:del w:id="454" w:author="Administrador" w:date="2021-09-08T18:30:00Z">
        <w:r w:rsidR="008447A7" w:rsidRPr="00647A95" w:rsidDel="0051678B">
          <w:rPr>
            <w:color w:val="000000"/>
            <w:lang w:val="es-EC"/>
          </w:rPr>
          <w:delText xml:space="preserve"> como </w:delText>
        </w:r>
        <w:r w:rsidR="008447A7" w:rsidRPr="00647A95" w:rsidDel="0051678B">
          <w:rPr>
            <w:i/>
            <w:color w:val="000000"/>
            <w:lang w:val="es-EC"/>
          </w:rPr>
          <w:delText>indicador bibliométrico</w:delText>
        </w:r>
        <w:r w:rsidR="008447A7" w:rsidRPr="00647A95" w:rsidDel="0051678B">
          <w:rPr>
            <w:color w:val="000000"/>
            <w:lang w:val="es-EC"/>
          </w:rPr>
          <w:delText xml:space="preserve"> más utilizado</w:delText>
        </w:r>
      </w:del>
      <w:r w:rsidR="008447A7" w:rsidRPr="00647A95">
        <w:rPr>
          <w:color w:val="000000"/>
          <w:lang w:val="es-EC"/>
        </w:rPr>
        <w:t xml:space="preserve">, seguido del número de artículos con un 25.9% (15 de 58), numero de autores con un </w:t>
      </w:r>
      <w:r w:rsidR="008447A7" w:rsidRPr="00647A95">
        <w:rPr>
          <w:color w:val="000000"/>
          <w:lang w:val="es-EC"/>
        </w:rPr>
        <w:lastRenderedPageBreak/>
        <w:t xml:space="preserve">20.7%(12 de 58), el índice h con un 18.9% (11 de 58), el factor de impacto con 13.7% (8 de 58) y </w:t>
      </w:r>
      <w:ins w:id="455" w:author="Administrador" w:date="2021-09-08T18:35:00Z">
        <w:r>
          <w:rPr>
            <w:color w:val="000000"/>
            <w:lang w:val="es-EC"/>
          </w:rPr>
          <w:t>C</w:t>
        </w:r>
      </w:ins>
      <w:del w:id="456" w:author="Administrador" w:date="2021-09-08T18:35:00Z">
        <w:r w:rsidR="008447A7" w:rsidRPr="00647A95" w:rsidDel="0051678B">
          <w:rPr>
            <w:color w:val="000000"/>
            <w:lang w:val="es-EC"/>
          </w:rPr>
          <w:delText>c</w:delText>
        </w:r>
      </w:del>
      <w:r w:rsidR="008447A7" w:rsidRPr="00647A95">
        <w:rPr>
          <w:color w:val="000000"/>
          <w:lang w:val="es-EC"/>
        </w:rPr>
        <w:t>ite</w:t>
      </w:r>
      <w:ins w:id="457" w:author="Administrador" w:date="2021-09-08T18:35:00Z">
        <w:r>
          <w:rPr>
            <w:color w:val="000000"/>
            <w:lang w:val="es-EC"/>
          </w:rPr>
          <w:t>S</w:t>
        </w:r>
      </w:ins>
      <w:del w:id="458" w:author="Administrador" w:date="2021-09-08T18:35:00Z">
        <w:r w:rsidR="008447A7" w:rsidRPr="00647A95" w:rsidDel="0051678B">
          <w:rPr>
            <w:color w:val="000000"/>
            <w:lang w:val="es-EC"/>
          </w:rPr>
          <w:delText>s</w:delText>
        </w:r>
      </w:del>
      <w:r w:rsidR="008447A7" w:rsidRPr="00647A95">
        <w:rPr>
          <w:color w:val="000000"/>
          <w:lang w:val="es-EC"/>
        </w:rPr>
        <w:t xml:space="preserve">core con 5.2% (3 de 58). Asimismo, para el análisis bibliométrico se extraen metadatos de las publicaciones como autor, tema, país, institución, revista, año de publicación, categoría, idioma, afiliación y título. </w:t>
      </w:r>
      <w:r w:rsidR="008447A7" w:rsidRPr="00647A95">
        <w:rPr>
          <w:lang w:val="es-EC"/>
        </w:rPr>
        <w:t>También</w:t>
      </w:r>
      <w:ins w:id="459" w:author="Administrador" w:date="2021-09-08T18:35:00Z">
        <w:r>
          <w:rPr>
            <w:lang w:val="es-EC"/>
          </w:rPr>
          <w:t>,</w:t>
        </w:r>
      </w:ins>
      <w:r w:rsidR="008447A7" w:rsidRPr="00647A95">
        <w:rPr>
          <w:lang w:val="es-EC"/>
        </w:rPr>
        <w:t xml:space="preserve"> se presentan los resultados que corresponden a Scielo, en el cual </w:t>
      </w:r>
      <w:r w:rsidR="008447A7" w:rsidRPr="00647A95">
        <w:rPr>
          <w:color w:val="000000"/>
          <w:lang w:val="es-EC"/>
        </w:rPr>
        <w:t>se destaca el número de artículos con un 80.8% (21 de 26), seguido del número de citaciones con un 65.4% (17 de 26) y el número de autores con un 53.9% (14 de 26), resultados que ratifican a los expuestos en Scopus que determinan el número de artículos y el número de citaciones como los más relev</w:t>
      </w:r>
      <w:r w:rsidR="00595AC8" w:rsidRPr="00647A95">
        <w:rPr>
          <w:color w:val="000000"/>
          <w:lang w:val="es-EC"/>
        </w:rPr>
        <w:t>antes.</w:t>
      </w:r>
    </w:p>
    <w:tbl>
      <w:tblPr>
        <w:tblStyle w:val="Tablaconcuadrcula"/>
        <w:tblW w:w="0" w:type="auto"/>
        <w:tblLook w:val="04A0" w:firstRow="1" w:lastRow="0" w:firstColumn="1" w:lastColumn="0" w:noHBand="0" w:noVBand="1"/>
      </w:tblPr>
      <w:tblGrid>
        <w:gridCol w:w="3021"/>
        <w:gridCol w:w="2936"/>
        <w:gridCol w:w="2537"/>
      </w:tblGrid>
      <w:tr w:rsidR="008447A7" w:rsidRPr="00647A95" w14:paraId="69DB8AFC" w14:textId="77777777" w:rsidTr="00A0420D">
        <w:tc>
          <w:tcPr>
            <w:tcW w:w="3087" w:type="dxa"/>
          </w:tcPr>
          <w:p w14:paraId="055F7BE1" w14:textId="77777777" w:rsidR="008447A7" w:rsidRPr="00647A95" w:rsidRDefault="008447A7" w:rsidP="00A0420D">
            <w:pPr>
              <w:rPr>
                <w:b/>
                <w:sz w:val="20"/>
                <w:szCs w:val="20"/>
                <w:lang w:val="es-EC"/>
              </w:rPr>
            </w:pPr>
            <w:r w:rsidRPr="00647A95">
              <w:rPr>
                <w:b/>
                <w:sz w:val="20"/>
                <w:szCs w:val="20"/>
                <w:lang w:val="es-EC"/>
              </w:rPr>
              <w:t>Indicador Bibliométrico</w:t>
            </w:r>
          </w:p>
        </w:tc>
        <w:tc>
          <w:tcPr>
            <w:tcW w:w="3022" w:type="dxa"/>
          </w:tcPr>
          <w:p w14:paraId="3B20253B" w14:textId="77777777" w:rsidR="008447A7" w:rsidRPr="00647A95" w:rsidRDefault="008447A7" w:rsidP="00A0420D">
            <w:pPr>
              <w:rPr>
                <w:b/>
                <w:sz w:val="20"/>
                <w:szCs w:val="20"/>
                <w:lang w:val="es-EC"/>
              </w:rPr>
            </w:pPr>
            <w:r w:rsidRPr="00647A95">
              <w:rPr>
                <w:b/>
                <w:sz w:val="20"/>
                <w:szCs w:val="20"/>
                <w:lang w:val="es-EC"/>
              </w:rPr>
              <w:t>Scopus</w:t>
            </w:r>
          </w:p>
        </w:tc>
        <w:tc>
          <w:tcPr>
            <w:tcW w:w="2611" w:type="dxa"/>
          </w:tcPr>
          <w:p w14:paraId="5B410EA4" w14:textId="77777777" w:rsidR="008447A7" w:rsidRPr="00647A95" w:rsidRDefault="008447A7" w:rsidP="00A0420D">
            <w:pPr>
              <w:rPr>
                <w:b/>
                <w:sz w:val="20"/>
                <w:szCs w:val="20"/>
                <w:lang w:val="es-EC"/>
              </w:rPr>
            </w:pPr>
            <w:r w:rsidRPr="00647A95">
              <w:rPr>
                <w:b/>
                <w:sz w:val="20"/>
                <w:szCs w:val="20"/>
                <w:lang w:val="es-EC"/>
              </w:rPr>
              <w:t>Scielo</w:t>
            </w:r>
          </w:p>
        </w:tc>
      </w:tr>
      <w:tr w:rsidR="008447A7" w:rsidRPr="00647A95" w14:paraId="26BF9E53" w14:textId="77777777" w:rsidTr="00A0420D">
        <w:tc>
          <w:tcPr>
            <w:tcW w:w="3087" w:type="dxa"/>
          </w:tcPr>
          <w:p w14:paraId="266FC47C" w14:textId="77777777" w:rsidR="008447A7" w:rsidRPr="00647A95" w:rsidRDefault="008447A7" w:rsidP="00A0420D">
            <w:pPr>
              <w:rPr>
                <w:sz w:val="20"/>
                <w:szCs w:val="20"/>
                <w:lang w:val="es-EC"/>
              </w:rPr>
            </w:pPr>
            <w:r w:rsidRPr="00647A95">
              <w:rPr>
                <w:sz w:val="20"/>
                <w:szCs w:val="20"/>
                <w:lang w:val="es-EC"/>
              </w:rPr>
              <w:t>Número de artículos</w:t>
            </w:r>
          </w:p>
        </w:tc>
        <w:tc>
          <w:tcPr>
            <w:tcW w:w="3022" w:type="dxa"/>
          </w:tcPr>
          <w:p w14:paraId="28D181D8" w14:textId="77777777" w:rsidR="008447A7" w:rsidRPr="00647A95" w:rsidRDefault="008447A7" w:rsidP="00A0420D">
            <w:pPr>
              <w:rPr>
                <w:sz w:val="20"/>
                <w:szCs w:val="20"/>
                <w:lang w:val="es-EC"/>
              </w:rPr>
            </w:pPr>
            <w:r w:rsidRPr="00647A95">
              <w:rPr>
                <w:sz w:val="20"/>
                <w:szCs w:val="20"/>
                <w:lang w:val="es-EC"/>
              </w:rPr>
              <w:t>15</w:t>
            </w:r>
          </w:p>
        </w:tc>
        <w:tc>
          <w:tcPr>
            <w:tcW w:w="2611" w:type="dxa"/>
          </w:tcPr>
          <w:p w14:paraId="086F092C" w14:textId="77777777" w:rsidR="008447A7" w:rsidRPr="00647A95" w:rsidRDefault="008447A7" w:rsidP="00A0420D">
            <w:pPr>
              <w:rPr>
                <w:sz w:val="20"/>
                <w:szCs w:val="20"/>
                <w:lang w:val="es-EC"/>
              </w:rPr>
            </w:pPr>
            <w:r w:rsidRPr="00647A95">
              <w:rPr>
                <w:sz w:val="20"/>
                <w:szCs w:val="20"/>
                <w:lang w:val="es-EC"/>
              </w:rPr>
              <w:t>21</w:t>
            </w:r>
          </w:p>
        </w:tc>
      </w:tr>
      <w:tr w:rsidR="008447A7" w:rsidRPr="00647A95" w14:paraId="79D45C5F" w14:textId="77777777" w:rsidTr="00A0420D">
        <w:tc>
          <w:tcPr>
            <w:tcW w:w="3087" w:type="dxa"/>
          </w:tcPr>
          <w:p w14:paraId="2029989E" w14:textId="77777777" w:rsidR="008447A7" w:rsidRPr="00647A95" w:rsidRDefault="008447A7" w:rsidP="00A0420D">
            <w:pPr>
              <w:rPr>
                <w:sz w:val="20"/>
                <w:szCs w:val="20"/>
                <w:lang w:val="es-EC"/>
              </w:rPr>
            </w:pPr>
            <w:r w:rsidRPr="00647A95">
              <w:rPr>
                <w:sz w:val="20"/>
                <w:szCs w:val="20"/>
                <w:lang w:val="es-EC"/>
              </w:rPr>
              <w:t>Número de citaciones</w:t>
            </w:r>
          </w:p>
        </w:tc>
        <w:tc>
          <w:tcPr>
            <w:tcW w:w="3022" w:type="dxa"/>
          </w:tcPr>
          <w:p w14:paraId="76D09D4B" w14:textId="77777777" w:rsidR="008447A7" w:rsidRPr="00647A95" w:rsidRDefault="008447A7" w:rsidP="00A0420D">
            <w:pPr>
              <w:rPr>
                <w:sz w:val="20"/>
                <w:szCs w:val="20"/>
                <w:lang w:val="es-EC"/>
              </w:rPr>
            </w:pPr>
            <w:r w:rsidRPr="00647A95">
              <w:rPr>
                <w:sz w:val="20"/>
                <w:szCs w:val="20"/>
                <w:lang w:val="es-EC"/>
              </w:rPr>
              <w:t>22</w:t>
            </w:r>
          </w:p>
        </w:tc>
        <w:tc>
          <w:tcPr>
            <w:tcW w:w="2611" w:type="dxa"/>
          </w:tcPr>
          <w:p w14:paraId="3C2F336B" w14:textId="77777777" w:rsidR="008447A7" w:rsidRPr="00647A95" w:rsidRDefault="008447A7" w:rsidP="00A0420D">
            <w:pPr>
              <w:rPr>
                <w:sz w:val="20"/>
                <w:szCs w:val="20"/>
                <w:lang w:val="es-EC"/>
              </w:rPr>
            </w:pPr>
            <w:r w:rsidRPr="00647A95">
              <w:rPr>
                <w:sz w:val="20"/>
                <w:szCs w:val="20"/>
                <w:lang w:val="es-EC"/>
              </w:rPr>
              <w:t>17</w:t>
            </w:r>
          </w:p>
        </w:tc>
      </w:tr>
      <w:tr w:rsidR="008447A7" w:rsidRPr="00647A95" w14:paraId="1331169B" w14:textId="77777777" w:rsidTr="00A0420D">
        <w:tc>
          <w:tcPr>
            <w:tcW w:w="3087" w:type="dxa"/>
          </w:tcPr>
          <w:p w14:paraId="62E893CF" w14:textId="77777777" w:rsidR="008447A7" w:rsidRPr="00647A95" w:rsidRDefault="008447A7" w:rsidP="00A0420D">
            <w:pPr>
              <w:rPr>
                <w:sz w:val="20"/>
                <w:szCs w:val="20"/>
                <w:lang w:val="es-EC"/>
              </w:rPr>
            </w:pPr>
            <w:r w:rsidRPr="00647A95">
              <w:rPr>
                <w:sz w:val="20"/>
                <w:szCs w:val="20"/>
                <w:lang w:val="es-EC"/>
              </w:rPr>
              <w:t>Número de autores</w:t>
            </w:r>
          </w:p>
        </w:tc>
        <w:tc>
          <w:tcPr>
            <w:tcW w:w="3022" w:type="dxa"/>
          </w:tcPr>
          <w:p w14:paraId="0F7B4A3D" w14:textId="77777777" w:rsidR="008447A7" w:rsidRPr="00647A95" w:rsidRDefault="008447A7" w:rsidP="00A0420D">
            <w:pPr>
              <w:rPr>
                <w:sz w:val="20"/>
                <w:szCs w:val="20"/>
                <w:lang w:val="es-EC"/>
              </w:rPr>
            </w:pPr>
            <w:r w:rsidRPr="00647A95">
              <w:rPr>
                <w:sz w:val="20"/>
                <w:szCs w:val="20"/>
                <w:lang w:val="es-EC"/>
              </w:rPr>
              <w:t>12</w:t>
            </w:r>
          </w:p>
        </w:tc>
        <w:tc>
          <w:tcPr>
            <w:tcW w:w="2611" w:type="dxa"/>
          </w:tcPr>
          <w:p w14:paraId="07DBB811" w14:textId="77777777" w:rsidR="008447A7" w:rsidRPr="00647A95" w:rsidRDefault="008447A7" w:rsidP="00A0420D">
            <w:pPr>
              <w:rPr>
                <w:sz w:val="20"/>
                <w:szCs w:val="20"/>
                <w:lang w:val="es-EC"/>
              </w:rPr>
            </w:pPr>
            <w:r w:rsidRPr="00647A95">
              <w:rPr>
                <w:sz w:val="20"/>
                <w:szCs w:val="20"/>
                <w:lang w:val="es-EC"/>
              </w:rPr>
              <w:t>14</w:t>
            </w:r>
          </w:p>
        </w:tc>
      </w:tr>
      <w:tr w:rsidR="008447A7" w:rsidRPr="00647A95" w14:paraId="1F8107E0" w14:textId="77777777" w:rsidTr="00A0420D">
        <w:tc>
          <w:tcPr>
            <w:tcW w:w="3087" w:type="dxa"/>
          </w:tcPr>
          <w:p w14:paraId="5D3CF526" w14:textId="77777777" w:rsidR="008447A7" w:rsidRPr="00647A95" w:rsidRDefault="008447A7" w:rsidP="00A0420D">
            <w:pPr>
              <w:rPr>
                <w:sz w:val="20"/>
                <w:szCs w:val="20"/>
                <w:lang w:val="es-EC"/>
              </w:rPr>
            </w:pPr>
            <w:r w:rsidRPr="00647A95">
              <w:rPr>
                <w:sz w:val="20"/>
                <w:szCs w:val="20"/>
                <w:lang w:val="es-EC"/>
              </w:rPr>
              <w:t>Índice h</w:t>
            </w:r>
          </w:p>
        </w:tc>
        <w:tc>
          <w:tcPr>
            <w:tcW w:w="3022" w:type="dxa"/>
          </w:tcPr>
          <w:p w14:paraId="06959F88" w14:textId="77777777" w:rsidR="008447A7" w:rsidRPr="00647A95" w:rsidRDefault="008447A7" w:rsidP="00A0420D">
            <w:pPr>
              <w:rPr>
                <w:sz w:val="20"/>
                <w:szCs w:val="20"/>
                <w:lang w:val="es-EC"/>
              </w:rPr>
            </w:pPr>
            <w:r w:rsidRPr="00647A95">
              <w:rPr>
                <w:sz w:val="20"/>
                <w:szCs w:val="20"/>
                <w:lang w:val="es-EC"/>
              </w:rPr>
              <w:t>11</w:t>
            </w:r>
          </w:p>
        </w:tc>
        <w:tc>
          <w:tcPr>
            <w:tcW w:w="2611" w:type="dxa"/>
          </w:tcPr>
          <w:p w14:paraId="3515C706" w14:textId="77777777" w:rsidR="008447A7" w:rsidRPr="00647A95" w:rsidRDefault="008447A7" w:rsidP="00A0420D">
            <w:pPr>
              <w:rPr>
                <w:sz w:val="20"/>
                <w:szCs w:val="20"/>
                <w:lang w:val="es-EC"/>
              </w:rPr>
            </w:pPr>
            <w:r w:rsidRPr="00647A95">
              <w:rPr>
                <w:sz w:val="20"/>
                <w:szCs w:val="20"/>
                <w:lang w:val="es-EC"/>
              </w:rPr>
              <w:t>7</w:t>
            </w:r>
          </w:p>
        </w:tc>
      </w:tr>
      <w:tr w:rsidR="008447A7" w:rsidRPr="00647A95" w14:paraId="08D9FB49" w14:textId="77777777" w:rsidTr="00A0420D">
        <w:tc>
          <w:tcPr>
            <w:tcW w:w="3087" w:type="dxa"/>
          </w:tcPr>
          <w:p w14:paraId="3417D5EC" w14:textId="77777777" w:rsidR="008447A7" w:rsidRPr="00647A95" w:rsidRDefault="008447A7" w:rsidP="00A0420D">
            <w:pPr>
              <w:rPr>
                <w:sz w:val="20"/>
                <w:szCs w:val="20"/>
                <w:lang w:val="es-EC"/>
              </w:rPr>
            </w:pPr>
            <w:r w:rsidRPr="00647A95">
              <w:rPr>
                <w:sz w:val="20"/>
                <w:szCs w:val="20"/>
                <w:lang w:val="es-EC"/>
              </w:rPr>
              <w:t>Factor de impacto</w:t>
            </w:r>
          </w:p>
        </w:tc>
        <w:tc>
          <w:tcPr>
            <w:tcW w:w="3022" w:type="dxa"/>
          </w:tcPr>
          <w:p w14:paraId="11768565" w14:textId="77777777" w:rsidR="008447A7" w:rsidRPr="00647A95" w:rsidRDefault="008447A7" w:rsidP="00A0420D">
            <w:pPr>
              <w:rPr>
                <w:sz w:val="20"/>
                <w:szCs w:val="20"/>
                <w:lang w:val="es-EC"/>
              </w:rPr>
            </w:pPr>
            <w:r w:rsidRPr="00647A95">
              <w:rPr>
                <w:sz w:val="20"/>
                <w:szCs w:val="20"/>
                <w:lang w:val="es-EC"/>
              </w:rPr>
              <w:t>8</w:t>
            </w:r>
          </w:p>
        </w:tc>
        <w:tc>
          <w:tcPr>
            <w:tcW w:w="2611" w:type="dxa"/>
          </w:tcPr>
          <w:p w14:paraId="0AE8322F" w14:textId="77777777" w:rsidR="008447A7" w:rsidRPr="00647A95" w:rsidRDefault="008447A7" w:rsidP="00A0420D">
            <w:pPr>
              <w:rPr>
                <w:sz w:val="20"/>
                <w:szCs w:val="20"/>
                <w:lang w:val="es-EC"/>
              </w:rPr>
            </w:pPr>
            <w:r w:rsidRPr="00647A95">
              <w:rPr>
                <w:sz w:val="20"/>
                <w:szCs w:val="20"/>
                <w:lang w:val="es-EC"/>
              </w:rPr>
              <w:t>5</w:t>
            </w:r>
          </w:p>
        </w:tc>
      </w:tr>
      <w:tr w:rsidR="008447A7" w:rsidRPr="00647A95" w14:paraId="0FFE3710" w14:textId="77777777" w:rsidTr="00A0420D">
        <w:tc>
          <w:tcPr>
            <w:tcW w:w="3087" w:type="dxa"/>
          </w:tcPr>
          <w:p w14:paraId="2D89DA91" w14:textId="77777777" w:rsidR="008447A7" w:rsidRPr="00647A95" w:rsidRDefault="008447A7" w:rsidP="00A0420D">
            <w:pPr>
              <w:rPr>
                <w:sz w:val="20"/>
                <w:szCs w:val="20"/>
                <w:lang w:val="es-EC"/>
              </w:rPr>
            </w:pPr>
            <w:r w:rsidRPr="00647A95">
              <w:rPr>
                <w:sz w:val="20"/>
                <w:szCs w:val="20"/>
                <w:lang w:val="es-EC"/>
              </w:rPr>
              <w:t>CiteScore</w:t>
            </w:r>
          </w:p>
        </w:tc>
        <w:tc>
          <w:tcPr>
            <w:tcW w:w="3022" w:type="dxa"/>
          </w:tcPr>
          <w:p w14:paraId="1C92A540" w14:textId="77777777" w:rsidR="008447A7" w:rsidRPr="00647A95" w:rsidRDefault="008447A7" w:rsidP="00A0420D">
            <w:pPr>
              <w:rPr>
                <w:sz w:val="20"/>
                <w:szCs w:val="20"/>
                <w:lang w:val="es-EC"/>
              </w:rPr>
            </w:pPr>
            <w:r w:rsidRPr="00647A95">
              <w:rPr>
                <w:sz w:val="20"/>
                <w:szCs w:val="20"/>
                <w:lang w:val="es-EC"/>
              </w:rPr>
              <w:t>3</w:t>
            </w:r>
          </w:p>
        </w:tc>
        <w:tc>
          <w:tcPr>
            <w:tcW w:w="2611" w:type="dxa"/>
          </w:tcPr>
          <w:p w14:paraId="40DA410C" w14:textId="77777777" w:rsidR="008447A7" w:rsidRPr="00647A95" w:rsidRDefault="008447A7" w:rsidP="00A0420D">
            <w:pPr>
              <w:rPr>
                <w:sz w:val="20"/>
                <w:szCs w:val="20"/>
                <w:lang w:val="es-EC"/>
              </w:rPr>
            </w:pPr>
            <w:r w:rsidRPr="00647A95">
              <w:rPr>
                <w:sz w:val="20"/>
                <w:szCs w:val="20"/>
                <w:lang w:val="es-EC"/>
              </w:rPr>
              <w:t>3</w:t>
            </w:r>
          </w:p>
        </w:tc>
      </w:tr>
    </w:tbl>
    <w:p w14:paraId="00F64F48" w14:textId="2DC5969C" w:rsidR="00595AC8" w:rsidRPr="00647A95" w:rsidRDefault="00595AC8" w:rsidP="00595AC8">
      <w:pPr>
        <w:pStyle w:val="Tablas"/>
      </w:pPr>
      <w:bookmarkStart w:id="460" w:name="_Toc67528669"/>
      <w:bookmarkStart w:id="461" w:name="_Toc69382213"/>
      <w:r w:rsidRPr="00647A95">
        <w:t xml:space="preserve"> </w:t>
      </w:r>
      <w:bookmarkStart w:id="462" w:name="_Toc79761866"/>
      <w:r w:rsidRPr="00647A95">
        <w:rPr>
          <w:i w:val="0"/>
        </w:rPr>
        <w:t>Indicadores Bibliométricos Scielo y Scopus.</w:t>
      </w:r>
      <w:bookmarkEnd w:id="460"/>
      <w:bookmarkEnd w:id="461"/>
      <w:bookmarkEnd w:id="462"/>
    </w:p>
    <w:p w14:paraId="26932227" w14:textId="2821B0AA" w:rsidR="008447A7" w:rsidRPr="00647A95" w:rsidDel="0051678B" w:rsidRDefault="008447A7" w:rsidP="008447A7">
      <w:pPr>
        <w:rPr>
          <w:del w:id="463" w:author="Administrador" w:date="2021-09-08T18:36:00Z"/>
          <w:lang w:val="es-EC"/>
        </w:rPr>
      </w:pPr>
    </w:p>
    <w:p w14:paraId="3BFF0AE0" w14:textId="09107C58" w:rsidR="008447A7" w:rsidRPr="00647A95" w:rsidDel="0051678B" w:rsidRDefault="008447A7" w:rsidP="0074674A">
      <w:pPr>
        <w:rPr>
          <w:del w:id="464" w:author="Administrador" w:date="2021-09-08T18:36:00Z"/>
          <w:color w:val="000000"/>
          <w:lang w:val="es-EC"/>
        </w:rPr>
      </w:pPr>
    </w:p>
    <w:p w14:paraId="1334A31D" w14:textId="4F16FDB5" w:rsidR="00236E60" w:rsidRPr="00647A95" w:rsidDel="0051678B" w:rsidRDefault="00236E60" w:rsidP="00101493">
      <w:pPr>
        <w:rPr>
          <w:del w:id="465" w:author="Administrador" w:date="2021-09-08T18:36:00Z"/>
          <w:lang w:val="es-EC"/>
        </w:rPr>
      </w:pPr>
    </w:p>
    <w:p w14:paraId="4A28B545" w14:textId="4557C2E4" w:rsidR="000843FB" w:rsidRPr="00647A95" w:rsidRDefault="000843FB" w:rsidP="000843FB">
      <w:pPr>
        <w:pStyle w:val="Ttulo2"/>
        <w:rPr>
          <w:lang w:val="es-EC"/>
        </w:rPr>
      </w:pPr>
      <w:bookmarkStart w:id="466" w:name="_Toc79763378"/>
      <w:r w:rsidRPr="00647A95">
        <w:rPr>
          <w:lang w:val="es-EC"/>
        </w:rPr>
        <w:t xml:space="preserve">Técnicas de minería de datos </w:t>
      </w:r>
      <w:r w:rsidR="00101493" w:rsidRPr="00647A95">
        <w:rPr>
          <w:lang w:val="es-EC"/>
        </w:rPr>
        <w:t>aplicada a patrones de publicación y citación.</w:t>
      </w:r>
      <w:bookmarkEnd w:id="466"/>
    </w:p>
    <w:p w14:paraId="3372FAB8" w14:textId="5CD3DDB8" w:rsidR="000D4A73" w:rsidRPr="00647A95" w:rsidRDefault="000D4A73" w:rsidP="000D4A73">
      <w:pPr>
        <w:rPr>
          <w:lang w:val="es-EC"/>
        </w:rPr>
      </w:pPr>
      <w:r w:rsidRPr="00647A95">
        <w:rPr>
          <w:lang w:val="es-EC"/>
        </w:rPr>
        <w:t>Existe un número reducido de publicaciones que mencionan explícitamente el uso de técnicas de minería de datos como agrupación, clasificación o reglas de asociación. La productividad de publicaciones por año en Scopus se describe de la siguiente manera, con un 27.3%</w:t>
      </w:r>
      <w:ins w:id="467" w:author="Administrador" w:date="2021-09-08T18:36:00Z">
        <w:r w:rsidR="0051678B">
          <w:rPr>
            <w:lang w:val="es-EC"/>
          </w:rPr>
          <w:t xml:space="preserve"> </w:t>
        </w:r>
      </w:ins>
      <w:r w:rsidRPr="00647A95">
        <w:rPr>
          <w:lang w:val="es-EC"/>
        </w:rPr>
        <w:t>(3 de 11) en el año 2020, 18.1%</w:t>
      </w:r>
      <w:ins w:id="468" w:author="Administrador" w:date="2021-09-08T18:36:00Z">
        <w:r w:rsidR="0051678B">
          <w:rPr>
            <w:lang w:val="es-EC"/>
          </w:rPr>
          <w:t xml:space="preserve"> </w:t>
        </w:r>
      </w:ins>
      <w:r w:rsidRPr="00647A95">
        <w:rPr>
          <w:lang w:val="es-EC"/>
        </w:rPr>
        <w:t>(2 de 11) en el año 2019, 27.3%</w:t>
      </w:r>
      <w:ins w:id="469" w:author="Administrador" w:date="2021-09-08T18:36:00Z">
        <w:r w:rsidR="0051678B">
          <w:rPr>
            <w:lang w:val="es-EC"/>
          </w:rPr>
          <w:t xml:space="preserve"> </w:t>
        </w:r>
      </w:ins>
      <w:r w:rsidRPr="00647A95">
        <w:rPr>
          <w:lang w:val="es-EC"/>
        </w:rPr>
        <w:t>(3 de 11) en el año 2018, 9.1%</w:t>
      </w:r>
      <w:ins w:id="470" w:author="Administrador" w:date="2021-09-08T18:36:00Z">
        <w:r w:rsidR="0051678B">
          <w:rPr>
            <w:lang w:val="es-EC"/>
          </w:rPr>
          <w:t xml:space="preserve"> </w:t>
        </w:r>
      </w:ins>
      <w:r w:rsidRPr="00647A95">
        <w:rPr>
          <w:lang w:val="es-EC"/>
        </w:rPr>
        <w:t>(1 de 11) en el año 2017 y 18.2%</w:t>
      </w:r>
      <w:ins w:id="471" w:author="Administrador" w:date="2021-09-08T18:36:00Z">
        <w:r w:rsidR="0051678B">
          <w:rPr>
            <w:lang w:val="es-EC"/>
          </w:rPr>
          <w:t xml:space="preserve"> </w:t>
        </w:r>
      </w:ins>
      <w:r w:rsidRPr="00647A95">
        <w:rPr>
          <w:lang w:val="es-EC"/>
        </w:rPr>
        <w:t>(2 de 11) en el año 2016, convirtiéndose en un campo poco productivo para los estudios de investigación relacionados con patrones de publicación y citación. Los resultados correspondientes a Scielo son nulos. En la Figura 6 se puede visualizar la productividad por país, en la cual sobresale España con un 18.2%</w:t>
      </w:r>
      <w:ins w:id="472" w:author="Administrador" w:date="2021-09-08T18:37:00Z">
        <w:r w:rsidR="0051678B">
          <w:rPr>
            <w:lang w:val="es-EC"/>
          </w:rPr>
          <w:t xml:space="preserve"> </w:t>
        </w:r>
      </w:ins>
      <w:r w:rsidRPr="00647A95">
        <w:rPr>
          <w:lang w:val="es-EC"/>
        </w:rPr>
        <w:t xml:space="preserve">(2 de 11). </w:t>
      </w:r>
    </w:p>
    <w:p w14:paraId="7DF9E9B2" w14:textId="0F6BC45F" w:rsidR="000D4A73" w:rsidRPr="00647A95" w:rsidRDefault="009730A8" w:rsidP="000D4A73">
      <w:pPr>
        <w:jc w:val="center"/>
        <w:rPr>
          <w:lang w:val="es-EC"/>
        </w:rPr>
      </w:pPr>
      <w:r w:rsidRPr="00647A95">
        <w:rPr>
          <w:noProof/>
          <w:lang w:val="es-EC" w:eastAsia="es-EC"/>
        </w:rPr>
        <w:lastRenderedPageBreak/>
        <w:drawing>
          <wp:inline distT="0" distB="0" distL="0" distR="0" wp14:anchorId="34592556" wp14:editId="5AFA3041">
            <wp:extent cx="5124450" cy="3952875"/>
            <wp:effectExtent l="0" t="0" r="19050" b="9525"/>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A6B4225" w14:textId="7AE173C2" w:rsidR="002E4833" w:rsidRPr="00647A95" w:rsidRDefault="000D4A73" w:rsidP="009730A8">
      <w:pPr>
        <w:pStyle w:val="Figuras"/>
        <w:rPr>
          <w:lang w:val="es-EC"/>
        </w:rPr>
      </w:pPr>
      <w:bookmarkStart w:id="473" w:name="_Toc79761818"/>
      <w:r w:rsidRPr="00647A95">
        <w:rPr>
          <w:lang w:val="es-EC"/>
        </w:rPr>
        <w:t xml:space="preserve">Cantidad de información en Scopus sobre técnicas de minería de datos seleccionada </w:t>
      </w:r>
      <w:commentRangeStart w:id="474"/>
      <w:r w:rsidRPr="00647A95">
        <w:rPr>
          <w:lang w:val="es-EC"/>
        </w:rPr>
        <w:t>por</w:t>
      </w:r>
      <w:commentRangeEnd w:id="474"/>
      <w:r w:rsidR="0051678B">
        <w:rPr>
          <w:rStyle w:val="Refdecomentario"/>
          <w:i w:val="0"/>
        </w:rPr>
        <w:commentReference w:id="474"/>
      </w:r>
      <w:r w:rsidRPr="00647A95">
        <w:rPr>
          <w:lang w:val="es-EC"/>
        </w:rPr>
        <w:t xml:space="preserve"> países.</w:t>
      </w:r>
      <w:bookmarkEnd w:id="473"/>
    </w:p>
    <w:p w14:paraId="46F4DB2C" w14:textId="68403B93" w:rsidR="002E4833" w:rsidRPr="00535EAB" w:rsidRDefault="002E4833" w:rsidP="00535EAB">
      <w:pPr>
        <w:rPr>
          <w:color w:val="000000"/>
          <w:lang w:val="es-EC"/>
        </w:rPr>
      </w:pPr>
      <w:r w:rsidRPr="00647A95">
        <w:rPr>
          <w:lang w:val="es-EC"/>
        </w:rPr>
        <w:t xml:space="preserve">En cuanto a la pregunta, 4) </w:t>
      </w:r>
      <w:r w:rsidRPr="00647A95">
        <w:rPr>
          <w:i/>
          <w:color w:val="000000"/>
          <w:lang w:val="es-EC"/>
        </w:rPr>
        <w:t>¿Cuáles son las técnicas de minería de datos más utilizadas para el análisis de patrones de publicación y citación?</w:t>
      </w:r>
      <w:r w:rsidRPr="00647A95">
        <w:rPr>
          <w:color w:val="000000"/>
          <w:lang w:val="es-EC"/>
        </w:rPr>
        <w:t xml:space="preserve"> Las técnicas de minería de datos provienen de la inteligencia artificial y de la propia estadística. Se trata de algoritmos que se aplican sobre un conjunto de datos con el objetivo de obtener información útil de los mismos. </w:t>
      </w:r>
      <w:r w:rsidRPr="00647A95">
        <w:rPr>
          <w:lang w:val="es-EC"/>
        </w:rPr>
        <w:t xml:space="preserve">En cuanto al análisis de la productividad, la evaluación de la información después de utilizar una técnica de minería de datos es fundamental. De los artículos se obtiene una lista de </w:t>
      </w:r>
      <w:r w:rsidRPr="00647A95">
        <w:rPr>
          <w:color w:val="000000"/>
          <w:lang w:val="es-EC"/>
        </w:rPr>
        <w:t xml:space="preserve">las técnicas de minería de datos entre el segundo, tercer y cuarto término de búsqueda respecto a Scopus, debido a que en Scielo no se encontraron resultados referentes al tema de discusión. En la Tabla 4 se presenta la lista en la </w:t>
      </w:r>
      <w:ins w:id="475" w:author="Administrador" w:date="2021-09-08T18:38:00Z">
        <w:r w:rsidR="0051678B">
          <w:rPr>
            <w:color w:val="000000"/>
            <w:lang w:val="es-EC"/>
          </w:rPr>
          <w:t xml:space="preserve">que </w:t>
        </w:r>
      </w:ins>
      <w:r w:rsidRPr="00647A95">
        <w:rPr>
          <w:color w:val="000000"/>
          <w:lang w:val="es-EC"/>
        </w:rPr>
        <w:t>sobresale clustering con el 11.6% (8 de 69), clasificación con el 10.1% (7 de 69) y regresión múltiple con el 5.8% (4 de 69), siendo estos porcentajes relativamente bajos ya que para la siguiente pregunta se puede observar el uso de herramientas dedicadas exclusivamente a estudios bibliométricos que tienen incluido funcionalidades de minería de datos.</w:t>
      </w:r>
    </w:p>
    <w:tbl>
      <w:tblPr>
        <w:tblStyle w:val="Tablaconcuadrcula"/>
        <w:tblW w:w="0" w:type="auto"/>
        <w:tblLook w:val="04A0" w:firstRow="1" w:lastRow="0" w:firstColumn="1" w:lastColumn="0" w:noHBand="0" w:noVBand="1"/>
      </w:tblPr>
      <w:tblGrid>
        <w:gridCol w:w="4250"/>
        <w:gridCol w:w="4244"/>
      </w:tblGrid>
      <w:tr w:rsidR="002E4833" w:rsidRPr="00647A95" w14:paraId="1B964654" w14:textId="77777777" w:rsidTr="00A0420D">
        <w:tc>
          <w:tcPr>
            <w:tcW w:w="4322" w:type="dxa"/>
          </w:tcPr>
          <w:p w14:paraId="3A8905C5" w14:textId="77777777" w:rsidR="002E4833" w:rsidRPr="00647A95" w:rsidRDefault="002E4833" w:rsidP="00A0420D">
            <w:pPr>
              <w:rPr>
                <w:b/>
                <w:sz w:val="20"/>
                <w:szCs w:val="20"/>
                <w:lang w:val="es-EC"/>
              </w:rPr>
            </w:pPr>
            <w:r w:rsidRPr="00647A95">
              <w:rPr>
                <w:b/>
                <w:sz w:val="20"/>
                <w:szCs w:val="20"/>
                <w:lang w:val="es-EC"/>
              </w:rPr>
              <w:t>Técnica</w:t>
            </w:r>
          </w:p>
        </w:tc>
        <w:tc>
          <w:tcPr>
            <w:tcW w:w="4322" w:type="dxa"/>
          </w:tcPr>
          <w:p w14:paraId="35AF27CA" w14:textId="7D326798" w:rsidR="002E4833" w:rsidRPr="00647A95" w:rsidRDefault="002E4833" w:rsidP="00A0420D">
            <w:pPr>
              <w:rPr>
                <w:b/>
                <w:sz w:val="20"/>
                <w:szCs w:val="20"/>
                <w:lang w:val="es-EC"/>
              </w:rPr>
            </w:pPr>
            <w:r w:rsidRPr="00647A95">
              <w:rPr>
                <w:b/>
                <w:sz w:val="20"/>
                <w:szCs w:val="20"/>
                <w:lang w:val="es-EC"/>
              </w:rPr>
              <w:t># de Artículos</w:t>
            </w:r>
          </w:p>
        </w:tc>
      </w:tr>
      <w:tr w:rsidR="002E4833" w:rsidRPr="00647A95" w14:paraId="7793EC3E" w14:textId="77777777" w:rsidTr="00A0420D">
        <w:tc>
          <w:tcPr>
            <w:tcW w:w="4322" w:type="dxa"/>
          </w:tcPr>
          <w:p w14:paraId="6F14C51A" w14:textId="77777777" w:rsidR="002E4833" w:rsidRPr="00647A95" w:rsidRDefault="002E4833" w:rsidP="00A0420D">
            <w:pPr>
              <w:rPr>
                <w:sz w:val="20"/>
                <w:szCs w:val="20"/>
                <w:lang w:val="es-EC"/>
              </w:rPr>
            </w:pPr>
            <w:r w:rsidRPr="00647A95">
              <w:rPr>
                <w:sz w:val="20"/>
                <w:szCs w:val="20"/>
                <w:lang w:val="es-EC"/>
              </w:rPr>
              <w:lastRenderedPageBreak/>
              <w:t>Clustering</w:t>
            </w:r>
          </w:p>
        </w:tc>
        <w:tc>
          <w:tcPr>
            <w:tcW w:w="4322" w:type="dxa"/>
          </w:tcPr>
          <w:p w14:paraId="0ADA6651" w14:textId="77777777" w:rsidR="002E4833" w:rsidRPr="00647A95" w:rsidRDefault="002E4833" w:rsidP="00A0420D">
            <w:pPr>
              <w:rPr>
                <w:sz w:val="20"/>
                <w:szCs w:val="20"/>
                <w:lang w:val="es-EC"/>
              </w:rPr>
            </w:pPr>
            <w:r w:rsidRPr="00647A95">
              <w:rPr>
                <w:sz w:val="20"/>
                <w:szCs w:val="20"/>
                <w:lang w:val="es-EC"/>
              </w:rPr>
              <w:t>8</w:t>
            </w:r>
          </w:p>
        </w:tc>
      </w:tr>
      <w:tr w:rsidR="002E4833" w:rsidRPr="00647A95" w14:paraId="7880DFFB" w14:textId="77777777" w:rsidTr="00A0420D">
        <w:tc>
          <w:tcPr>
            <w:tcW w:w="4322" w:type="dxa"/>
          </w:tcPr>
          <w:p w14:paraId="00DAF6EC" w14:textId="77777777" w:rsidR="002E4833" w:rsidRPr="00647A95" w:rsidRDefault="002E4833" w:rsidP="00A0420D">
            <w:pPr>
              <w:rPr>
                <w:sz w:val="20"/>
                <w:szCs w:val="20"/>
                <w:lang w:val="es-EC"/>
              </w:rPr>
            </w:pPr>
            <w:r w:rsidRPr="00647A95">
              <w:rPr>
                <w:sz w:val="20"/>
                <w:szCs w:val="20"/>
                <w:lang w:val="es-EC"/>
              </w:rPr>
              <w:t>Clasificación</w:t>
            </w:r>
          </w:p>
        </w:tc>
        <w:tc>
          <w:tcPr>
            <w:tcW w:w="4322" w:type="dxa"/>
          </w:tcPr>
          <w:p w14:paraId="6B3F5A87" w14:textId="77777777" w:rsidR="002E4833" w:rsidRPr="00647A95" w:rsidRDefault="002E4833" w:rsidP="00A0420D">
            <w:pPr>
              <w:rPr>
                <w:sz w:val="20"/>
                <w:szCs w:val="20"/>
                <w:lang w:val="es-EC"/>
              </w:rPr>
            </w:pPr>
            <w:r w:rsidRPr="00647A95">
              <w:rPr>
                <w:sz w:val="20"/>
                <w:szCs w:val="20"/>
                <w:lang w:val="es-EC"/>
              </w:rPr>
              <w:t>7</w:t>
            </w:r>
          </w:p>
        </w:tc>
      </w:tr>
      <w:tr w:rsidR="002E4833" w:rsidRPr="00647A95" w14:paraId="779334F9" w14:textId="77777777" w:rsidTr="00A0420D">
        <w:tc>
          <w:tcPr>
            <w:tcW w:w="4322" w:type="dxa"/>
          </w:tcPr>
          <w:p w14:paraId="031D9DFE" w14:textId="77777777" w:rsidR="002E4833" w:rsidRPr="00647A95" w:rsidRDefault="002E4833" w:rsidP="00A0420D">
            <w:pPr>
              <w:rPr>
                <w:sz w:val="20"/>
                <w:szCs w:val="20"/>
                <w:lang w:val="es-EC"/>
              </w:rPr>
            </w:pPr>
            <w:r w:rsidRPr="00647A95">
              <w:rPr>
                <w:sz w:val="20"/>
                <w:szCs w:val="20"/>
                <w:lang w:val="es-EC"/>
              </w:rPr>
              <w:t>Regresión Multivariable</w:t>
            </w:r>
          </w:p>
        </w:tc>
        <w:tc>
          <w:tcPr>
            <w:tcW w:w="4322" w:type="dxa"/>
          </w:tcPr>
          <w:p w14:paraId="2242CBDA" w14:textId="77777777" w:rsidR="002E4833" w:rsidRPr="00647A95" w:rsidRDefault="002E4833" w:rsidP="00A0420D">
            <w:pPr>
              <w:rPr>
                <w:sz w:val="20"/>
                <w:szCs w:val="20"/>
                <w:lang w:val="es-EC"/>
              </w:rPr>
            </w:pPr>
            <w:r w:rsidRPr="00647A95">
              <w:rPr>
                <w:sz w:val="20"/>
                <w:szCs w:val="20"/>
                <w:lang w:val="es-EC"/>
              </w:rPr>
              <w:t>4</w:t>
            </w:r>
          </w:p>
        </w:tc>
      </w:tr>
    </w:tbl>
    <w:p w14:paraId="3622C0A7" w14:textId="63F33B8D" w:rsidR="002E4833" w:rsidRPr="00647A95" w:rsidRDefault="00F50DD6" w:rsidP="002E4833">
      <w:pPr>
        <w:pStyle w:val="Tablas"/>
      </w:pPr>
      <w:bookmarkStart w:id="476" w:name="_Toc79761867"/>
      <w:r w:rsidRPr="00647A95">
        <w:t xml:space="preserve">Técnicas de Minería de </w:t>
      </w:r>
      <w:commentRangeStart w:id="477"/>
      <w:r w:rsidRPr="00647A95">
        <w:t>Datos</w:t>
      </w:r>
      <w:commentRangeEnd w:id="477"/>
      <w:r w:rsidR="0051678B">
        <w:rPr>
          <w:rStyle w:val="Refdecomentario"/>
          <w:i w:val="0"/>
          <w:lang w:val="es-ES"/>
        </w:rPr>
        <w:commentReference w:id="477"/>
      </w:r>
      <w:r w:rsidRPr="00647A95">
        <w:t>.</w:t>
      </w:r>
      <w:bookmarkEnd w:id="476"/>
    </w:p>
    <w:p w14:paraId="6F7E5D18" w14:textId="7214876A" w:rsidR="00101493" w:rsidRPr="00647A95" w:rsidRDefault="00101493" w:rsidP="00101493">
      <w:pPr>
        <w:pStyle w:val="Ttulo2"/>
        <w:rPr>
          <w:lang w:val="es-EC"/>
        </w:rPr>
      </w:pPr>
      <w:bookmarkStart w:id="478" w:name="_Toc79763379"/>
      <w:r w:rsidRPr="00647A95">
        <w:rPr>
          <w:lang w:val="es-EC"/>
        </w:rPr>
        <w:t>Herramientas de recopilación y visualización de la producción científica.</w:t>
      </w:r>
      <w:bookmarkEnd w:id="478"/>
    </w:p>
    <w:p w14:paraId="57BA4210" w14:textId="6BADF732" w:rsidR="00B70DDB" w:rsidRPr="00647A95" w:rsidRDefault="00B70DDB" w:rsidP="00B70DDB">
      <w:pPr>
        <w:rPr>
          <w:lang w:val="es-EC"/>
        </w:rPr>
      </w:pPr>
      <w:r w:rsidRPr="00647A95">
        <w:rPr>
          <w:lang w:val="es-EC"/>
        </w:rPr>
        <w:t>Por último, el uso de herramientas de recopilación y visualización de la producción científica en estudios bibliométricos han sido notables. Scopus refleja en el año 2020 una productividad del 31.9%</w:t>
      </w:r>
      <w:ins w:id="479" w:author="Lorena Siguenza" w:date="2021-09-08T23:36:00Z">
        <w:r w:rsidR="006460C7">
          <w:rPr>
            <w:lang w:val="es-EC"/>
          </w:rPr>
          <w:t xml:space="preserve"> </w:t>
        </w:r>
      </w:ins>
      <w:r w:rsidRPr="00647A95">
        <w:rPr>
          <w:lang w:val="es-EC"/>
        </w:rPr>
        <w:t>(15 de 47), 23.4%</w:t>
      </w:r>
      <w:ins w:id="480" w:author="Lorena Siguenza" w:date="2021-09-08T23:36:00Z">
        <w:r w:rsidR="006460C7">
          <w:rPr>
            <w:lang w:val="es-EC"/>
          </w:rPr>
          <w:t xml:space="preserve"> </w:t>
        </w:r>
      </w:ins>
      <w:del w:id="481" w:author="Lorena Siguenza" w:date="2021-09-08T23:37:00Z">
        <w:r w:rsidRPr="00647A95" w:rsidDel="006460C7">
          <w:rPr>
            <w:lang w:val="es-EC"/>
          </w:rPr>
          <w:delText xml:space="preserve">(11 de 47) </w:delText>
        </w:r>
      </w:del>
      <w:r w:rsidRPr="00647A95">
        <w:rPr>
          <w:lang w:val="es-EC"/>
        </w:rPr>
        <w:t>en el año 2019</w:t>
      </w:r>
      <w:ins w:id="482" w:author="Lorena Siguenza" w:date="2021-09-08T23:37:00Z">
        <w:r w:rsidR="006460C7">
          <w:rPr>
            <w:lang w:val="es-EC"/>
          </w:rPr>
          <w:t xml:space="preserve"> </w:t>
        </w:r>
        <w:r w:rsidR="006460C7" w:rsidRPr="00647A95">
          <w:rPr>
            <w:lang w:val="es-EC"/>
          </w:rPr>
          <w:t>(11 de 47)</w:t>
        </w:r>
      </w:ins>
      <w:r w:rsidRPr="00647A95">
        <w:rPr>
          <w:lang w:val="es-EC"/>
        </w:rPr>
        <w:t>, 19.1%</w:t>
      </w:r>
      <w:ins w:id="483" w:author="Lorena Siguenza" w:date="2021-09-08T23:36:00Z">
        <w:r w:rsidR="006460C7">
          <w:rPr>
            <w:lang w:val="es-EC"/>
          </w:rPr>
          <w:t xml:space="preserve"> </w:t>
        </w:r>
      </w:ins>
      <w:del w:id="484" w:author="Lorena Siguenza" w:date="2021-09-08T23:37:00Z">
        <w:r w:rsidRPr="00647A95" w:rsidDel="006460C7">
          <w:rPr>
            <w:lang w:val="es-EC"/>
          </w:rPr>
          <w:delText xml:space="preserve">(9 de 47) </w:delText>
        </w:r>
      </w:del>
      <w:r w:rsidRPr="00647A95">
        <w:rPr>
          <w:lang w:val="es-EC"/>
        </w:rPr>
        <w:t>en el año 2018</w:t>
      </w:r>
      <w:ins w:id="485" w:author="Lorena Siguenza" w:date="2021-09-08T23:37:00Z">
        <w:r w:rsidR="006460C7">
          <w:rPr>
            <w:lang w:val="es-EC"/>
          </w:rPr>
          <w:t xml:space="preserve"> </w:t>
        </w:r>
        <w:r w:rsidR="006460C7" w:rsidRPr="00647A95">
          <w:rPr>
            <w:lang w:val="es-EC"/>
          </w:rPr>
          <w:t>(9 de 47)</w:t>
        </w:r>
      </w:ins>
      <w:r w:rsidRPr="00647A95">
        <w:rPr>
          <w:lang w:val="es-EC"/>
        </w:rPr>
        <w:t>, 17%</w:t>
      </w:r>
      <w:ins w:id="486" w:author="Lorena Siguenza" w:date="2021-09-08T23:36:00Z">
        <w:r w:rsidR="006460C7">
          <w:rPr>
            <w:lang w:val="es-EC"/>
          </w:rPr>
          <w:t xml:space="preserve"> </w:t>
        </w:r>
      </w:ins>
      <w:del w:id="487" w:author="Lorena Siguenza" w:date="2021-09-08T23:37:00Z">
        <w:r w:rsidRPr="00647A95" w:rsidDel="006460C7">
          <w:rPr>
            <w:lang w:val="es-EC"/>
          </w:rPr>
          <w:delText xml:space="preserve">(8 de 47) </w:delText>
        </w:r>
      </w:del>
      <w:r w:rsidRPr="00647A95">
        <w:rPr>
          <w:lang w:val="es-EC"/>
        </w:rPr>
        <w:t xml:space="preserve">en el año 2017 </w:t>
      </w:r>
      <w:ins w:id="488" w:author="Lorena Siguenza" w:date="2021-09-08T23:37:00Z">
        <w:r w:rsidR="006460C7" w:rsidRPr="00647A95">
          <w:rPr>
            <w:lang w:val="es-EC"/>
          </w:rPr>
          <w:t xml:space="preserve">(8 de 47) </w:t>
        </w:r>
      </w:ins>
      <w:r w:rsidRPr="00647A95">
        <w:rPr>
          <w:lang w:val="es-EC"/>
        </w:rPr>
        <w:t>y 8.5%</w:t>
      </w:r>
      <w:ins w:id="489" w:author="Lorena Siguenza" w:date="2021-09-08T23:36:00Z">
        <w:r w:rsidR="006460C7">
          <w:rPr>
            <w:lang w:val="es-EC"/>
          </w:rPr>
          <w:t xml:space="preserve"> </w:t>
        </w:r>
      </w:ins>
      <w:del w:id="490" w:author="Lorena Siguenza" w:date="2021-09-08T23:38:00Z">
        <w:r w:rsidRPr="00647A95" w:rsidDel="006460C7">
          <w:rPr>
            <w:lang w:val="es-EC"/>
          </w:rPr>
          <w:delText xml:space="preserve">(4 de 47) </w:delText>
        </w:r>
      </w:del>
      <w:r w:rsidRPr="00647A95">
        <w:rPr>
          <w:lang w:val="es-EC"/>
        </w:rPr>
        <w:t>en el año 2016</w:t>
      </w:r>
      <w:ins w:id="491" w:author="Lorena Siguenza" w:date="2021-09-08T23:38:00Z">
        <w:r w:rsidR="006460C7">
          <w:rPr>
            <w:lang w:val="es-EC"/>
          </w:rPr>
          <w:t xml:space="preserve"> </w:t>
        </w:r>
        <w:r w:rsidR="006460C7" w:rsidRPr="00647A95">
          <w:rPr>
            <w:lang w:val="es-EC"/>
          </w:rPr>
          <w:t>(4 de 47)</w:t>
        </w:r>
        <w:r w:rsidR="006460C7">
          <w:rPr>
            <w:lang w:val="es-EC"/>
          </w:rPr>
          <w:t>.</w:t>
        </w:r>
      </w:ins>
      <w:del w:id="492" w:author="Lorena Siguenza" w:date="2021-09-08T23:38:00Z">
        <w:r w:rsidRPr="00647A95" w:rsidDel="006460C7">
          <w:rPr>
            <w:lang w:val="es-EC"/>
          </w:rPr>
          <w:delText>,</w:delText>
        </w:r>
      </w:del>
      <w:r w:rsidRPr="00647A95">
        <w:rPr>
          <w:lang w:val="es-EC"/>
        </w:rPr>
        <w:t xml:space="preserve"> </w:t>
      </w:r>
      <w:ins w:id="493" w:author="Lorena Siguenza" w:date="2021-09-08T23:38:00Z">
        <w:r w:rsidR="006460C7">
          <w:rPr>
            <w:lang w:val="es-EC"/>
          </w:rPr>
          <w:t>E</w:t>
        </w:r>
      </w:ins>
      <w:del w:id="494" w:author="Lorena Siguenza" w:date="2021-09-08T23:38:00Z">
        <w:r w:rsidRPr="00647A95" w:rsidDel="006460C7">
          <w:rPr>
            <w:lang w:val="es-EC"/>
          </w:rPr>
          <w:delText>e</w:delText>
        </w:r>
      </w:del>
      <w:r w:rsidRPr="00647A95">
        <w:rPr>
          <w:lang w:val="es-EC"/>
        </w:rPr>
        <w:t>stos resultados tienen una estrecha relación con los resul</w:t>
      </w:r>
      <w:r w:rsidR="008952CF" w:rsidRPr="00647A95">
        <w:rPr>
          <w:lang w:val="es-EC"/>
        </w:rPr>
        <w:t>tados presentados en la Figura 4</w:t>
      </w:r>
      <w:r w:rsidRPr="00647A95">
        <w:rPr>
          <w:lang w:val="es-EC"/>
        </w:rPr>
        <w:t xml:space="preserve"> respecto a métodos e indicadores bibliométricos, ya que para realizar dichos estudios</w:t>
      </w:r>
      <w:ins w:id="495" w:author="Lorena Siguenza" w:date="2021-09-08T23:38:00Z">
        <w:r w:rsidR="006460C7">
          <w:rPr>
            <w:lang w:val="es-EC"/>
          </w:rPr>
          <w:t>,</w:t>
        </w:r>
      </w:ins>
      <w:r w:rsidRPr="00647A95">
        <w:rPr>
          <w:lang w:val="es-EC"/>
        </w:rPr>
        <w:t xml:space="preserve"> en la mayoría de las publicaciones utilizan por lo menos una herramienta de recopilación y visualización. En la Figura 7 se presenta</w:t>
      </w:r>
      <w:ins w:id="496" w:author="Lorena Siguenza" w:date="2021-09-08T23:38:00Z">
        <w:r w:rsidR="006460C7">
          <w:rPr>
            <w:lang w:val="es-EC"/>
          </w:rPr>
          <w:t>n</w:t>
        </w:r>
      </w:ins>
      <w:r w:rsidRPr="00647A95">
        <w:rPr>
          <w:lang w:val="es-EC"/>
        </w:rPr>
        <w:t xml:space="preserve"> los países más prolíficos de Scopus y Scielo, dentro de los cuales en Scopus se enmarca a Estados Unidos con un 25.5%</w:t>
      </w:r>
      <w:ins w:id="497" w:author="Lorena Siguenza" w:date="2021-09-08T23:38:00Z">
        <w:r w:rsidR="006460C7">
          <w:rPr>
            <w:lang w:val="es-EC"/>
          </w:rPr>
          <w:t xml:space="preserve"> </w:t>
        </w:r>
      </w:ins>
      <w:r w:rsidRPr="00647A95">
        <w:rPr>
          <w:lang w:val="es-EC"/>
        </w:rPr>
        <w:t>(12 de 47), China con 12.8%</w:t>
      </w:r>
      <w:ins w:id="498" w:author="Lorena Siguenza" w:date="2021-09-08T23:38:00Z">
        <w:r w:rsidR="006460C7">
          <w:rPr>
            <w:lang w:val="es-EC"/>
          </w:rPr>
          <w:t xml:space="preserve"> </w:t>
        </w:r>
      </w:ins>
      <w:r w:rsidRPr="00647A95">
        <w:rPr>
          <w:lang w:val="es-EC"/>
        </w:rPr>
        <w:t>(6 de 47) e India con un 10.6%</w:t>
      </w:r>
      <w:ins w:id="499" w:author="Lorena Siguenza" w:date="2021-09-08T23:38:00Z">
        <w:r w:rsidR="006460C7">
          <w:rPr>
            <w:lang w:val="es-EC"/>
          </w:rPr>
          <w:t xml:space="preserve"> </w:t>
        </w:r>
      </w:ins>
      <w:r w:rsidRPr="00647A95">
        <w:rPr>
          <w:lang w:val="es-EC"/>
        </w:rPr>
        <w:t>(5 de 47). Por otro lado, los resultados relacionados con Scielo precisan una productividad del 6.3%</w:t>
      </w:r>
      <w:ins w:id="500" w:author="Lorena Siguenza" w:date="2021-09-08T23:39:00Z">
        <w:r w:rsidR="006460C7">
          <w:rPr>
            <w:lang w:val="es-EC"/>
          </w:rPr>
          <w:t xml:space="preserve"> </w:t>
        </w:r>
      </w:ins>
      <w:r w:rsidRPr="00647A95">
        <w:rPr>
          <w:lang w:val="es-EC"/>
        </w:rPr>
        <w:t>(1 de 16) en el año 2020, 31.3%</w:t>
      </w:r>
      <w:ins w:id="501" w:author="Lorena Siguenza" w:date="2021-09-08T23:39:00Z">
        <w:r w:rsidR="006460C7">
          <w:rPr>
            <w:lang w:val="es-EC"/>
          </w:rPr>
          <w:t xml:space="preserve"> </w:t>
        </w:r>
      </w:ins>
      <w:r w:rsidRPr="00647A95">
        <w:rPr>
          <w:lang w:val="es-EC"/>
        </w:rPr>
        <w:t>(5 de16) en el año 2019, 25%</w:t>
      </w:r>
      <w:ins w:id="502" w:author="Lorena Siguenza" w:date="2021-09-08T23:39:00Z">
        <w:r w:rsidR="006460C7">
          <w:rPr>
            <w:lang w:val="es-EC"/>
          </w:rPr>
          <w:t xml:space="preserve"> </w:t>
        </w:r>
      </w:ins>
      <w:r w:rsidRPr="00647A95">
        <w:rPr>
          <w:lang w:val="es-EC"/>
        </w:rPr>
        <w:t>(4 de 16) en el año 2018, 31.3% (5 de 16) en el año 2017 y 6.3%</w:t>
      </w:r>
      <w:ins w:id="503" w:author="Lorena Siguenza" w:date="2021-09-08T23:39:00Z">
        <w:r w:rsidR="006460C7">
          <w:rPr>
            <w:lang w:val="es-EC"/>
          </w:rPr>
          <w:t xml:space="preserve"> </w:t>
        </w:r>
      </w:ins>
      <w:r w:rsidRPr="00647A95">
        <w:rPr>
          <w:lang w:val="es-EC"/>
        </w:rPr>
        <w:t>(1 de 16) en el año 2016. Como se puede apreciar en la Figura 7</w:t>
      </w:r>
      <w:ins w:id="504" w:author="Lorena Siguenza" w:date="2021-09-08T23:39:00Z">
        <w:r w:rsidR="006460C7">
          <w:rPr>
            <w:lang w:val="es-EC"/>
          </w:rPr>
          <w:t>,</w:t>
        </w:r>
      </w:ins>
      <w:r w:rsidRPr="00647A95">
        <w:rPr>
          <w:lang w:val="es-EC"/>
        </w:rPr>
        <w:t xml:space="preserve"> el país con más publicaciones es Brasil con un 81.2% (13 se 16), muy por encima de Argentina, México y Singapur que presentan productividades del 6.3%</w:t>
      </w:r>
      <w:ins w:id="505" w:author="Lorena Siguenza" w:date="2021-09-08T23:40:00Z">
        <w:r w:rsidR="006460C7">
          <w:rPr>
            <w:lang w:val="es-EC"/>
          </w:rPr>
          <w:t xml:space="preserve"> </w:t>
        </w:r>
      </w:ins>
      <w:r w:rsidRPr="00647A95">
        <w:rPr>
          <w:lang w:val="es-EC"/>
        </w:rPr>
        <w:t>(1 de 16)</w:t>
      </w:r>
      <w:ins w:id="506" w:author="Lorena Siguenza" w:date="2021-09-08T23:40:00Z">
        <w:r w:rsidR="006460C7">
          <w:rPr>
            <w:lang w:val="es-EC"/>
          </w:rPr>
          <w:t>,</w:t>
        </w:r>
      </w:ins>
      <w:r w:rsidRPr="00647A95">
        <w:rPr>
          <w:lang w:val="es-EC"/>
        </w:rPr>
        <w:t xml:space="preserve"> respectivamente. Debido a que Scielo es una biblioteca electrónica más </w:t>
      </w:r>
      <w:del w:id="507" w:author="Lorena Siguenza" w:date="2021-09-08T23:40:00Z">
        <w:r w:rsidRPr="00647A95" w:rsidDel="006460C7">
          <w:rPr>
            <w:lang w:val="es-EC"/>
          </w:rPr>
          <w:delText xml:space="preserve">local </w:delText>
        </w:r>
      </w:del>
      <w:ins w:id="508" w:author="Lorena Siguenza" w:date="2021-09-08T23:40:00Z">
        <w:r w:rsidR="006460C7">
          <w:rPr>
            <w:lang w:val="es-EC"/>
          </w:rPr>
          <w:t>regional</w:t>
        </w:r>
        <w:r w:rsidR="006460C7" w:rsidRPr="00647A95">
          <w:rPr>
            <w:lang w:val="es-EC"/>
          </w:rPr>
          <w:t xml:space="preserve"> </w:t>
        </w:r>
      </w:ins>
      <w:r w:rsidRPr="00647A95">
        <w:rPr>
          <w:lang w:val="es-EC"/>
        </w:rPr>
        <w:t>a nivel de Latinoamérica, existe una diferencia considerable respecto a la productividad con Scopus que es una base de datos mundial, llegando a la deducción de que en Latinoamérica se está trabajando</w:t>
      </w:r>
      <w:ins w:id="509" w:author="Lorena Siguenza" w:date="2021-09-08T23:41:00Z">
        <w:r w:rsidR="006460C7">
          <w:rPr>
            <w:lang w:val="es-EC"/>
          </w:rPr>
          <w:t xml:space="preserve"> en el uso de este tipo de herramientas</w:t>
        </w:r>
      </w:ins>
      <w:r w:rsidRPr="00647A95">
        <w:rPr>
          <w:lang w:val="es-EC"/>
        </w:rPr>
        <w:t xml:space="preserve">, sin embargo, aún existe una brecha con otros países en temas de investigación. </w:t>
      </w:r>
    </w:p>
    <w:p w14:paraId="2EBB62DC" w14:textId="4F6A7A77" w:rsidR="00B70DDB" w:rsidRPr="00647A95" w:rsidRDefault="009730A8" w:rsidP="00B70DDB">
      <w:pPr>
        <w:jc w:val="center"/>
        <w:rPr>
          <w:lang w:val="es-EC"/>
        </w:rPr>
      </w:pPr>
      <w:r w:rsidRPr="00647A95">
        <w:rPr>
          <w:noProof/>
          <w:lang w:val="es-EC" w:eastAsia="es-EC"/>
        </w:rPr>
        <w:lastRenderedPageBreak/>
        <w:drawing>
          <wp:inline distT="0" distB="0" distL="0" distR="0" wp14:anchorId="42E90CAF" wp14:editId="0FB97962">
            <wp:extent cx="5400040" cy="3284749"/>
            <wp:effectExtent l="0" t="0" r="10160" b="11430"/>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FDDC32B" w14:textId="65137B38" w:rsidR="00B70DDB" w:rsidRPr="00647A95" w:rsidRDefault="00B70DDB" w:rsidP="008952CF">
      <w:pPr>
        <w:pStyle w:val="Figuras"/>
        <w:rPr>
          <w:lang w:val="es-EC"/>
        </w:rPr>
      </w:pPr>
      <w:bookmarkStart w:id="510" w:name="_Toc79761819"/>
      <w:r w:rsidRPr="00647A95">
        <w:rPr>
          <w:lang w:val="es-EC"/>
        </w:rPr>
        <w:t>Cantidad de información en Scopus</w:t>
      </w:r>
      <w:r w:rsidR="009730A8" w:rsidRPr="00647A95">
        <w:rPr>
          <w:lang w:val="es-EC"/>
        </w:rPr>
        <w:t xml:space="preserve"> y Scielo</w:t>
      </w:r>
      <w:r w:rsidRPr="00647A95">
        <w:rPr>
          <w:lang w:val="es-EC"/>
        </w:rPr>
        <w:t xml:space="preserve"> sobre herramientas de recopilación y visualización.</w:t>
      </w:r>
      <w:bookmarkEnd w:id="510"/>
    </w:p>
    <w:p w14:paraId="00D5FDD4" w14:textId="5ABC26BB" w:rsidR="002E4833" w:rsidRPr="00647A95" w:rsidRDefault="002E4833" w:rsidP="00F50DD6">
      <w:pPr>
        <w:rPr>
          <w:color w:val="000000" w:themeColor="text1"/>
          <w:lang w:val="es-EC"/>
        </w:rPr>
      </w:pPr>
      <w:r w:rsidRPr="00647A95">
        <w:rPr>
          <w:lang w:val="es-EC"/>
        </w:rPr>
        <w:t xml:space="preserve">Sobre la pregunta de investigación: 5) </w:t>
      </w:r>
      <w:r w:rsidRPr="00647A95">
        <w:rPr>
          <w:color w:val="000000"/>
          <w:lang w:val="es-EC"/>
        </w:rPr>
        <w:t>¿</w:t>
      </w:r>
      <w:r w:rsidRPr="00647A95">
        <w:rPr>
          <w:i/>
          <w:color w:val="000000"/>
          <w:lang w:val="es-EC"/>
        </w:rPr>
        <w:t>Qué herramientas de recopilación y visualización de la producción científica, son utilizadas para un análisis de patrones de publicación y citación</w:t>
      </w:r>
      <w:r w:rsidRPr="00647A95">
        <w:rPr>
          <w:rFonts w:cs="Arial"/>
          <w:color w:val="000000"/>
          <w:lang w:val="es-EC"/>
        </w:rPr>
        <w:t xml:space="preserve">? </w:t>
      </w:r>
      <w:r w:rsidRPr="00647A95">
        <w:rPr>
          <w:lang w:val="es-EC"/>
        </w:rPr>
        <w:t xml:space="preserve">Para la identificación de las herramientas de recopilación y visualización se toma el total de documentos obtenidos de Scopus entre los términos de búsqueda de métodos e indicadores bibliométricos, conjuntamente con el término de herramientas de recopilación y visualización dando un total de 105 documentos. Las herramientas que sobresalen en </w:t>
      </w:r>
      <w:ins w:id="511" w:author="Lorena Siguenza" w:date="2021-09-08T23:43:00Z">
        <w:r w:rsidR="006460C7">
          <w:rPr>
            <w:lang w:val="es-EC"/>
          </w:rPr>
          <w:t xml:space="preserve">la </w:t>
        </w:r>
      </w:ins>
      <w:r w:rsidRPr="00647A95">
        <w:rPr>
          <w:lang w:val="es-EC"/>
        </w:rPr>
        <w:t>recopilación de datos son HistCite con un 4.8% (5 de 105), CiteSpace con un 2.9% (3 de 105), ScientoPy con un 1.9% (2 de 105) y Endnote con un 1.9%. Respecto a las herramientas de visualización se tiene Excel con un 20.9% (22 de 105), Tableau, DAVID, SPSS, Sci2, Ucinet y Pajek, todas con un porcentaje de 1.9% (2 de 105). Por último, la herramienta más utilizada tanto para recopilación y visualización con un 28% (29 de 105) es VOSviewer ya que, es una herramienta de software para construir y v</w:t>
      </w:r>
      <w:r w:rsidR="00085F55" w:rsidRPr="00647A95">
        <w:rPr>
          <w:lang w:val="es-EC"/>
        </w:rPr>
        <w:t xml:space="preserve">isualizar redes bibliométricas. </w:t>
      </w:r>
      <w:r w:rsidRPr="00647A95">
        <w:rPr>
          <w:lang w:val="es-EC"/>
        </w:rPr>
        <w:t>Estas redes pueden incluir, por ejemplo, revistas, investigadores o publicaciones individuales, y pueden construirse sobre la base de la citación, el acoplamiento bibliográfico, la co</w:t>
      </w:r>
      <w:ins w:id="512" w:author="Lorena Siguenza" w:date="2021-09-08T23:44:00Z">
        <w:r w:rsidR="006460C7">
          <w:rPr>
            <w:lang w:val="es-EC"/>
          </w:rPr>
          <w:t>-</w:t>
        </w:r>
      </w:ins>
      <w:r w:rsidRPr="00647A95">
        <w:rPr>
          <w:lang w:val="es-EC"/>
        </w:rPr>
        <w:t>citación o las relaciones de coautoría. VOSviewer también ofrece una funcionalidad de minería de textos que puede utilizarse para construir y visualizar redes de co</w:t>
      </w:r>
      <w:ins w:id="513" w:author="Lorena Siguenza" w:date="2021-09-08T23:44:00Z">
        <w:r w:rsidR="006460C7">
          <w:rPr>
            <w:lang w:val="es-EC"/>
          </w:rPr>
          <w:t>-</w:t>
        </w:r>
      </w:ins>
      <w:r w:rsidRPr="00647A95">
        <w:rPr>
          <w:lang w:val="es-EC"/>
        </w:rPr>
        <w:t>ocurrencia de términos importantes extraídos de un cuerpo de literatura científica</w:t>
      </w:r>
      <w:r w:rsidR="00FB291E" w:rsidRPr="00647A95">
        <w:rPr>
          <w:lang w:val="es-EC"/>
        </w:rPr>
        <w:t xml:space="preserve"> </w:t>
      </w:r>
      <w:r w:rsidR="00FB291E" w:rsidRPr="00647A95">
        <w:rPr>
          <w:lang w:val="es-EC"/>
        </w:rPr>
        <w:fldChar w:fldCharType="begin" w:fldLock="1"/>
      </w:r>
      <w:r w:rsidR="006559EF" w:rsidRPr="00647A95">
        <w:rPr>
          <w:lang w:val="es-EC"/>
        </w:rPr>
        <w:instrText>ADDIN CSL_CITATION {"citationItems":[{"id":"ITEM-1","itemData":{"abstract":"1 January 2013","author":[{"dropping-particle":"","family":"Eck","given":"Nees Jan","non-dropping-particle":"Van","parse-names":false,"suffix":""},{"dropping-particle":"","family":"Waltman","given":"Ludo","non-dropping-particle":"","parse-names":false,"suffix":""}],"container-title":"Univeristeit Leiden","id":"ITEM-1","issue":"February","issued":{"date-parts":[["2018"]]},"page":"51","title":"VOSviewer Manual: Manual for VOSviewer version 1.6.7","type":"article-journal"},"uris":["http://www.mendeley.com/documents/?uuid=77c1698d-c8ae-49c4-b4b2-14e514af7917"]}],"mendeley":{"formattedCitation":"(Van Eck &amp; Waltman, 2018)","plainTextFormattedCitation":"(Van Eck &amp; Waltman, 2018)","previouslyFormattedCitation":"(Van Eck &amp; Waltman, 2018)"},"properties":{"noteIndex":0},"schema":"https://github.com/citation-style-language/schema/raw/master/csl-citation.json"}</w:instrText>
      </w:r>
      <w:r w:rsidR="00FB291E" w:rsidRPr="00647A95">
        <w:rPr>
          <w:lang w:val="es-EC"/>
        </w:rPr>
        <w:fldChar w:fldCharType="separate"/>
      </w:r>
      <w:r w:rsidR="00FB291E" w:rsidRPr="00647A95">
        <w:rPr>
          <w:noProof/>
          <w:lang w:val="es-EC"/>
        </w:rPr>
        <w:t>(Van Eck &amp; Waltman, 2018)</w:t>
      </w:r>
      <w:r w:rsidR="00FB291E" w:rsidRPr="00647A95">
        <w:rPr>
          <w:lang w:val="es-EC"/>
        </w:rPr>
        <w:fldChar w:fldCharType="end"/>
      </w:r>
      <w:r w:rsidRPr="00647A95">
        <w:rPr>
          <w:lang w:val="es-EC"/>
        </w:rPr>
        <w:t>. En la Tabla 5 se observa</w:t>
      </w:r>
      <w:ins w:id="514" w:author="Lorena Siguenza" w:date="2021-09-08T23:45:00Z">
        <w:r w:rsidR="006460C7">
          <w:rPr>
            <w:lang w:val="es-EC"/>
          </w:rPr>
          <w:t>n</w:t>
        </w:r>
      </w:ins>
      <w:r w:rsidRPr="00647A95">
        <w:rPr>
          <w:lang w:val="es-EC"/>
        </w:rPr>
        <w:t xml:space="preserve"> las herramientas de recopilación y visualización encontradas en Scopus que más sobresalen. </w:t>
      </w:r>
      <w:r w:rsidRPr="00647A95">
        <w:rPr>
          <w:color w:val="000000" w:themeColor="text1"/>
          <w:lang w:val="es-EC"/>
        </w:rPr>
        <w:t xml:space="preserve">En cuanto a Scielo, las herramientas que destacan en recopilación y visualización de datos son Excel con un 45.2% (19 de 42), </w:t>
      </w:r>
      <w:r w:rsidRPr="00647A95">
        <w:rPr>
          <w:color w:val="000000" w:themeColor="text1"/>
          <w:lang w:val="es-EC"/>
        </w:rPr>
        <w:lastRenderedPageBreak/>
        <w:t>VOSviewer con un 14.3% (6 de 42), EndNote con un 9.5% (4 de 42) y Cochrane con un 7.1% (3 de 42), mismas q</w:t>
      </w:r>
      <w:r w:rsidR="00F50DD6" w:rsidRPr="00647A95">
        <w:rPr>
          <w:color w:val="000000" w:themeColor="text1"/>
          <w:lang w:val="es-EC"/>
        </w:rPr>
        <w:t>ue se visualizan en la Tabla 6.</w:t>
      </w:r>
    </w:p>
    <w:tbl>
      <w:tblPr>
        <w:tblStyle w:val="Tablaconcuadrcula"/>
        <w:tblW w:w="0" w:type="auto"/>
        <w:tblLook w:val="04A0" w:firstRow="1" w:lastRow="0" w:firstColumn="1" w:lastColumn="0" w:noHBand="0" w:noVBand="1"/>
      </w:tblPr>
      <w:tblGrid>
        <w:gridCol w:w="4251"/>
        <w:gridCol w:w="4243"/>
      </w:tblGrid>
      <w:tr w:rsidR="002E4833" w:rsidRPr="00647A95" w14:paraId="71BBA6C3" w14:textId="77777777" w:rsidTr="00A0420D">
        <w:tc>
          <w:tcPr>
            <w:tcW w:w="4322" w:type="dxa"/>
          </w:tcPr>
          <w:p w14:paraId="2C777041" w14:textId="77777777" w:rsidR="002E4833" w:rsidRPr="00647A95" w:rsidRDefault="002E4833" w:rsidP="00A0420D">
            <w:pPr>
              <w:rPr>
                <w:b/>
                <w:sz w:val="20"/>
                <w:szCs w:val="20"/>
                <w:lang w:val="es-EC"/>
              </w:rPr>
            </w:pPr>
            <w:r w:rsidRPr="00647A95">
              <w:rPr>
                <w:b/>
                <w:sz w:val="20"/>
                <w:szCs w:val="20"/>
                <w:lang w:val="es-EC"/>
              </w:rPr>
              <w:t>Herramienta</w:t>
            </w:r>
          </w:p>
        </w:tc>
        <w:tc>
          <w:tcPr>
            <w:tcW w:w="4322" w:type="dxa"/>
          </w:tcPr>
          <w:p w14:paraId="7D1A36F7" w14:textId="072D92BA" w:rsidR="002E4833" w:rsidRPr="00647A95" w:rsidRDefault="00B91C03" w:rsidP="00A0420D">
            <w:pPr>
              <w:rPr>
                <w:b/>
                <w:sz w:val="20"/>
                <w:szCs w:val="20"/>
                <w:lang w:val="es-EC"/>
              </w:rPr>
            </w:pPr>
            <w:r w:rsidRPr="00647A95">
              <w:rPr>
                <w:b/>
                <w:sz w:val="20"/>
                <w:szCs w:val="20"/>
                <w:lang w:val="es-EC"/>
              </w:rPr>
              <w:t># de Artículos</w:t>
            </w:r>
          </w:p>
        </w:tc>
      </w:tr>
      <w:tr w:rsidR="002E4833" w:rsidRPr="00647A95" w14:paraId="1D37672A" w14:textId="77777777" w:rsidTr="00A0420D">
        <w:tc>
          <w:tcPr>
            <w:tcW w:w="4322" w:type="dxa"/>
          </w:tcPr>
          <w:p w14:paraId="46F98731" w14:textId="77777777" w:rsidR="002E4833" w:rsidRPr="00647A95" w:rsidRDefault="002E4833" w:rsidP="00A0420D">
            <w:pPr>
              <w:rPr>
                <w:sz w:val="20"/>
                <w:szCs w:val="20"/>
                <w:lang w:val="es-EC"/>
              </w:rPr>
            </w:pPr>
            <w:r w:rsidRPr="00647A95">
              <w:rPr>
                <w:sz w:val="20"/>
                <w:szCs w:val="20"/>
                <w:lang w:val="es-EC"/>
              </w:rPr>
              <w:t>VOSviewer</w:t>
            </w:r>
          </w:p>
        </w:tc>
        <w:tc>
          <w:tcPr>
            <w:tcW w:w="4322" w:type="dxa"/>
          </w:tcPr>
          <w:p w14:paraId="6DC4427B" w14:textId="77777777" w:rsidR="002E4833" w:rsidRPr="00647A95" w:rsidRDefault="002E4833" w:rsidP="00A0420D">
            <w:pPr>
              <w:rPr>
                <w:sz w:val="20"/>
                <w:szCs w:val="20"/>
                <w:lang w:val="es-EC"/>
              </w:rPr>
            </w:pPr>
            <w:r w:rsidRPr="00647A95">
              <w:rPr>
                <w:sz w:val="20"/>
                <w:szCs w:val="20"/>
                <w:lang w:val="es-EC"/>
              </w:rPr>
              <w:t>29</w:t>
            </w:r>
          </w:p>
        </w:tc>
      </w:tr>
      <w:tr w:rsidR="002E4833" w:rsidRPr="00647A95" w14:paraId="7D716B84" w14:textId="77777777" w:rsidTr="00A0420D">
        <w:tc>
          <w:tcPr>
            <w:tcW w:w="4322" w:type="dxa"/>
          </w:tcPr>
          <w:p w14:paraId="717D811C" w14:textId="77777777" w:rsidR="002E4833" w:rsidRPr="00647A95" w:rsidRDefault="002E4833" w:rsidP="00A0420D">
            <w:pPr>
              <w:rPr>
                <w:sz w:val="20"/>
                <w:szCs w:val="20"/>
                <w:lang w:val="es-EC"/>
              </w:rPr>
            </w:pPr>
            <w:r w:rsidRPr="00647A95">
              <w:rPr>
                <w:sz w:val="20"/>
                <w:szCs w:val="20"/>
                <w:lang w:val="es-EC"/>
              </w:rPr>
              <w:t>Excel</w:t>
            </w:r>
          </w:p>
        </w:tc>
        <w:tc>
          <w:tcPr>
            <w:tcW w:w="4322" w:type="dxa"/>
          </w:tcPr>
          <w:p w14:paraId="76CEFA9E" w14:textId="77777777" w:rsidR="002E4833" w:rsidRPr="00647A95" w:rsidRDefault="002E4833" w:rsidP="00A0420D">
            <w:pPr>
              <w:rPr>
                <w:sz w:val="20"/>
                <w:szCs w:val="20"/>
                <w:lang w:val="es-EC"/>
              </w:rPr>
            </w:pPr>
            <w:r w:rsidRPr="00647A95">
              <w:rPr>
                <w:sz w:val="20"/>
                <w:szCs w:val="20"/>
                <w:lang w:val="es-EC"/>
              </w:rPr>
              <w:t>22</w:t>
            </w:r>
          </w:p>
        </w:tc>
      </w:tr>
      <w:tr w:rsidR="002E4833" w:rsidRPr="00647A95" w14:paraId="53685D08" w14:textId="77777777" w:rsidTr="00A0420D">
        <w:tc>
          <w:tcPr>
            <w:tcW w:w="4322" w:type="dxa"/>
          </w:tcPr>
          <w:p w14:paraId="0336AB5B" w14:textId="77777777" w:rsidR="002E4833" w:rsidRPr="00647A95" w:rsidRDefault="002E4833" w:rsidP="00A0420D">
            <w:pPr>
              <w:rPr>
                <w:sz w:val="20"/>
                <w:szCs w:val="20"/>
                <w:lang w:val="es-EC"/>
              </w:rPr>
            </w:pPr>
            <w:r w:rsidRPr="00647A95">
              <w:rPr>
                <w:sz w:val="20"/>
                <w:szCs w:val="20"/>
                <w:lang w:val="es-EC"/>
              </w:rPr>
              <w:t>HistCite</w:t>
            </w:r>
          </w:p>
        </w:tc>
        <w:tc>
          <w:tcPr>
            <w:tcW w:w="4322" w:type="dxa"/>
          </w:tcPr>
          <w:p w14:paraId="63587409" w14:textId="77777777" w:rsidR="002E4833" w:rsidRPr="00647A95" w:rsidRDefault="002E4833" w:rsidP="00A0420D">
            <w:pPr>
              <w:rPr>
                <w:sz w:val="20"/>
                <w:szCs w:val="20"/>
                <w:lang w:val="es-EC"/>
              </w:rPr>
            </w:pPr>
            <w:r w:rsidRPr="00647A95">
              <w:rPr>
                <w:sz w:val="20"/>
                <w:szCs w:val="20"/>
                <w:lang w:val="es-EC"/>
              </w:rPr>
              <w:t>5</w:t>
            </w:r>
          </w:p>
        </w:tc>
      </w:tr>
      <w:tr w:rsidR="002E4833" w:rsidRPr="00647A95" w14:paraId="5A568B99" w14:textId="77777777" w:rsidTr="00A0420D">
        <w:tc>
          <w:tcPr>
            <w:tcW w:w="4322" w:type="dxa"/>
          </w:tcPr>
          <w:p w14:paraId="65C5CBA1" w14:textId="77777777" w:rsidR="002E4833" w:rsidRPr="00647A95" w:rsidRDefault="002E4833" w:rsidP="00A0420D">
            <w:pPr>
              <w:rPr>
                <w:sz w:val="20"/>
                <w:szCs w:val="20"/>
                <w:lang w:val="es-EC"/>
              </w:rPr>
            </w:pPr>
            <w:r w:rsidRPr="00647A95">
              <w:rPr>
                <w:sz w:val="20"/>
                <w:szCs w:val="20"/>
                <w:lang w:val="es-EC"/>
              </w:rPr>
              <w:t>CiteSpace</w:t>
            </w:r>
          </w:p>
        </w:tc>
        <w:tc>
          <w:tcPr>
            <w:tcW w:w="4322" w:type="dxa"/>
          </w:tcPr>
          <w:p w14:paraId="7021C384" w14:textId="77777777" w:rsidR="002E4833" w:rsidRPr="00647A95" w:rsidRDefault="002E4833" w:rsidP="00A0420D">
            <w:pPr>
              <w:rPr>
                <w:sz w:val="20"/>
                <w:szCs w:val="20"/>
                <w:lang w:val="es-EC"/>
              </w:rPr>
            </w:pPr>
            <w:r w:rsidRPr="00647A95">
              <w:rPr>
                <w:sz w:val="20"/>
                <w:szCs w:val="20"/>
                <w:lang w:val="es-EC"/>
              </w:rPr>
              <w:t>3</w:t>
            </w:r>
          </w:p>
        </w:tc>
      </w:tr>
      <w:tr w:rsidR="002E4833" w:rsidRPr="00647A95" w14:paraId="53ECA63D" w14:textId="77777777" w:rsidTr="00A0420D">
        <w:tc>
          <w:tcPr>
            <w:tcW w:w="4322" w:type="dxa"/>
          </w:tcPr>
          <w:p w14:paraId="4536551B" w14:textId="77777777" w:rsidR="002E4833" w:rsidRPr="00647A95" w:rsidRDefault="002E4833" w:rsidP="00A0420D">
            <w:pPr>
              <w:rPr>
                <w:sz w:val="20"/>
                <w:szCs w:val="20"/>
                <w:lang w:val="es-EC"/>
              </w:rPr>
            </w:pPr>
            <w:r w:rsidRPr="00647A95">
              <w:rPr>
                <w:sz w:val="20"/>
                <w:szCs w:val="20"/>
                <w:lang w:val="es-EC"/>
              </w:rPr>
              <w:t>Pajek</w:t>
            </w:r>
          </w:p>
        </w:tc>
        <w:tc>
          <w:tcPr>
            <w:tcW w:w="4322" w:type="dxa"/>
          </w:tcPr>
          <w:p w14:paraId="506BD58F" w14:textId="77777777" w:rsidR="002E4833" w:rsidRPr="00647A95" w:rsidRDefault="002E4833" w:rsidP="00A0420D">
            <w:pPr>
              <w:rPr>
                <w:sz w:val="20"/>
                <w:szCs w:val="20"/>
                <w:lang w:val="es-EC"/>
              </w:rPr>
            </w:pPr>
            <w:r w:rsidRPr="00647A95">
              <w:rPr>
                <w:sz w:val="20"/>
                <w:szCs w:val="20"/>
                <w:lang w:val="es-EC"/>
              </w:rPr>
              <w:t>2</w:t>
            </w:r>
          </w:p>
        </w:tc>
      </w:tr>
      <w:tr w:rsidR="002E4833" w:rsidRPr="00647A95" w14:paraId="0405B0A8" w14:textId="77777777" w:rsidTr="00A0420D">
        <w:tc>
          <w:tcPr>
            <w:tcW w:w="4322" w:type="dxa"/>
          </w:tcPr>
          <w:p w14:paraId="38B26374" w14:textId="77777777" w:rsidR="002E4833" w:rsidRPr="00647A95" w:rsidRDefault="002E4833" w:rsidP="00A0420D">
            <w:pPr>
              <w:rPr>
                <w:sz w:val="20"/>
                <w:szCs w:val="20"/>
                <w:lang w:val="es-EC"/>
              </w:rPr>
            </w:pPr>
            <w:r w:rsidRPr="00647A95">
              <w:rPr>
                <w:sz w:val="20"/>
                <w:szCs w:val="20"/>
                <w:lang w:val="es-EC"/>
              </w:rPr>
              <w:t>ScientoPy</w:t>
            </w:r>
          </w:p>
        </w:tc>
        <w:tc>
          <w:tcPr>
            <w:tcW w:w="4322" w:type="dxa"/>
          </w:tcPr>
          <w:p w14:paraId="2E9E2532" w14:textId="77777777" w:rsidR="002E4833" w:rsidRPr="00647A95" w:rsidRDefault="002E4833" w:rsidP="00A0420D">
            <w:pPr>
              <w:rPr>
                <w:sz w:val="20"/>
                <w:szCs w:val="20"/>
                <w:lang w:val="es-EC"/>
              </w:rPr>
            </w:pPr>
            <w:r w:rsidRPr="00647A95">
              <w:rPr>
                <w:sz w:val="20"/>
                <w:szCs w:val="20"/>
                <w:lang w:val="es-EC"/>
              </w:rPr>
              <w:t>2</w:t>
            </w:r>
          </w:p>
        </w:tc>
      </w:tr>
      <w:tr w:rsidR="002E4833" w:rsidRPr="00647A95" w14:paraId="77441EB8" w14:textId="77777777" w:rsidTr="00A0420D">
        <w:tc>
          <w:tcPr>
            <w:tcW w:w="4322" w:type="dxa"/>
          </w:tcPr>
          <w:p w14:paraId="6956C710" w14:textId="77777777" w:rsidR="002E4833" w:rsidRPr="00647A95" w:rsidRDefault="002E4833" w:rsidP="00A0420D">
            <w:pPr>
              <w:rPr>
                <w:sz w:val="20"/>
                <w:szCs w:val="20"/>
                <w:lang w:val="es-EC"/>
              </w:rPr>
            </w:pPr>
            <w:r w:rsidRPr="00647A95">
              <w:rPr>
                <w:sz w:val="20"/>
                <w:szCs w:val="20"/>
                <w:lang w:val="es-EC"/>
              </w:rPr>
              <w:t>EndNote</w:t>
            </w:r>
          </w:p>
        </w:tc>
        <w:tc>
          <w:tcPr>
            <w:tcW w:w="4322" w:type="dxa"/>
          </w:tcPr>
          <w:p w14:paraId="411FAD32" w14:textId="77777777" w:rsidR="002E4833" w:rsidRPr="00647A95" w:rsidRDefault="002E4833" w:rsidP="00A0420D">
            <w:pPr>
              <w:rPr>
                <w:sz w:val="20"/>
                <w:szCs w:val="20"/>
                <w:lang w:val="es-EC"/>
              </w:rPr>
            </w:pPr>
            <w:r w:rsidRPr="00647A95">
              <w:rPr>
                <w:sz w:val="20"/>
                <w:szCs w:val="20"/>
                <w:lang w:val="es-EC"/>
              </w:rPr>
              <w:t>2</w:t>
            </w:r>
          </w:p>
        </w:tc>
      </w:tr>
    </w:tbl>
    <w:p w14:paraId="0B5B6498" w14:textId="193B796A" w:rsidR="002E4833" w:rsidRPr="00647A95" w:rsidRDefault="00F50DD6" w:rsidP="00F50DD6">
      <w:pPr>
        <w:pStyle w:val="Tablas"/>
      </w:pPr>
      <w:bookmarkStart w:id="515" w:name="_Toc79761868"/>
      <w:r w:rsidRPr="00647A95">
        <w:t>Herramienta de Recopilación y Visualización Scopus.</w:t>
      </w:r>
      <w:bookmarkEnd w:id="515"/>
    </w:p>
    <w:tbl>
      <w:tblPr>
        <w:tblStyle w:val="Tablaconcuadrcula"/>
        <w:tblW w:w="0" w:type="auto"/>
        <w:tblLook w:val="04A0" w:firstRow="1" w:lastRow="0" w:firstColumn="1" w:lastColumn="0" w:noHBand="0" w:noVBand="1"/>
      </w:tblPr>
      <w:tblGrid>
        <w:gridCol w:w="4251"/>
        <w:gridCol w:w="4243"/>
      </w:tblGrid>
      <w:tr w:rsidR="002E4833" w:rsidRPr="00647A95" w14:paraId="32974543" w14:textId="77777777" w:rsidTr="00A0420D">
        <w:tc>
          <w:tcPr>
            <w:tcW w:w="4322" w:type="dxa"/>
          </w:tcPr>
          <w:p w14:paraId="4C2ED67D" w14:textId="77777777" w:rsidR="002E4833" w:rsidRPr="00647A95" w:rsidRDefault="002E4833" w:rsidP="00A0420D">
            <w:pPr>
              <w:rPr>
                <w:b/>
                <w:sz w:val="20"/>
                <w:szCs w:val="20"/>
                <w:lang w:val="es-EC"/>
              </w:rPr>
            </w:pPr>
            <w:r w:rsidRPr="00647A95">
              <w:rPr>
                <w:b/>
                <w:sz w:val="20"/>
                <w:szCs w:val="20"/>
                <w:lang w:val="es-EC"/>
              </w:rPr>
              <w:t>Herramienta</w:t>
            </w:r>
          </w:p>
        </w:tc>
        <w:tc>
          <w:tcPr>
            <w:tcW w:w="4322" w:type="dxa"/>
          </w:tcPr>
          <w:p w14:paraId="3BE746E3" w14:textId="792496B7" w:rsidR="002E4833" w:rsidRPr="00647A95" w:rsidRDefault="00B91C03" w:rsidP="00A0420D">
            <w:pPr>
              <w:rPr>
                <w:b/>
                <w:sz w:val="20"/>
                <w:szCs w:val="20"/>
                <w:lang w:val="es-EC"/>
              </w:rPr>
            </w:pPr>
            <w:r w:rsidRPr="00647A95">
              <w:rPr>
                <w:b/>
                <w:sz w:val="20"/>
                <w:szCs w:val="20"/>
                <w:lang w:val="es-EC"/>
              </w:rPr>
              <w:t># de Artículos</w:t>
            </w:r>
          </w:p>
        </w:tc>
      </w:tr>
      <w:tr w:rsidR="002E4833" w:rsidRPr="00647A95" w14:paraId="5D033623" w14:textId="77777777" w:rsidTr="00A0420D">
        <w:tc>
          <w:tcPr>
            <w:tcW w:w="4322" w:type="dxa"/>
          </w:tcPr>
          <w:p w14:paraId="7048EA29" w14:textId="77777777" w:rsidR="002E4833" w:rsidRPr="00647A95" w:rsidRDefault="002E4833" w:rsidP="00A0420D">
            <w:pPr>
              <w:rPr>
                <w:sz w:val="20"/>
                <w:szCs w:val="20"/>
                <w:lang w:val="es-EC"/>
              </w:rPr>
            </w:pPr>
            <w:r w:rsidRPr="00647A95">
              <w:rPr>
                <w:sz w:val="20"/>
                <w:szCs w:val="20"/>
                <w:lang w:val="es-EC"/>
              </w:rPr>
              <w:t>Excel</w:t>
            </w:r>
          </w:p>
        </w:tc>
        <w:tc>
          <w:tcPr>
            <w:tcW w:w="4322" w:type="dxa"/>
          </w:tcPr>
          <w:p w14:paraId="384C2A65" w14:textId="77777777" w:rsidR="002E4833" w:rsidRPr="00647A95" w:rsidRDefault="002E4833" w:rsidP="00A0420D">
            <w:pPr>
              <w:rPr>
                <w:sz w:val="20"/>
                <w:szCs w:val="20"/>
                <w:lang w:val="es-EC"/>
              </w:rPr>
            </w:pPr>
            <w:r w:rsidRPr="00647A95">
              <w:rPr>
                <w:sz w:val="20"/>
                <w:szCs w:val="20"/>
                <w:lang w:val="es-EC"/>
              </w:rPr>
              <w:t>19</w:t>
            </w:r>
          </w:p>
        </w:tc>
      </w:tr>
      <w:tr w:rsidR="002E4833" w:rsidRPr="00647A95" w14:paraId="28CC9D8C" w14:textId="77777777" w:rsidTr="00A0420D">
        <w:tc>
          <w:tcPr>
            <w:tcW w:w="4322" w:type="dxa"/>
          </w:tcPr>
          <w:p w14:paraId="5F40C790" w14:textId="77777777" w:rsidR="002E4833" w:rsidRPr="00647A95" w:rsidRDefault="002E4833" w:rsidP="00A0420D">
            <w:pPr>
              <w:rPr>
                <w:sz w:val="20"/>
                <w:szCs w:val="20"/>
                <w:lang w:val="es-EC"/>
              </w:rPr>
            </w:pPr>
            <w:r w:rsidRPr="00647A95">
              <w:rPr>
                <w:sz w:val="20"/>
                <w:szCs w:val="20"/>
                <w:lang w:val="es-EC"/>
              </w:rPr>
              <w:t>VOSviewer</w:t>
            </w:r>
          </w:p>
        </w:tc>
        <w:tc>
          <w:tcPr>
            <w:tcW w:w="4322" w:type="dxa"/>
          </w:tcPr>
          <w:p w14:paraId="5334B9E6" w14:textId="77777777" w:rsidR="002E4833" w:rsidRPr="00647A95" w:rsidRDefault="002E4833" w:rsidP="00A0420D">
            <w:pPr>
              <w:rPr>
                <w:sz w:val="20"/>
                <w:szCs w:val="20"/>
                <w:lang w:val="es-EC"/>
              </w:rPr>
            </w:pPr>
            <w:r w:rsidRPr="00647A95">
              <w:rPr>
                <w:sz w:val="20"/>
                <w:szCs w:val="20"/>
                <w:lang w:val="es-EC"/>
              </w:rPr>
              <w:t>6</w:t>
            </w:r>
          </w:p>
        </w:tc>
      </w:tr>
      <w:tr w:rsidR="002E4833" w:rsidRPr="00647A95" w14:paraId="6786923A" w14:textId="77777777" w:rsidTr="00A0420D">
        <w:tc>
          <w:tcPr>
            <w:tcW w:w="4322" w:type="dxa"/>
          </w:tcPr>
          <w:p w14:paraId="4CC4DA67" w14:textId="77777777" w:rsidR="002E4833" w:rsidRPr="00647A95" w:rsidRDefault="002E4833" w:rsidP="00A0420D">
            <w:pPr>
              <w:rPr>
                <w:sz w:val="20"/>
                <w:szCs w:val="20"/>
                <w:lang w:val="es-EC"/>
              </w:rPr>
            </w:pPr>
            <w:r w:rsidRPr="00647A95">
              <w:rPr>
                <w:sz w:val="20"/>
                <w:szCs w:val="20"/>
                <w:lang w:val="es-EC"/>
              </w:rPr>
              <w:t>EndNote</w:t>
            </w:r>
          </w:p>
        </w:tc>
        <w:tc>
          <w:tcPr>
            <w:tcW w:w="4322" w:type="dxa"/>
          </w:tcPr>
          <w:p w14:paraId="36FB7364" w14:textId="77777777" w:rsidR="002E4833" w:rsidRPr="00647A95" w:rsidRDefault="002E4833" w:rsidP="00A0420D">
            <w:pPr>
              <w:rPr>
                <w:sz w:val="20"/>
                <w:szCs w:val="20"/>
                <w:lang w:val="es-EC"/>
              </w:rPr>
            </w:pPr>
            <w:r w:rsidRPr="00647A95">
              <w:rPr>
                <w:sz w:val="20"/>
                <w:szCs w:val="20"/>
                <w:lang w:val="es-EC"/>
              </w:rPr>
              <w:t>4</w:t>
            </w:r>
          </w:p>
        </w:tc>
      </w:tr>
      <w:tr w:rsidR="002E4833" w:rsidRPr="00647A95" w14:paraId="338327D6" w14:textId="77777777" w:rsidTr="00A0420D">
        <w:tc>
          <w:tcPr>
            <w:tcW w:w="4322" w:type="dxa"/>
          </w:tcPr>
          <w:p w14:paraId="30A49F2D" w14:textId="77777777" w:rsidR="002E4833" w:rsidRPr="00647A95" w:rsidRDefault="002E4833" w:rsidP="00A0420D">
            <w:pPr>
              <w:rPr>
                <w:sz w:val="20"/>
                <w:szCs w:val="20"/>
                <w:lang w:val="es-EC"/>
              </w:rPr>
            </w:pPr>
            <w:r w:rsidRPr="00647A95">
              <w:rPr>
                <w:sz w:val="20"/>
                <w:szCs w:val="20"/>
                <w:lang w:val="es-EC"/>
              </w:rPr>
              <w:t>Cochrane</w:t>
            </w:r>
          </w:p>
        </w:tc>
        <w:tc>
          <w:tcPr>
            <w:tcW w:w="4322" w:type="dxa"/>
          </w:tcPr>
          <w:p w14:paraId="367B4E9A" w14:textId="77777777" w:rsidR="002E4833" w:rsidRPr="00647A95" w:rsidRDefault="002E4833" w:rsidP="00A0420D">
            <w:pPr>
              <w:rPr>
                <w:sz w:val="20"/>
                <w:szCs w:val="20"/>
                <w:lang w:val="es-EC"/>
              </w:rPr>
            </w:pPr>
            <w:r w:rsidRPr="00647A95">
              <w:rPr>
                <w:sz w:val="20"/>
                <w:szCs w:val="20"/>
                <w:lang w:val="es-EC"/>
              </w:rPr>
              <w:t>3</w:t>
            </w:r>
          </w:p>
        </w:tc>
      </w:tr>
      <w:tr w:rsidR="002E4833" w:rsidRPr="00647A95" w14:paraId="612CBAE4" w14:textId="77777777" w:rsidTr="00A0420D">
        <w:tc>
          <w:tcPr>
            <w:tcW w:w="4322" w:type="dxa"/>
          </w:tcPr>
          <w:p w14:paraId="499C17EE" w14:textId="77777777" w:rsidR="002E4833" w:rsidRPr="00647A95" w:rsidRDefault="002E4833" w:rsidP="00A0420D">
            <w:pPr>
              <w:rPr>
                <w:sz w:val="20"/>
                <w:szCs w:val="20"/>
                <w:lang w:val="es-EC"/>
              </w:rPr>
            </w:pPr>
            <w:r w:rsidRPr="00647A95">
              <w:rPr>
                <w:sz w:val="20"/>
                <w:szCs w:val="20"/>
                <w:lang w:val="es-EC"/>
              </w:rPr>
              <w:t>SPSS</w:t>
            </w:r>
          </w:p>
        </w:tc>
        <w:tc>
          <w:tcPr>
            <w:tcW w:w="4322" w:type="dxa"/>
          </w:tcPr>
          <w:p w14:paraId="044EE17A" w14:textId="77777777" w:rsidR="002E4833" w:rsidRPr="00647A95" w:rsidRDefault="002E4833" w:rsidP="00A0420D">
            <w:pPr>
              <w:rPr>
                <w:sz w:val="20"/>
                <w:szCs w:val="20"/>
                <w:lang w:val="es-EC"/>
              </w:rPr>
            </w:pPr>
            <w:r w:rsidRPr="00647A95">
              <w:rPr>
                <w:sz w:val="20"/>
                <w:szCs w:val="20"/>
                <w:lang w:val="es-EC"/>
              </w:rPr>
              <w:t>3</w:t>
            </w:r>
          </w:p>
        </w:tc>
      </w:tr>
      <w:tr w:rsidR="002E4833" w:rsidRPr="00647A95" w14:paraId="68E8FD43" w14:textId="77777777" w:rsidTr="00A0420D">
        <w:tc>
          <w:tcPr>
            <w:tcW w:w="4322" w:type="dxa"/>
          </w:tcPr>
          <w:p w14:paraId="0C0AB82A" w14:textId="77777777" w:rsidR="002E4833" w:rsidRPr="00647A95" w:rsidRDefault="002E4833" w:rsidP="00A0420D">
            <w:pPr>
              <w:rPr>
                <w:sz w:val="20"/>
                <w:szCs w:val="20"/>
                <w:lang w:val="es-EC"/>
              </w:rPr>
            </w:pPr>
            <w:r w:rsidRPr="00647A95">
              <w:rPr>
                <w:sz w:val="20"/>
                <w:szCs w:val="20"/>
                <w:lang w:val="es-EC"/>
              </w:rPr>
              <w:t>Ucinet</w:t>
            </w:r>
          </w:p>
        </w:tc>
        <w:tc>
          <w:tcPr>
            <w:tcW w:w="4322" w:type="dxa"/>
          </w:tcPr>
          <w:p w14:paraId="1247D5FD" w14:textId="77777777" w:rsidR="002E4833" w:rsidRPr="00647A95" w:rsidRDefault="002E4833" w:rsidP="00A0420D">
            <w:pPr>
              <w:rPr>
                <w:sz w:val="20"/>
                <w:szCs w:val="20"/>
                <w:lang w:val="es-EC"/>
              </w:rPr>
            </w:pPr>
            <w:r w:rsidRPr="00647A95">
              <w:rPr>
                <w:sz w:val="20"/>
                <w:szCs w:val="20"/>
                <w:lang w:val="es-EC"/>
              </w:rPr>
              <w:t>3</w:t>
            </w:r>
          </w:p>
        </w:tc>
      </w:tr>
      <w:tr w:rsidR="002E4833" w:rsidRPr="00647A95" w14:paraId="0797D87F" w14:textId="77777777" w:rsidTr="00A0420D">
        <w:tc>
          <w:tcPr>
            <w:tcW w:w="4322" w:type="dxa"/>
          </w:tcPr>
          <w:p w14:paraId="4D48CF93" w14:textId="77777777" w:rsidR="002E4833" w:rsidRPr="00647A95" w:rsidRDefault="002E4833" w:rsidP="00A0420D">
            <w:pPr>
              <w:rPr>
                <w:sz w:val="20"/>
                <w:szCs w:val="20"/>
                <w:lang w:val="es-EC"/>
              </w:rPr>
            </w:pPr>
            <w:r w:rsidRPr="00647A95">
              <w:rPr>
                <w:sz w:val="20"/>
                <w:szCs w:val="20"/>
                <w:lang w:val="es-EC"/>
              </w:rPr>
              <w:t>NewDraw</w:t>
            </w:r>
          </w:p>
        </w:tc>
        <w:tc>
          <w:tcPr>
            <w:tcW w:w="4322" w:type="dxa"/>
          </w:tcPr>
          <w:p w14:paraId="7D502B3E" w14:textId="77777777" w:rsidR="002E4833" w:rsidRPr="00647A95" w:rsidRDefault="002E4833" w:rsidP="00A0420D">
            <w:pPr>
              <w:rPr>
                <w:sz w:val="20"/>
                <w:szCs w:val="20"/>
                <w:lang w:val="es-EC"/>
              </w:rPr>
            </w:pPr>
            <w:r w:rsidRPr="00647A95">
              <w:rPr>
                <w:sz w:val="20"/>
                <w:szCs w:val="20"/>
                <w:lang w:val="es-EC"/>
              </w:rPr>
              <w:t>2</w:t>
            </w:r>
          </w:p>
        </w:tc>
      </w:tr>
    </w:tbl>
    <w:p w14:paraId="3E11DE92" w14:textId="71019E0B" w:rsidR="00F50DD6" w:rsidRPr="00647A95" w:rsidRDefault="00F50DD6" w:rsidP="00F50DD6">
      <w:pPr>
        <w:pStyle w:val="Tablas"/>
      </w:pPr>
      <w:bookmarkStart w:id="516" w:name="_Toc79761869"/>
      <w:r w:rsidRPr="00647A95">
        <w:t>Herramienta de Recopilación y Visualización Scielo.</w:t>
      </w:r>
      <w:bookmarkEnd w:id="516"/>
    </w:p>
    <w:p w14:paraId="6759340F" w14:textId="08339F0D" w:rsidR="002E4833" w:rsidRPr="00647A95" w:rsidRDefault="00085F55" w:rsidP="002E4833">
      <w:pPr>
        <w:pStyle w:val="Ttulo2"/>
        <w:rPr>
          <w:lang w:val="es-EC"/>
        </w:rPr>
      </w:pPr>
      <w:bookmarkStart w:id="517" w:name="_Toc79763380"/>
      <w:r w:rsidRPr="00647A95">
        <w:rPr>
          <w:lang w:val="es-EC"/>
        </w:rPr>
        <w:lastRenderedPageBreak/>
        <w:t>Recapitulación</w:t>
      </w:r>
      <w:bookmarkEnd w:id="517"/>
    </w:p>
    <w:p w14:paraId="0EB61862" w14:textId="783A7B96" w:rsidR="002E4833" w:rsidRPr="00647A95" w:rsidRDefault="002E4833" w:rsidP="002E4833">
      <w:pPr>
        <w:rPr>
          <w:lang w:val="es-EC"/>
        </w:rPr>
      </w:pPr>
      <w:r w:rsidRPr="00647A95">
        <w:rPr>
          <w:lang w:val="es-EC"/>
        </w:rPr>
        <w:t>A través del desarrollo de este esta revisión, fue posible determinar que no se ha explotado la capacidad del uso de patrones de publicación y citación para la gestión de colecciones, en específico para decidir qu</w:t>
      </w:r>
      <w:ins w:id="518" w:author="Lorena Siguenza" w:date="2021-09-08T23:48:00Z">
        <w:r w:rsidR="00177452">
          <w:rPr>
            <w:lang w:val="es-EC"/>
          </w:rPr>
          <w:t>é</w:t>
        </w:r>
      </w:ins>
      <w:del w:id="519" w:author="Lorena Siguenza" w:date="2021-09-08T23:48:00Z">
        <w:r w:rsidRPr="00647A95" w:rsidDel="00177452">
          <w:rPr>
            <w:lang w:val="es-EC"/>
          </w:rPr>
          <w:delText>e</w:delText>
        </w:r>
      </w:del>
      <w:r w:rsidRPr="00647A95">
        <w:rPr>
          <w:lang w:val="es-EC"/>
        </w:rPr>
        <w:t xml:space="preserve"> revista, base de datos o repositorio adquirir o suscribirse, decisión que las bibliotecas universitarias deben tomar constantemente. Como se puede apreciar</w:t>
      </w:r>
      <w:ins w:id="520" w:author="Lorena Siguenza" w:date="2021-09-08T23:49:00Z">
        <w:r w:rsidR="00177452">
          <w:rPr>
            <w:lang w:val="es-EC"/>
          </w:rPr>
          <w:t>,</w:t>
        </w:r>
      </w:ins>
      <w:r w:rsidRPr="00647A95">
        <w:rPr>
          <w:lang w:val="es-EC"/>
        </w:rPr>
        <w:t xml:space="preserve"> dichas decisiones se plantean bajo el criterio de personal con alto grado de conocimiento en concesión de licencias, planificación presupuestaria y demás. Sin embargo, se considera que si existiera otra fuente fiable sobre la cual apoyar tales decisiones haría más objetivo el análisis y</w:t>
      </w:r>
      <w:ins w:id="521" w:author="Lorena Siguenza" w:date="2021-09-08T23:49:00Z">
        <w:r w:rsidR="00177452">
          <w:rPr>
            <w:lang w:val="es-EC"/>
          </w:rPr>
          <w:t>,</w:t>
        </w:r>
      </w:ins>
      <w:r w:rsidRPr="00647A95">
        <w:rPr>
          <w:lang w:val="es-EC"/>
        </w:rPr>
        <w:t xml:space="preserve"> por consiguiente</w:t>
      </w:r>
      <w:ins w:id="522" w:author="Lorena Siguenza" w:date="2021-09-08T23:49:00Z">
        <w:r w:rsidR="00177452">
          <w:rPr>
            <w:lang w:val="es-EC"/>
          </w:rPr>
          <w:t>,</w:t>
        </w:r>
      </w:ins>
      <w:r w:rsidRPr="00647A95">
        <w:rPr>
          <w:lang w:val="es-EC"/>
        </w:rPr>
        <w:t xml:space="preserve"> mejoraría el mantenimiento de las colecciones.</w:t>
      </w:r>
    </w:p>
    <w:p w14:paraId="7AD21E85" w14:textId="0A2AB698" w:rsidR="002E4833" w:rsidRPr="00647A95" w:rsidRDefault="002E4833" w:rsidP="002E4833">
      <w:pPr>
        <w:rPr>
          <w:lang w:val="es-EC"/>
        </w:rPr>
      </w:pPr>
      <w:r w:rsidRPr="00647A95">
        <w:rPr>
          <w:lang w:val="es-EC"/>
        </w:rPr>
        <w:t>Como siguiente punto</w:t>
      </w:r>
      <w:ins w:id="523" w:author="Lorena Siguenza" w:date="2021-09-08T23:49:00Z">
        <w:r w:rsidR="00177452">
          <w:rPr>
            <w:lang w:val="es-EC"/>
          </w:rPr>
          <w:t>,</w:t>
        </w:r>
      </w:ins>
      <w:r w:rsidRPr="00647A95">
        <w:rPr>
          <w:lang w:val="es-EC"/>
        </w:rPr>
        <w:t xml:space="preserve"> se tiene</w:t>
      </w:r>
      <w:ins w:id="524" w:author="Lorena Siguenza" w:date="2021-09-08T23:50:00Z">
        <w:r w:rsidR="00177452">
          <w:rPr>
            <w:lang w:val="es-EC"/>
          </w:rPr>
          <w:t>n</w:t>
        </w:r>
      </w:ins>
      <w:r w:rsidRPr="00647A95">
        <w:rPr>
          <w:lang w:val="es-EC"/>
        </w:rPr>
        <w:t xml:space="preserve"> los métodos bibliométricos, en los cuales se destaca el análisis de citas que permite determinar enlaces y conexiones en los trabajos de investigación</w:t>
      </w:r>
      <w:ins w:id="525" w:author="Lorena Siguenza" w:date="2021-09-08T23:50:00Z">
        <w:r w:rsidR="00177452">
          <w:rPr>
            <w:lang w:val="es-EC"/>
          </w:rPr>
          <w:t>. P</w:t>
        </w:r>
      </w:ins>
      <w:del w:id="526" w:author="Lorena Siguenza" w:date="2021-09-08T23:50:00Z">
        <w:r w:rsidRPr="00647A95" w:rsidDel="00177452">
          <w:rPr>
            <w:lang w:val="es-EC"/>
          </w:rPr>
          <w:delText>, p</w:delText>
        </w:r>
      </w:del>
      <w:r w:rsidRPr="00647A95">
        <w:rPr>
          <w:lang w:val="es-EC"/>
        </w:rPr>
        <w:t>or otro lado, el análisis de co-citas que reconoce la afinidad entre los autores co-citados</w:t>
      </w:r>
      <w:ins w:id="527" w:author="Lorena Siguenza" w:date="2021-09-08T23:50:00Z">
        <w:r w:rsidR="00177452">
          <w:rPr>
            <w:lang w:val="es-EC"/>
          </w:rPr>
          <w:t>. Y</w:t>
        </w:r>
      </w:ins>
      <w:del w:id="528" w:author="Lorena Siguenza" w:date="2021-09-08T23:50:00Z">
        <w:r w:rsidRPr="00647A95" w:rsidDel="00177452">
          <w:rPr>
            <w:lang w:val="es-EC"/>
          </w:rPr>
          <w:delText xml:space="preserve"> y</w:delText>
        </w:r>
      </w:del>
      <w:ins w:id="529" w:author="Lorena Siguenza" w:date="2021-09-08T23:50:00Z">
        <w:r w:rsidR="00177452">
          <w:rPr>
            <w:lang w:val="es-EC"/>
          </w:rPr>
          <w:t>,</w:t>
        </w:r>
      </w:ins>
      <w:r w:rsidRPr="00647A95">
        <w:rPr>
          <w:lang w:val="es-EC"/>
        </w:rPr>
        <w:t xml:space="preserve"> por último</w:t>
      </w:r>
      <w:ins w:id="530" w:author="Lorena Siguenza" w:date="2021-09-08T23:50:00Z">
        <w:r w:rsidR="00177452">
          <w:rPr>
            <w:lang w:val="es-EC"/>
          </w:rPr>
          <w:t>,</w:t>
        </w:r>
      </w:ins>
      <w:r w:rsidRPr="00647A95">
        <w:rPr>
          <w:lang w:val="es-EC"/>
        </w:rPr>
        <w:t xml:space="preserve"> el análisis de co-palabras que mapea la estructura conceptual y temática de un dominio específico. Estos métodos son valiosos ya que después de un determinado proceso dan como resultado mapas de co-autoria, colaboración entre países, conexiones entre temas de investigación, en fin, una gran cantidad de información para analizar. Sin embargo, para aplicar estos métodos es necesaria la unidad de medida denominada “indicador bibliométrico” y en el presente estudio los más destacados son: número de citas, número de artículos y el índice h, los mismos que permiten evaluar rasgos diversos de la actividad científica, vinculados tanto a la producción como al consumo de la información.</w:t>
      </w:r>
    </w:p>
    <w:p w14:paraId="4C1C6626" w14:textId="36955B3C" w:rsidR="00085F55" w:rsidRPr="00647A95" w:rsidRDefault="002E4833" w:rsidP="00085F55">
      <w:pPr>
        <w:rPr>
          <w:lang w:val="es-EC"/>
        </w:rPr>
      </w:pPr>
      <w:r w:rsidRPr="00647A95">
        <w:rPr>
          <w:lang w:val="es-EC"/>
        </w:rPr>
        <w:t>Los estudios bibliométricos han aumentado de manera considerable, por lo que hoy en día existe un sin número de herramientas que facilitan dicha actividad</w:t>
      </w:r>
      <w:ins w:id="531" w:author="Lorena Siguenza" w:date="2021-09-08T23:51:00Z">
        <w:r w:rsidR="00177452">
          <w:rPr>
            <w:lang w:val="es-EC"/>
          </w:rPr>
          <w:t>. P</w:t>
        </w:r>
      </w:ins>
      <w:del w:id="532" w:author="Lorena Siguenza" w:date="2021-09-08T23:51:00Z">
        <w:r w:rsidRPr="00647A95" w:rsidDel="00177452">
          <w:rPr>
            <w:lang w:val="es-EC"/>
          </w:rPr>
          <w:delText>, p</w:delText>
        </w:r>
      </w:del>
      <w:r w:rsidRPr="00647A95">
        <w:rPr>
          <w:lang w:val="es-EC"/>
        </w:rPr>
        <w:t>or mencionar</w:t>
      </w:r>
      <w:ins w:id="533" w:author="Lorena Siguenza" w:date="2021-09-08T23:51:00Z">
        <w:r w:rsidR="00177452">
          <w:rPr>
            <w:lang w:val="es-EC"/>
          </w:rPr>
          <w:t>,</w:t>
        </w:r>
      </w:ins>
      <w:r w:rsidRPr="00647A95">
        <w:rPr>
          <w:lang w:val="es-EC"/>
        </w:rPr>
        <w:t xml:space="preserve"> VOSviewer</w:t>
      </w:r>
      <w:del w:id="534" w:author="Lorena Siguenza" w:date="2021-09-08T23:51:00Z">
        <w:r w:rsidRPr="00647A95" w:rsidDel="00177452">
          <w:rPr>
            <w:lang w:val="es-EC"/>
          </w:rPr>
          <w:delText>,</w:delText>
        </w:r>
      </w:del>
      <w:r w:rsidRPr="00647A95">
        <w:rPr>
          <w:lang w:val="es-EC"/>
        </w:rPr>
        <w:t xml:space="preserve"> que es la más utilizada no solo para la recolección y visualización de la información, </w:t>
      </w:r>
      <w:r w:rsidR="00695E8F" w:rsidRPr="00647A95">
        <w:rPr>
          <w:lang w:val="es-EC"/>
        </w:rPr>
        <w:t>sino</w:t>
      </w:r>
      <w:r w:rsidRPr="00647A95">
        <w:rPr>
          <w:lang w:val="es-EC"/>
        </w:rPr>
        <w:t xml:space="preserve"> que también proporciona funcionalidades de minería de datos. Además, se debe tomar en cuenta a Excel como una herramienta clave que puede considerarse especial, ya que según el tema con el cual se trabaje se adapta a las necesidades de los usuarios, que va desde el manejo de los datos, realizar cálculos con la información, hasta la visualización de la misma mediante gráf</w:t>
      </w:r>
      <w:r w:rsidR="00085F55" w:rsidRPr="00647A95">
        <w:rPr>
          <w:lang w:val="es-EC"/>
        </w:rPr>
        <w:t xml:space="preserve">icas de resumen de resultados. </w:t>
      </w:r>
      <w:bookmarkStart w:id="535" w:name="_Toc67232762"/>
    </w:p>
    <w:p w14:paraId="1FEA9C89" w14:textId="035C9A17" w:rsidR="00FA4FF6" w:rsidRPr="00647A95" w:rsidRDefault="00F41284" w:rsidP="00FA4FF6">
      <w:pPr>
        <w:pStyle w:val="Ttulo1"/>
        <w:rPr>
          <w:lang w:val="es-EC"/>
        </w:rPr>
      </w:pPr>
      <w:bookmarkStart w:id="536" w:name="_Toc79763381"/>
      <w:r w:rsidRPr="00647A95">
        <w:rPr>
          <w:lang w:val="es-EC"/>
        </w:rPr>
        <w:t>Capítulo</w:t>
      </w:r>
      <w:r w:rsidR="00FA4FF6" w:rsidRPr="00647A95">
        <w:rPr>
          <w:lang w:val="es-EC"/>
        </w:rPr>
        <w:t xml:space="preserve"> 4: </w:t>
      </w:r>
      <w:bookmarkEnd w:id="535"/>
      <w:r w:rsidR="004D06FA" w:rsidRPr="00647A95">
        <w:rPr>
          <w:lang w:val="es-EC"/>
        </w:rPr>
        <w:t>Metodología</w:t>
      </w:r>
      <w:bookmarkEnd w:id="536"/>
    </w:p>
    <w:p w14:paraId="76ACA6E7" w14:textId="3EB2DD97" w:rsidR="00CD75BD" w:rsidRPr="00647A95" w:rsidRDefault="00DF307A" w:rsidP="00CD75BD">
      <w:pPr>
        <w:rPr>
          <w:szCs w:val="24"/>
          <w:lang w:val="es-EC"/>
        </w:rPr>
      </w:pPr>
      <w:r w:rsidRPr="00647A95">
        <w:rPr>
          <w:szCs w:val="24"/>
          <w:lang w:val="es-EC"/>
        </w:rPr>
        <w:t>En este capítulo se detalla</w:t>
      </w:r>
      <w:r w:rsidR="003477B8" w:rsidRPr="00647A95">
        <w:rPr>
          <w:szCs w:val="24"/>
          <w:lang w:val="es-EC"/>
        </w:rPr>
        <w:t xml:space="preserve"> </w:t>
      </w:r>
      <w:r w:rsidRPr="00647A95">
        <w:rPr>
          <w:szCs w:val="24"/>
          <w:lang w:val="es-EC"/>
        </w:rPr>
        <w:t xml:space="preserve">el desarrollo de </w:t>
      </w:r>
      <w:r w:rsidR="003477B8" w:rsidRPr="00647A95">
        <w:rPr>
          <w:szCs w:val="24"/>
          <w:lang w:val="es-EC"/>
        </w:rPr>
        <w:t>cada una de las etapas de la metodología tradicional</w:t>
      </w:r>
      <w:r w:rsidRPr="00647A95">
        <w:rPr>
          <w:szCs w:val="24"/>
          <w:lang w:val="es-EC"/>
        </w:rPr>
        <w:t xml:space="preserve">, en las cuáles se determina y especifica las características del prototipo de </w:t>
      </w:r>
      <w:commentRangeStart w:id="537"/>
      <w:r w:rsidRPr="00647A95">
        <w:rPr>
          <w:szCs w:val="24"/>
          <w:lang w:val="es-EC"/>
        </w:rPr>
        <w:t>sistema</w:t>
      </w:r>
      <w:commentRangeEnd w:id="537"/>
      <w:r w:rsidR="00177452">
        <w:rPr>
          <w:rStyle w:val="Refdecomentario"/>
        </w:rPr>
        <w:commentReference w:id="537"/>
      </w:r>
      <w:r w:rsidRPr="00647A95">
        <w:rPr>
          <w:szCs w:val="24"/>
          <w:lang w:val="es-EC"/>
        </w:rPr>
        <w:t>.</w:t>
      </w:r>
    </w:p>
    <w:p w14:paraId="2713E5D0" w14:textId="77777777" w:rsidR="00FA4FF6" w:rsidRPr="00647A95" w:rsidRDefault="00FA4FF6" w:rsidP="00B2768C">
      <w:pPr>
        <w:pStyle w:val="Prrafodelista"/>
        <w:keepNext/>
        <w:keepLines/>
        <w:numPr>
          <w:ilvl w:val="0"/>
          <w:numId w:val="2"/>
        </w:numPr>
        <w:spacing w:before="400" w:after="360"/>
        <w:contextualSpacing w:val="0"/>
        <w:outlineLvl w:val="1"/>
        <w:rPr>
          <w:rFonts w:eastAsiaTheme="majorEastAsia" w:cstheme="majorBidi"/>
          <w:b/>
          <w:vanish/>
          <w:sz w:val="32"/>
          <w:szCs w:val="26"/>
          <w:lang w:val="es-EC"/>
        </w:rPr>
      </w:pPr>
      <w:bookmarkStart w:id="538" w:name="_Toc67232763"/>
      <w:bookmarkStart w:id="539" w:name="_Toc67237138"/>
      <w:bookmarkStart w:id="540" w:name="_Toc67237200"/>
      <w:bookmarkStart w:id="541" w:name="_Toc67237457"/>
      <w:bookmarkStart w:id="542" w:name="_Toc67237743"/>
      <w:bookmarkStart w:id="543" w:name="_Toc67237805"/>
      <w:bookmarkStart w:id="544" w:name="_Toc67238010"/>
      <w:bookmarkStart w:id="545" w:name="_Toc67238173"/>
      <w:bookmarkStart w:id="546" w:name="_Toc67238242"/>
      <w:bookmarkStart w:id="547" w:name="_Toc67238384"/>
      <w:bookmarkStart w:id="548" w:name="_Toc67238605"/>
      <w:bookmarkStart w:id="549" w:name="_Toc67238688"/>
      <w:bookmarkStart w:id="550" w:name="_Toc67239476"/>
      <w:bookmarkStart w:id="551" w:name="_Toc67241531"/>
      <w:bookmarkStart w:id="552" w:name="_Toc67243089"/>
      <w:bookmarkStart w:id="553" w:name="_Toc67243151"/>
      <w:bookmarkStart w:id="554" w:name="_Toc67243354"/>
      <w:bookmarkStart w:id="555" w:name="_Toc67248270"/>
      <w:bookmarkStart w:id="556" w:name="_Toc67248388"/>
      <w:bookmarkStart w:id="557" w:name="_Toc67249790"/>
      <w:bookmarkStart w:id="558" w:name="_Toc67254251"/>
      <w:bookmarkStart w:id="559" w:name="_Toc67256495"/>
      <w:bookmarkStart w:id="560" w:name="_Toc67256793"/>
      <w:bookmarkStart w:id="561" w:name="_Toc67435616"/>
      <w:bookmarkStart w:id="562" w:name="_Toc67436037"/>
      <w:bookmarkStart w:id="563" w:name="_Toc67523087"/>
      <w:bookmarkStart w:id="564" w:name="_Toc67523238"/>
      <w:bookmarkStart w:id="565" w:name="_Toc67523377"/>
      <w:bookmarkStart w:id="566" w:name="_Toc67523725"/>
      <w:bookmarkStart w:id="567" w:name="_Toc67523928"/>
      <w:bookmarkStart w:id="568" w:name="_Toc67524005"/>
      <w:bookmarkStart w:id="569" w:name="_Toc67524073"/>
      <w:bookmarkStart w:id="570" w:name="_Toc67524141"/>
      <w:bookmarkStart w:id="571" w:name="_Toc67524209"/>
      <w:bookmarkStart w:id="572" w:name="_Toc67524277"/>
      <w:bookmarkStart w:id="573" w:name="_Toc67524345"/>
      <w:bookmarkStart w:id="574" w:name="_Toc67524456"/>
      <w:bookmarkStart w:id="575" w:name="_Toc67524567"/>
      <w:bookmarkStart w:id="576" w:name="_Toc67524635"/>
      <w:bookmarkStart w:id="577" w:name="_Toc67524703"/>
      <w:bookmarkStart w:id="578" w:name="_Toc67524859"/>
      <w:bookmarkStart w:id="579" w:name="_Toc67525068"/>
      <w:bookmarkStart w:id="580" w:name="_Toc67525666"/>
      <w:bookmarkStart w:id="581" w:name="_Toc67525838"/>
      <w:bookmarkStart w:id="582" w:name="_Toc67526444"/>
      <w:bookmarkStart w:id="583" w:name="_Toc67526564"/>
      <w:bookmarkStart w:id="584" w:name="_Toc67526632"/>
      <w:bookmarkStart w:id="585" w:name="_Toc67526700"/>
      <w:bookmarkStart w:id="586" w:name="_Toc67526938"/>
      <w:bookmarkStart w:id="587" w:name="_Toc67527039"/>
      <w:bookmarkStart w:id="588" w:name="_Toc67527186"/>
      <w:bookmarkStart w:id="589" w:name="_Toc67528089"/>
      <w:bookmarkStart w:id="590" w:name="_Toc67528194"/>
      <w:bookmarkStart w:id="591" w:name="_Toc67528263"/>
      <w:bookmarkStart w:id="592" w:name="_Toc67528332"/>
      <w:bookmarkStart w:id="593" w:name="_Toc67528401"/>
      <w:bookmarkStart w:id="594" w:name="_Toc67528599"/>
      <w:bookmarkStart w:id="595" w:name="_Toc67528470"/>
      <w:bookmarkStart w:id="596" w:name="_Toc67528761"/>
      <w:bookmarkStart w:id="597" w:name="_Toc67679266"/>
      <w:bookmarkStart w:id="598" w:name="_Toc67679422"/>
      <w:bookmarkStart w:id="599" w:name="_Toc69382196"/>
      <w:bookmarkStart w:id="600" w:name="_Toc69382325"/>
      <w:bookmarkStart w:id="601" w:name="_Toc75797175"/>
      <w:bookmarkStart w:id="602" w:name="_Toc75813767"/>
      <w:bookmarkStart w:id="603" w:name="_Toc77095450"/>
      <w:bookmarkStart w:id="604" w:name="_Toc77162489"/>
      <w:bookmarkStart w:id="605" w:name="_Toc77168573"/>
      <w:bookmarkStart w:id="606" w:name="_Toc77172223"/>
      <w:bookmarkStart w:id="607" w:name="_Toc78742855"/>
      <w:bookmarkStart w:id="608" w:name="_Toc79761774"/>
      <w:bookmarkStart w:id="609" w:name="_Toc79763382"/>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p>
    <w:p w14:paraId="4D56AFEE" w14:textId="45E406CB" w:rsidR="00FA4FF6" w:rsidRPr="00647A95" w:rsidRDefault="004D06FA" w:rsidP="00FA4FF6">
      <w:pPr>
        <w:pStyle w:val="Ttulo2"/>
        <w:rPr>
          <w:lang w:val="es-EC"/>
        </w:rPr>
      </w:pPr>
      <w:bookmarkStart w:id="610" w:name="_Toc79763383"/>
      <w:r w:rsidRPr="00647A95">
        <w:rPr>
          <w:lang w:val="es-EC"/>
        </w:rPr>
        <w:t>Análisis de requerimientos</w:t>
      </w:r>
      <w:bookmarkEnd w:id="610"/>
    </w:p>
    <w:p w14:paraId="6EEBBCF3" w14:textId="4DD1B8A3" w:rsidR="00DF307A" w:rsidRPr="00647A95" w:rsidRDefault="00071575" w:rsidP="00DF307A">
      <w:pPr>
        <w:rPr>
          <w:lang w:val="es-EC"/>
        </w:rPr>
      </w:pPr>
      <w:r w:rsidRPr="00647A95">
        <w:rPr>
          <w:lang w:val="es-EC"/>
        </w:rPr>
        <w:t xml:space="preserve">Para el </w:t>
      </w:r>
      <w:r w:rsidR="00DF307A" w:rsidRPr="00647A95">
        <w:rPr>
          <w:lang w:val="es-EC"/>
        </w:rPr>
        <w:t>análisis de requerimientos</w:t>
      </w:r>
      <w:r w:rsidRPr="00647A95">
        <w:rPr>
          <w:lang w:val="es-EC"/>
        </w:rPr>
        <w:t xml:space="preserve"> se toma como base el análisis de situación actual de cómo se maneja el procesamiento para la adquisición o suscripción de bases digitales, se plante</w:t>
      </w:r>
      <w:ins w:id="611" w:author="Lorena Siguenza" w:date="2021-09-08T23:53:00Z">
        <w:r w:rsidR="00177452">
          <w:rPr>
            <w:lang w:val="es-EC"/>
          </w:rPr>
          <w:t>an</w:t>
        </w:r>
      </w:ins>
      <w:r w:rsidRPr="00647A95">
        <w:rPr>
          <w:lang w:val="es-EC"/>
        </w:rPr>
        <w:t xml:space="preserve"> las oportunidades de mejora y la propuesta.</w:t>
      </w:r>
    </w:p>
    <w:p w14:paraId="2046711F" w14:textId="5FAFCC29" w:rsidR="004D06FA" w:rsidRPr="00647A95" w:rsidRDefault="004D06FA" w:rsidP="00B2768C">
      <w:pPr>
        <w:pStyle w:val="Ttulo3"/>
        <w:numPr>
          <w:ilvl w:val="2"/>
          <w:numId w:val="3"/>
        </w:numPr>
        <w:rPr>
          <w:lang w:val="es-EC"/>
        </w:rPr>
      </w:pPr>
      <w:bookmarkStart w:id="612" w:name="_Toc79763384"/>
      <w:r w:rsidRPr="00647A95">
        <w:rPr>
          <w:lang w:val="es-EC"/>
        </w:rPr>
        <w:t>Descripción de la situación actual</w:t>
      </w:r>
      <w:bookmarkEnd w:id="612"/>
    </w:p>
    <w:p w14:paraId="6EF7FA16" w14:textId="2F3DB17D" w:rsidR="009F500E" w:rsidRPr="00647A95" w:rsidRDefault="004D06FA" w:rsidP="000C2E93">
      <w:pPr>
        <w:rPr>
          <w:lang w:val="es-EC"/>
        </w:rPr>
      </w:pPr>
      <w:commentRangeStart w:id="613"/>
      <w:r w:rsidRPr="00647A95">
        <w:rPr>
          <w:lang w:val="es-EC"/>
        </w:rPr>
        <w:t>En la Universidad de Cuenca</w:t>
      </w:r>
      <w:ins w:id="614" w:author="Lorena Siguenza" w:date="2021-09-08T23:56:00Z">
        <w:r w:rsidR="00177452">
          <w:rPr>
            <w:lang w:val="es-EC"/>
          </w:rPr>
          <w:t>,</w:t>
        </w:r>
      </w:ins>
      <w:r w:rsidRPr="00647A95">
        <w:rPr>
          <w:lang w:val="es-EC"/>
        </w:rPr>
        <w:t xml:space="preserve"> la D</w:t>
      </w:r>
      <w:ins w:id="615" w:author="Lorena Siguenza" w:date="2021-09-08T23:56:00Z">
        <w:r w:rsidR="00FF45D2">
          <w:rPr>
            <w:lang w:val="es-EC"/>
          </w:rPr>
          <w:t xml:space="preserve">irección de Investigación </w:t>
        </w:r>
      </w:ins>
      <w:del w:id="616" w:author="Lorena Siguenza" w:date="2021-09-08T23:56:00Z">
        <w:r w:rsidRPr="00647A95" w:rsidDel="00FF45D2">
          <w:rPr>
            <w:lang w:val="es-EC"/>
          </w:rPr>
          <w:delText>IUC</w:delText>
        </w:r>
      </w:del>
      <w:ins w:id="617" w:author="Lorena Siguenza" w:date="2021-09-08T23:56:00Z">
        <w:r w:rsidR="00FF45D2">
          <w:rPr>
            <w:lang w:val="es-EC"/>
          </w:rPr>
          <w:t>(DIUC)</w:t>
        </w:r>
      </w:ins>
      <w:r w:rsidRPr="00647A95">
        <w:rPr>
          <w:lang w:val="es-EC"/>
        </w:rPr>
        <w:t xml:space="preserve"> </w:t>
      </w:r>
      <w:commentRangeEnd w:id="613"/>
      <w:r w:rsidR="00FF45D2">
        <w:rPr>
          <w:rStyle w:val="Refdecomentario"/>
        </w:rPr>
        <w:commentReference w:id="613"/>
      </w:r>
      <w:r w:rsidRPr="00647A95">
        <w:rPr>
          <w:lang w:val="es-EC"/>
        </w:rPr>
        <w:t>es la encargada del análisis para la toma de decisiones acerca de la renovación o adquisición de bases de datos digitales, la misma que cuenta con información obtenida desde las siguientes fuentes:</w:t>
      </w:r>
    </w:p>
    <w:p w14:paraId="65DB2B92" w14:textId="77777777" w:rsidR="009F500E" w:rsidRPr="00647A95" w:rsidRDefault="004D06FA" w:rsidP="00B2768C">
      <w:pPr>
        <w:pStyle w:val="Prrafodelista"/>
        <w:numPr>
          <w:ilvl w:val="0"/>
          <w:numId w:val="8"/>
        </w:numPr>
        <w:rPr>
          <w:lang w:val="es-EC"/>
        </w:rPr>
      </w:pPr>
      <w:r w:rsidRPr="00647A95">
        <w:rPr>
          <w:lang w:val="es-EC"/>
        </w:rPr>
        <w:t xml:space="preserve">Estadísticas sobre búsquedas realizadas en las distintas bases digitales, información entregada por el Centro de Documentación Regional “Juan Bautista Vázquez” y por CEDIA. </w:t>
      </w:r>
    </w:p>
    <w:p w14:paraId="34F8F53D" w14:textId="77777777" w:rsidR="009F500E" w:rsidRPr="00647A95" w:rsidRDefault="004D06FA" w:rsidP="00B2768C">
      <w:pPr>
        <w:pStyle w:val="Prrafodelista"/>
        <w:numPr>
          <w:ilvl w:val="0"/>
          <w:numId w:val="8"/>
        </w:numPr>
        <w:rPr>
          <w:lang w:val="es-EC"/>
        </w:rPr>
      </w:pPr>
      <w:r w:rsidRPr="00647A95">
        <w:rPr>
          <w:lang w:val="es-EC"/>
        </w:rPr>
        <w:t>Información sobre los beneficios y servicios entregados por las distintas bases digitales consultadas a expertos en el tema, investigaciones y otros usuarios.</w:t>
      </w:r>
    </w:p>
    <w:p w14:paraId="1FD6B569" w14:textId="0C9775CA" w:rsidR="009F500E" w:rsidRPr="00647A95" w:rsidRDefault="00985D9E" w:rsidP="00B2768C">
      <w:pPr>
        <w:pStyle w:val="Prrafodelista"/>
        <w:numPr>
          <w:ilvl w:val="0"/>
          <w:numId w:val="8"/>
        </w:numPr>
        <w:rPr>
          <w:lang w:val="es-EC"/>
        </w:rPr>
      </w:pPr>
      <w:del w:id="618" w:author="Lorena Siguenza" w:date="2021-09-09T00:01:00Z">
        <w:r w:rsidRPr="00647A95" w:rsidDel="00FF45D2">
          <w:rPr>
            <w:lang w:val="es-EC"/>
          </w:rPr>
          <w:delText xml:space="preserve"> </w:delText>
        </w:r>
      </w:del>
      <w:r w:rsidR="004D06FA" w:rsidRPr="00647A95">
        <w:rPr>
          <w:lang w:val="es-EC"/>
        </w:rPr>
        <w:t>Información acerca del costo de las bases bibliográficas y motores de búsqueda contratados y otras opciones disponibles en el mercado académico. El precio para cada base digital fue tomado de las distintas plataformas entregadas por el Centro de Documentación Regional “Juan B</w:t>
      </w:r>
      <w:r w:rsidR="009F500E" w:rsidRPr="00647A95">
        <w:rPr>
          <w:lang w:val="es-EC"/>
        </w:rPr>
        <w:t>a</w:t>
      </w:r>
      <w:r w:rsidR="004D06FA" w:rsidRPr="00647A95">
        <w:rPr>
          <w:lang w:val="es-EC"/>
        </w:rPr>
        <w:t xml:space="preserve">utista Vázquez” y por CEDIA. Se considera para </w:t>
      </w:r>
      <w:r w:rsidR="00695E8F" w:rsidRPr="00647A95">
        <w:rPr>
          <w:lang w:val="es-EC"/>
        </w:rPr>
        <w:t>todo un valor anual</w:t>
      </w:r>
      <w:r w:rsidR="004D06FA" w:rsidRPr="00647A95">
        <w:rPr>
          <w:lang w:val="es-EC"/>
        </w:rPr>
        <w:t xml:space="preserve"> de la suscripción</w:t>
      </w:r>
      <w:r w:rsidR="009F500E" w:rsidRPr="00647A95">
        <w:rPr>
          <w:lang w:val="es-EC"/>
        </w:rPr>
        <w:t>.</w:t>
      </w:r>
    </w:p>
    <w:p w14:paraId="366AFFF8" w14:textId="77777777" w:rsidR="009F500E" w:rsidRPr="00647A95" w:rsidRDefault="009F500E" w:rsidP="009F500E">
      <w:pPr>
        <w:rPr>
          <w:lang w:val="es-EC"/>
        </w:rPr>
      </w:pPr>
      <w:r w:rsidRPr="00647A95">
        <w:rPr>
          <w:lang w:val="es-EC"/>
        </w:rPr>
        <w:t xml:space="preserve">Los indicadores que utilizan para análisis son: </w:t>
      </w:r>
    </w:p>
    <w:p w14:paraId="612A1AF8" w14:textId="77777777" w:rsidR="009F500E" w:rsidRPr="00647A95" w:rsidRDefault="009F500E" w:rsidP="000076C3">
      <w:pPr>
        <w:pStyle w:val="Prrafodelista"/>
        <w:numPr>
          <w:ilvl w:val="0"/>
          <w:numId w:val="9"/>
        </w:numPr>
        <w:rPr>
          <w:lang w:val="es-EC"/>
        </w:rPr>
      </w:pPr>
      <w:r w:rsidRPr="00647A95">
        <w:rPr>
          <w:lang w:val="es-EC"/>
        </w:rPr>
        <w:t xml:space="preserve">Número de búsquedas mensuales en las distintas bases digitales, tomando en cuenta los 12 últimos meses. </w:t>
      </w:r>
    </w:p>
    <w:p w14:paraId="3204D5D8" w14:textId="77777777" w:rsidR="009F500E" w:rsidRPr="00647A95" w:rsidRDefault="009F500E" w:rsidP="000076C3">
      <w:pPr>
        <w:pStyle w:val="Prrafodelista"/>
        <w:numPr>
          <w:ilvl w:val="0"/>
          <w:numId w:val="9"/>
        </w:numPr>
        <w:rPr>
          <w:lang w:val="es-EC"/>
        </w:rPr>
      </w:pPr>
      <w:r w:rsidRPr="00647A95">
        <w:rPr>
          <w:lang w:val="es-EC"/>
        </w:rPr>
        <w:t xml:space="preserve">El precio y el total de búsquedas para cada base digital. </w:t>
      </w:r>
    </w:p>
    <w:p w14:paraId="3D21FEAC" w14:textId="7E8C9BED" w:rsidR="009F500E" w:rsidRPr="00647A95" w:rsidRDefault="009F500E" w:rsidP="000076C3">
      <w:pPr>
        <w:pStyle w:val="Prrafodelista"/>
        <w:numPr>
          <w:ilvl w:val="0"/>
          <w:numId w:val="9"/>
        </w:numPr>
        <w:rPr>
          <w:lang w:val="es-EC"/>
        </w:rPr>
      </w:pPr>
      <w:r w:rsidRPr="00647A95">
        <w:rPr>
          <w:lang w:val="es-EC"/>
        </w:rPr>
        <w:t>Promedio de búsquedas por base digital y su desviación estándar.</w:t>
      </w:r>
    </w:p>
    <w:p w14:paraId="16F6A310" w14:textId="23688077" w:rsidR="00AD75BE" w:rsidRPr="00647A95" w:rsidRDefault="009F500E" w:rsidP="00AD75BE">
      <w:pPr>
        <w:rPr>
          <w:lang w:val="es-EC"/>
        </w:rPr>
      </w:pPr>
      <w:r w:rsidRPr="00647A95">
        <w:rPr>
          <w:lang w:val="es-EC"/>
        </w:rPr>
        <w:t>Ya con los resultados se analizan cada una de las bases de datos digitales, planteando diferentes escenarios tanto para renovación o nuevas adquisiciones</w:t>
      </w:r>
      <w:ins w:id="619" w:author="Lorena Siguenza" w:date="2021-09-09T00:07:00Z">
        <w:r w:rsidR="004754F3">
          <w:rPr>
            <w:lang w:val="es-EC"/>
          </w:rPr>
          <w:t>. E</w:t>
        </w:r>
      </w:ins>
      <w:del w:id="620" w:author="Lorena Siguenza" w:date="2021-09-09T00:07:00Z">
        <w:r w:rsidRPr="00647A95" w:rsidDel="004754F3">
          <w:rPr>
            <w:lang w:val="es-EC"/>
          </w:rPr>
          <w:delText>, e</w:delText>
        </w:r>
      </w:del>
      <w:r w:rsidRPr="00647A95">
        <w:rPr>
          <w:lang w:val="es-EC"/>
        </w:rPr>
        <w:t xml:space="preserve">laboran una tabla detallada con la base digital, proveedor, costo actual, costo aproximado en función de los escenarios y la suscripción con su respectiva descripción y recomendaciones. También es importante mencionar que adicionalmente cuentan con las áreas y servicios que proporciona cada </w:t>
      </w:r>
      <w:r w:rsidRPr="004754F3">
        <w:rPr>
          <w:highlight w:val="yellow"/>
          <w:lang w:val="es-EC"/>
          <w:rPrChange w:id="621" w:author="Lorena Siguenza" w:date="2021-09-09T00:07:00Z">
            <w:rPr>
              <w:lang w:val="es-EC"/>
            </w:rPr>
          </w:rPrChange>
        </w:rPr>
        <w:t>base</w:t>
      </w:r>
      <w:r w:rsidRPr="00647A95">
        <w:rPr>
          <w:lang w:val="es-EC"/>
        </w:rPr>
        <w:t xml:space="preserve"> de datos digital, como resultado obtienen un informe que sirve como </w:t>
      </w:r>
      <w:r w:rsidRPr="004754F3">
        <w:rPr>
          <w:highlight w:val="yellow"/>
          <w:lang w:val="es-EC"/>
          <w:rPrChange w:id="622" w:author="Lorena Siguenza" w:date="2021-09-09T00:07:00Z">
            <w:rPr>
              <w:lang w:val="es-EC"/>
            </w:rPr>
          </w:rPrChange>
        </w:rPr>
        <w:t>base</w:t>
      </w:r>
      <w:r w:rsidRPr="00647A95">
        <w:rPr>
          <w:lang w:val="es-EC"/>
        </w:rPr>
        <w:t xml:space="preserve"> para la toma de decisiones en relación con las </w:t>
      </w:r>
      <w:commentRangeStart w:id="623"/>
      <w:r w:rsidRPr="004754F3">
        <w:rPr>
          <w:highlight w:val="yellow"/>
          <w:lang w:val="es-EC"/>
          <w:rPrChange w:id="624" w:author="Lorena Siguenza" w:date="2021-09-09T00:07:00Z">
            <w:rPr>
              <w:lang w:val="es-EC"/>
            </w:rPr>
          </w:rPrChange>
        </w:rPr>
        <w:t>bases</w:t>
      </w:r>
      <w:commentRangeEnd w:id="623"/>
      <w:r w:rsidR="004754F3">
        <w:rPr>
          <w:rStyle w:val="Refdecomentario"/>
        </w:rPr>
        <w:commentReference w:id="623"/>
      </w:r>
      <w:r w:rsidRPr="00647A95">
        <w:rPr>
          <w:lang w:val="es-EC"/>
        </w:rPr>
        <w:t xml:space="preserve"> de datos digitales. A </w:t>
      </w:r>
      <w:r w:rsidR="00695E8F" w:rsidRPr="00647A95">
        <w:rPr>
          <w:lang w:val="es-EC"/>
        </w:rPr>
        <w:t>continuación,</w:t>
      </w:r>
      <w:r w:rsidRPr="00647A95">
        <w:rPr>
          <w:lang w:val="es-EC"/>
        </w:rPr>
        <w:t xml:space="preserve"> en la </w:t>
      </w:r>
      <w:r w:rsidRPr="004754F3">
        <w:rPr>
          <w:highlight w:val="yellow"/>
          <w:lang w:val="es-EC"/>
          <w:rPrChange w:id="625" w:author="Lorena Siguenza" w:date="2021-09-09T00:08:00Z">
            <w:rPr>
              <w:lang w:val="es-EC"/>
            </w:rPr>
          </w:rPrChange>
        </w:rPr>
        <w:t>Fig. 1</w:t>
      </w:r>
      <w:r w:rsidRPr="00647A95">
        <w:rPr>
          <w:lang w:val="es-EC"/>
        </w:rPr>
        <w:t xml:space="preserve"> se presenta el modelo conceptual actual de la metodología descrita.</w:t>
      </w:r>
    </w:p>
    <w:p w14:paraId="11496DBD" w14:textId="7DD1D4BF" w:rsidR="009F500E" w:rsidRPr="00647A95" w:rsidRDefault="001C6C1D" w:rsidP="009F500E">
      <w:pPr>
        <w:jc w:val="center"/>
        <w:rPr>
          <w:lang w:val="es-EC"/>
        </w:rPr>
      </w:pPr>
      <w:r w:rsidRPr="00647A95">
        <w:rPr>
          <w:noProof/>
          <w:lang w:val="es-EC" w:eastAsia="es-EC"/>
        </w:rPr>
        <w:lastRenderedPageBreak/>
        <w:drawing>
          <wp:inline distT="0" distB="0" distL="0" distR="0" wp14:anchorId="75DBAC34" wp14:editId="63F5590D">
            <wp:extent cx="5400040" cy="2241768"/>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2241768"/>
                    </a:xfrm>
                    <a:prstGeom prst="rect">
                      <a:avLst/>
                    </a:prstGeom>
                  </pic:spPr>
                </pic:pic>
              </a:graphicData>
            </a:graphic>
          </wp:inline>
        </w:drawing>
      </w:r>
    </w:p>
    <w:p w14:paraId="440287AB" w14:textId="6D66010C" w:rsidR="009F500E" w:rsidRPr="00647A95" w:rsidRDefault="009F500E" w:rsidP="009F500E">
      <w:pPr>
        <w:pStyle w:val="Figuras"/>
        <w:rPr>
          <w:sz w:val="24"/>
          <w:szCs w:val="22"/>
          <w:lang w:val="es-EC"/>
        </w:rPr>
      </w:pPr>
      <w:bookmarkStart w:id="626" w:name="_Toc79761820"/>
      <w:r w:rsidRPr="00647A95">
        <w:rPr>
          <w:lang w:val="es-EC"/>
        </w:rPr>
        <w:t xml:space="preserve">Modelo conceptual </w:t>
      </w:r>
      <w:commentRangeStart w:id="627"/>
      <w:r w:rsidRPr="00647A95">
        <w:rPr>
          <w:lang w:val="es-EC"/>
        </w:rPr>
        <w:t>actual</w:t>
      </w:r>
      <w:commentRangeEnd w:id="627"/>
      <w:r w:rsidR="004754F3">
        <w:rPr>
          <w:rStyle w:val="Refdecomentario"/>
          <w:i w:val="0"/>
        </w:rPr>
        <w:commentReference w:id="627"/>
      </w:r>
      <w:r w:rsidRPr="00647A95">
        <w:rPr>
          <w:lang w:val="es-EC"/>
        </w:rPr>
        <w:t>.</w:t>
      </w:r>
      <w:bookmarkEnd w:id="626"/>
    </w:p>
    <w:p w14:paraId="10235E97" w14:textId="701BDE95" w:rsidR="009F500E" w:rsidRPr="00647A95" w:rsidRDefault="009F500E" w:rsidP="00B2768C">
      <w:pPr>
        <w:pStyle w:val="Ttulo3"/>
        <w:numPr>
          <w:ilvl w:val="2"/>
          <w:numId w:val="3"/>
        </w:numPr>
        <w:rPr>
          <w:lang w:val="es-EC"/>
        </w:rPr>
      </w:pPr>
      <w:bookmarkStart w:id="628" w:name="_Toc79763385"/>
      <w:r w:rsidRPr="00647A95">
        <w:rPr>
          <w:lang w:val="es-EC"/>
        </w:rPr>
        <w:t>Identificación y evaluación de las oportunidades de mejora</w:t>
      </w:r>
      <w:bookmarkEnd w:id="628"/>
    </w:p>
    <w:p w14:paraId="358ED808" w14:textId="24C1208F" w:rsidR="009F500E" w:rsidRPr="00647A95" w:rsidRDefault="009F500E" w:rsidP="00AD75BE">
      <w:pPr>
        <w:rPr>
          <w:lang w:val="es-EC"/>
        </w:rPr>
      </w:pPr>
      <w:commentRangeStart w:id="629"/>
      <w:r w:rsidRPr="00647A95">
        <w:rPr>
          <w:lang w:val="es-EC"/>
        </w:rPr>
        <w:t>La toma de decisiones tiene como base fundamental tres fuentes d</w:t>
      </w:r>
      <w:r w:rsidR="00AC7260" w:rsidRPr="00647A95">
        <w:rPr>
          <w:lang w:val="es-EC"/>
        </w:rPr>
        <w:t xml:space="preserve">e información, como: </w:t>
      </w:r>
      <w:r w:rsidRPr="00647A95">
        <w:rPr>
          <w:lang w:val="es-EC"/>
        </w:rPr>
        <w:t>estadísticas de búsqueda, beneficios y servicios entregados por las distintas bases digitales y la información de costo de bases bibliográficas y motores de búsqueda. Se considera agregar una nueva fuente de información, la misma que se basa en la evaluación de la actividad científica de los investigadores con filiación a la Universidad de Cuenca. El proceso se basa en obtener los artículos científicos de los investigadores y extraer los indicadores bibliométricos y las referencias de cada documento, con el objetivo de analizar y obtener conocimiento de la calidad de los artículos y qu</w:t>
      </w:r>
      <w:ins w:id="630" w:author="Lorena Siguenza" w:date="2021-09-09T00:11:00Z">
        <w:r w:rsidR="004754F3">
          <w:rPr>
            <w:lang w:val="es-EC"/>
          </w:rPr>
          <w:t>é</w:t>
        </w:r>
      </w:ins>
      <w:del w:id="631" w:author="Lorena Siguenza" w:date="2021-09-09T00:11:00Z">
        <w:r w:rsidRPr="00647A95" w:rsidDel="004754F3">
          <w:rPr>
            <w:lang w:val="es-EC"/>
          </w:rPr>
          <w:delText>e</w:delText>
        </w:r>
      </w:del>
      <w:r w:rsidRPr="00647A95">
        <w:rPr>
          <w:lang w:val="es-EC"/>
        </w:rPr>
        <w:t xml:space="preserve"> tipo de literatura se consumió, para posteriormente llegar a las bases de datos digitales donde está alojada. En la </w:t>
      </w:r>
      <w:r w:rsidRPr="004754F3">
        <w:rPr>
          <w:highlight w:val="yellow"/>
          <w:lang w:val="es-EC"/>
          <w:rPrChange w:id="632" w:author="Lorena Siguenza" w:date="2021-09-09T00:11:00Z">
            <w:rPr>
              <w:lang w:val="es-EC"/>
            </w:rPr>
          </w:rPrChange>
        </w:rPr>
        <w:t>Figura 2.</w:t>
      </w:r>
      <w:r w:rsidRPr="00647A95">
        <w:rPr>
          <w:lang w:val="es-EC"/>
        </w:rPr>
        <w:t xml:space="preserve"> </w:t>
      </w:r>
      <w:ins w:id="633" w:author="Lorena Siguenza" w:date="2021-09-09T00:11:00Z">
        <w:r w:rsidR="004754F3">
          <w:rPr>
            <w:lang w:val="es-EC"/>
          </w:rPr>
          <w:t>s</w:t>
        </w:r>
      </w:ins>
      <w:del w:id="634" w:author="Lorena Siguenza" w:date="2021-09-09T00:11:00Z">
        <w:r w:rsidR="00C32221" w:rsidRPr="00647A95" w:rsidDel="004754F3">
          <w:rPr>
            <w:lang w:val="es-EC"/>
          </w:rPr>
          <w:delText>S</w:delText>
        </w:r>
      </w:del>
      <w:r w:rsidR="00C32221" w:rsidRPr="00647A95">
        <w:rPr>
          <w:lang w:val="es-EC"/>
        </w:rPr>
        <w:t>e</w:t>
      </w:r>
      <w:r w:rsidRPr="00647A95">
        <w:rPr>
          <w:lang w:val="es-EC"/>
        </w:rPr>
        <w:t xml:space="preserve"> muestra el mapa conceptual con visión futura.</w:t>
      </w:r>
      <w:commentRangeEnd w:id="629"/>
      <w:r w:rsidR="004754F3">
        <w:rPr>
          <w:rStyle w:val="Refdecomentario"/>
        </w:rPr>
        <w:commentReference w:id="629"/>
      </w:r>
    </w:p>
    <w:p w14:paraId="76A54C05" w14:textId="77777777" w:rsidR="00093873" w:rsidRPr="00647A95" w:rsidRDefault="00093873" w:rsidP="00AD75BE">
      <w:pPr>
        <w:rPr>
          <w:lang w:val="es-EC"/>
        </w:rPr>
        <w:sectPr w:rsidR="00093873" w:rsidRPr="00647A95" w:rsidSect="00C32221">
          <w:headerReference w:type="default" r:id="rId21"/>
          <w:footerReference w:type="default" r:id="rId22"/>
          <w:pgSz w:w="11906" w:h="16838"/>
          <w:pgMar w:top="1417" w:right="1701" w:bottom="1417" w:left="1701" w:header="708" w:footer="708" w:gutter="0"/>
          <w:cols w:space="708"/>
          <w:titlePg/>
          <w:docGrid w:linePitch="360"/>
        </w:sectPr>
      </w:pPr>
    </w:p>
    <w:p w14:paraId="5158F76E" w14:textId="31EEFFBD" w:rsidR="00C32221" w:rsidRPr="00647A95" w:rsidRDefault="00B356FE" w:rsidP="00FD228C">
      <w:pPr>
        <w:jc w:val="center"/>
        <w:rPr>
          <w:lang w:val="es-EC"/>
        </w:rPr>
      </w:pPr>
      <w:r w:rsidRPr="00647A95">
        <w:rPr>
          <w:noProof/>
          <w:lang w:val="es-EC" w:eastAsia="es-EC"/>
        </w:rPr>
        <w:lastRenderedPageBreak/>
        <w:drawing>
          <wp:anchor distT="0" distB="0" distL="114300" distR="114300" simplePos="0" relativeHeight="251658752" behindDoc="1" locked="0" layoutInCell="1" allowOverlap="1" wp14:anchorId="5DC62216" wp14:editId="1AA41E0D">
            <wp:simplePos x="0" y="0"/>
            <wp:positionH relativeFrom="column">
              <wp:posOffset>222885</wp:posOffset>
            </wp:positionH>
            <wp:positionV relativeFrom="paragraph">
              <wp:posOffset>-662305</wp:posOffset>
            </wp:positionV>
            <wp:extent cx="8341995" cy="5400040"/>
            <wp:effectExtent l="0" t="0" r="1905" b="0"/>
            <wp:wrapThrough wrapText="bothSides">
              <wp:wrapPolygon edited="0">
                <wp:start x="0" y="0"/>
                <wp:lineTo x="0" y="21488"/>
                <wp:lineTo x="21556" y="21488"/>
                <wp:lineTo x="21556" y="0"/>
                <wp:lineTo x="0" y="0"/>
              </wp:wrapPolygon>
            </wp:wrapThrough>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otodoloia.vpd.png"/>
                    <pic:cNvPicPr/>
                  </pic:nvPicPr>
                  <pic:blipFill>
                    <a:blip r:embed="rId23">
                      <a:extLst>
                        <a:ext uri="{28A0092B-C50C-407E-A947-70E740481C1C}">
                          <a14:useLocalDpi xmlns:a14="http://schemas.microsoft.com/office/drawing/2010/main" val="0"/>
                        </a:ext>
                      </a:extLst>
                    </a:blip>
                    <a:stretch>
                      <a:fillRect/>
                    </a:stretch>
                  </pic:blipFill>
                  <pic:spPr>
                    <a:xfrm>
                      <a:off x="0" y="0"/>
                      <a:ext cx="8341995" cy="5400040"/>
                    </a:xfrm>
                    <a:prstGeom prst="rect">
                      <a:avLst/>
                    </a:prstGeom>
                  </pic:spPr>
                </pic:pic>
              </a:graphicData>
            </a:graphic>
            <wp14:sizeRelH relativeFrom="page">
              <wp14:pctWidth>0</wp14:pctWidth>
            </wp14:sizeRelH>
            <wp14:sizeRelV relativeFrom="page">
              <wp14:pctHeight>0</wp14:pctHeight>
            </wp14:sizeRelV>
          </wp:anchor>
        </w:drawing>
      </w:r>
      <w:r w:rsidR="00093873" w:rsidRPr="00647A95">
        <w:rPr>
          <w:lang w:val="es-EC"/>
        </w:rPr>
        <w:br w:type="textWrapping" w:clear="all"/>
      </w:r>
      <w:commentRangeStart w:id="635"/>
      <w:commentRangeEnd w:id="635"/>
      <w:r w:rsidR="004754F3">
        <w:rPr>
          <w:rStyle w:val="Refdecomentario"/>
        </w:rPr>
        <w:lastRenderedPageBreak/>
        <w:commentReference w:id="635"/>
      </w:r>
    </w:p>
    <w:p w14:paraId="2F9F5DC2" w14:textId="2C6D3382" w:rsidR="00C32221" w:rsidRPr="00647A95" w:rsidRDefault="00C32221" w:rsidP="00093873">
      <w:pPr>
        <w:pStyle w:val="Figuras"/>
        <w:rPr>
          <w:sz w:val="22"/>
          <w:szCs w:val="22"/>
          <w:lang w:val="es-EC"/>
        </w:rPr>
      </w:pPr>
      <w:bookmarkStart w:id="636" w:name="_Toc79761821"/>
      <w:commentRangeStart w:id="637"/>
      <w:r w:rsidRPr="00647A95">
        <w:rPr>
          <w:lang w:val="es-EC"/>
        </w:rPr>
        <w:t>Modelo conceptual actual con visión futura.</w:t>
      </w:r>
      <w:bookmarkEnd w:id="636"/>
      <w:commentRangeEnd w:id="637"/>
      <w:r w:rsidR="004754F3">
        <w:rPr>
          <w:rStyle w:val="Refdecomentario"/>
          <w:i w:val="0"/>
        </w:rPr>
        <w:commentReference w:id="637"/>
      </w:r>
    </w:p>
    <w:p w14:paraId="269D3615" w14:textId="77777777" w:rsidR="00093873" w:rsidRPr="00647A95" w:rsidRDefault="00093873" w:rsidP="00B2768C">
      <w:pPr>
        <w:pStyle w:val="Ttulo3"/>
        <w:numPr>
          <w:ilvl w:val="2"/>
          <w:numId w:val="3"/>
        </w:numPr>
        <w:rPr>
          <w:sz w:val="24"/>
          <w:lang w:val="es-EC"/>
        </w:rPr>
        <w:sectPr w:rsidR="00093873" w:rsidRPr="00647A95" w:rsidSect="00093873">
          <w:pgSz w:w="16838" w:h="11906" w:orient="landscape"/>
          <w:pgMar w:top="1701" w:right="1418" w:bottom="1701" w:left="1418" w:header="709" w:footer="709" w:gutter="0"/>
          <w:cols w:space="708"/>
          <w:titlePg/>
          <w:docGrid w:linePitch="360"/>
        </w:sectPr>
      </w:pPr>
    </w:p>
    <w:p w14:paraId="27840B3A" w14:textId="711B8055" w:rsidR="00956B94" w:rsidRPr="00695E8F" w:rsidRDefault="00956B94" w:rsidP="00695E8F">
      <w:pPr>
        <w:pStyle w:val="Ttulo3"/>
        <w:numPr>
          <w:ilvl w:val="2"/>
          <w:numId w:val="3"/>
        </w:numPr>
        <w:rPr>
          <w:lang w:val="es-EC"/>
        </w:rPr>
      </w:pPr>
      <w:bookmarkStart w:id="638" w:name="_Toc79763386"/>
      <w:r w:rsidRPr="00695E8F">
        <w:rPr>
          <w:lang w:val="es-EC"/>
        </w:rPr>
        <w:lastRenderedPageBreak/>
        <w:t>Sistema de Información Propuesto</w:t>
      </w:r>
      <w:bookmarkEnd w:id="638"/>
    </w:p>
    <w:p w14:paraId="2E85F6DF" w14:textId="75C7D0EE" w:rsidR="00956B94" w:rsidRPr="00647A95" w:rsidRDefault="00956B94" w:rsidP="00AD75BE">
      <w:pPr>
        <w:rPr>
          <w:lang w:val="es-EC"/>
        </w:rPr>
      </w:pPr>
      <w:commentRangeStart w:id="639"/>
      <w:r w:rsidRPr="00647A95">
        <w:rPr>
          <w:lang w:val="es-EC"/>
        </w:rPr>
        <w:t>Desarrollo de un prototipo de sistema para el registro de los artículos científicos y sus correspondientes referencias, obtención de metadatos de cada una de las referencias de manera automática, aplicación de</w:t>
      </w:r>
      <w:r w:rsidR="00376E97" w:rsidRPr="00647A95">
        <w:rPr>
          <w:lang w:val="es-EC"/>
        </w:rPr>
        <w:t xml:space="preserve"> métodos e indicadores bibliométricos</w:t>
      </w:r>
      <w:r w:rsidR="00805202" w:rsidRPr="00647A95">
        <w:rPr>
          <w:lang w:val="es-EC"/>
        </w:rPr>
        <w:t xml:space="preserve">, </w:t>
      </w:r>
      <w:r w:rsidRPr="00647A95">
        <w:rPr>
          <w:lang w:val="es-EC"/>
        </w:rPr>
        <w:t xml:space="preserve">técnicas de minería de datos </w:t>
      </w:r>
      <w:r w:rsidR="00805202" w:rsidRPr="00647A95">
        <w:rPr>
          <w:lang w:val="es-EC"/>
        </w:rPr>
        <w:t xml:space="preserve">y un análisis estadístico descriptivo. </w:t>
      </w:r>
      <w:commentRangeStart w:id="640"/>
      <w:r w:rsidR="00805202" w:rsidRPr="00647A95">
        <w:rPr>
          <w:lang w:val="es-EC"/>
        </w:rPr>
        <w:t>C</w:t>
      </w:r>
      <w:r w:rsidRPr="00647A95">
        <w:rPr>
          <w:lang w:val="es-EC"/>
        </w:rPr>
        <w:t>on el fin de obtener patrones de publicación y citación que proporcione información que apoye a la toma de decisiones acerca de la renovación o adquisición de bases digitales:</w:t>
      </w:r>
      <w:commentRangeEnd w:id="640"/>
      <w:r w:rsidR="008F54B7">
        <w:rPr>
          <w:rStyle w:val="Refdecomentario"/>
        </w:rPr>
        <w:commentReference w:id="640"/>
      </w:r>
      <w:commentRangeEnd w:id="639"/>
      <w:r w:rsidR="008F54B7">
        <w:rPr>
          <w:rStyle w:val="Refdecomentario"/>
        </w:rPr>
        <w:commentReference w:id="639"/>
      </w:r>
    </w:p>
    <w:p w14:paraId="558377FF" w14:textId="51984E97" w:rsidR="00C32221" w:rsidRPr="00647A95" w:rsidRDefault="00956B94" w:rsidP="00AD75BE">
      <w:pPr>
        <w:rPr>
          <w:lang w:val="es-EC"/>
        </w:rPr>
      </w:pPr>
      <w:r w:rsidRPr="00647A95">
        <w:rPr>
          <w:lang w:val="es-EC"/>
        </w:rPr>
        <w:t>Este nuevo punto de vista para analizar el uso de las bases de datos digitales será de gran utilidad para el personal encargado de generar informes para la toma de decisiones (DIUC).</w:t>
      </w:r>
    </w:p>
    <w:p w14:paraId="72738AE9" w14:textId="513C43E4" w:rsidR="00956B94" w:rsidRPr="00647A95" w:rsidRDefault="00956B94" w:rsidP="00B2768C">
      <w:pPr>
        <w:pStyle w:val="Ttulo3"/>
        <w:numPr>
          <w:ilvl w:val="3"/>
          <w:numId w:val="3"/>
        </w:numPr>
        <w:rPr>
          <w:lang w:val="es-EC"/>
        </w:rPr>
      </w:pPr>
      <w:bookmarkStart w:id="641" w:name="_Toc79763387"/>
      <w:r w:rsidRPr="00647A95">
        <w:rPr>
          <w:lang w:val="es-EC"/>
        </w:rPr>
        <w:t>Descripción de los requerimientos</w:t>
      </w:r>
      <w:bookmarkEnd w:id="641"/>
    </w:p>
    <w:p w14:paraId="3A9D09A5" w14:textId="0ED49C93" w:rsidR="00956B94" w:rsidRPr="00647A95" w:rsidRDefault="00956B94" w:rsidP="00956B94">
      <w:pPr>
        <w:rPr>
          <w:lang w:val="es-EC"/>
        </w:rPr>
      </w:pPr>
      <w:r w:rsidRPr="00647A95">
        <w:rPr>
          <w:lang w:val="es-EC"/>
        </w:rPr>
        <w:t>Se requiere crear el prototipo de sistema para gestionar la informa</w:t>
      </w:r>
      <w:r w:rsidR="00C45072" w:rsidRPr="00647A95">
        <w:rPr>
          <w:lang w:val="es-EC"/>
        </w:rPr>
        <w:t xml:space="preserve">ción de los artículos y </w:t>
      </w:r>
      <w:ins w:id="642" w:author="Lorena Siguenza" w:date="2021-09-09T23:08:00Z">
        <w:r w:rsidR="008F54B7">
          <w:rPr>
            <w:lang w:val="es-EC"/>
          </w:rPr>
          <w:t xml:space="preserve">que </w:t>
        </w:r>
      </w:ins>
      <w:r w:rsidR="00C45072" w:rsidRPr="00647A95">
        <w:rPr>
          <w:lang w:val="es-EC"/>
        </w:rPr>
        <w:t>permita</w:t>
      </w:r>
      <w:r w:rsidRPr="00647A95">
        <w:rPr>
          <w:lang w:val="es-EC"/>
        </w:rPr>
        <w:t xml:space="preserve"> integrar metodologías e indicadores de análisis bibliométrico con</w:t>
      </w:r>
      <w:r w:rsidR="00805202" w:rsidRPr="00647A95">
        <w:rPr>
          <w:lang w:val="es-EC"/>
        </w:rPr>
        <w:t xml:space="preserve"> operaciones de minería de datos </w:t>
      </w:r>
      <w:r w:rsidR="00450B59" w:rsidRPr="00647A95">
        <w:rPr>
          <w:lang w:val="es-EC"/>
        </w:rPr>
        <w:t>y</w:t>
      </w:r>
      <w:r w:rsidR="00805202" w:rsidRPr="00647A95">
        <w:rPr>
          <w:lang w:val="es-EC"/>
        </w:rPr>
        <w:t xml:space="preserve"> </w:t>
      </w:r>
      <w:r w:rsidR="00450B59" w:rsidRPr="00647A95">
        <w:rPr>
          <w:lang w:val="es-EC"/>
        </w:rPr>
        <w:t>un</w:t>
      </w:r>
      <w:r w:rsidR="00C45072" w:rsidRPr="00647A95">
        <w:rPr>
          <w:lang w:val="es-EC"/>
        </w:rPr>
        <w:t xml:space="preserve"> análisis estadístico</w:t>
      </w:r>
      <w:r w:rsidR="00450B59" w:rsidRPr="00647A95">
        <w:rPr>
          <w:lang w:val="es-EC"/>
        </w:rPr>
        <w:t xml:space="preserve"> descriptivo</w:t>
      </w:r>
      <w:r w:rsidRPr="00647A95">
        <w:rPr>
          <w:lang w:val="es-EC"/>
        </w:rPr>
        <w:t>, con el objetivo de descubrir información útil acerca del uso de bases de datos digitales. Para el análisis de requerimientos se toma como base el modelo propuesto</w:t>
      </w:r>
      <w:r w:rsidR="00626545" w:rsidRPr="00647A95">
        <w:rPr>
          <w:lang w:val="es-EC"/>
        </w:rPr>
        <w:t xml:space="preserve"> </w:t>
      </w:r>
      <w:r w:rsidR="00626545" w:rsidRPr="00647A95">
        <w:rPr>
          <w:lang w:val="es-EC"/>
        </w:rPr>
        <w:fldChar w:fldCharType="begin" w:fldLock="1"/>
      </w:r>
      <w:r w:rsidR="00626545" w:rsidRPr="00647A95">
        <w:rPr>
          <w:lang w:val="es-EC"/>
        </w:rPr>
        <w:instrText>ADDIN CSL_CITATION {"citationItems":[{"id":"ITEM-1","itemData":{"abstract":"Academic libraries have recently been subjected to continuous budget reductions, mainly due to the increasing costs of information and the global economic crisis. As the primary purpose of an academic library is to provide well-balanced collections and a wide range of services to support education and research, an efficient use and allocation of limited resources is vital. However, allocating resources such as money, staff, time, and infrastructure between the library collection and services represents a challenge due to the multitude of data sources required to consult during a decision-making process.\\n\\nAcademic libraries are accustomed to keeping voluminous statistics on their collection and services; however these data are not fully used for decision-making processes due to\\nthe lack of an efficient structure for grouping this information. The authors in a previous study state that prior to decision making, data must be collected based on a holistic approach that incorporates all of the key elements that may influence a decision. It is in this sense that to holistically assess libraries, an approach combining a theoretical framework with several measurement tools is proposed in that study. Therefore, the aim of this paper is to document early experiences and lessons learned in implementing the holistic approach in an academic library in Belgium. To do so, the academic library is evaluated in two dimensions. The first dimension analyzes the library system and its collection, whereas the second dimension analyzes the perspective of both the user and the internal stakeholders. During the initial implementation stages, the proposed approach proved to be valuable to ensure a complete view of the library collection and services. There are, however, important considerations to be borne in mind such as the time required to implement the complete approach, as well as the need of a system to integrate the collected information.","author":[{"dropping-particle":"","family":"Siguenza Guzman","given":"Lorena","non-dropping-particle":"","parse-names":false,"suffix":""},{"dropping-particle":"","family":"Holans","given":"Ludo","non-dropping-particle":"","parse-names":false,"suffix":""},{"dropping-particle":"","family":"Abbeele","given":"Alexandra","non-dropping-particle":"Van den","parse-names":false,"suffix":""},{"dropping-particle":"","family":"Vandewalle","given":"Joos","non-dropping-particle":"","parse-names":false,"suffix":""},{"dropping-particle":"","family":"Verhaaren","given":"Henri","non-dropping-particle":"","parse-names":false,"suffix":""},{"dropping-particle":"","family":"Cattrysse","given":"Dirk","non-dropping-particle":"","parse-names":false,"suffix":""}],"container-title":"Proceedings of IATUL Conferences","id":"ITEM-1","issue":"May 2014","issued":{"date-parts":[["2013"]]},"page":"1-9","title":"Towards a holistic analysis tool to support decision-making in libraries","type":"article-journal"},"uris":["http://www.mendeley.com/documents/?uuid=4377a320-dcec-4b96-8510-97b6796947e3"]}],"mendeley":{"formattedCitation":"(Siguenza Guzman et al., 2013)","manualFormatting":"Siguenza Guzman et al. (2013)","plainTextFormattedCitation":"(Siguenza Guzman et al., 2013)"},"properties":{"noteIndex":0},"schema":"https://github.com/citation-style-language/schema/raw/master/csl-citation.json"}</w:instrText>
      </w:r>
      <w:r w:rsidR="00626545" w:rsidRPr="00647A95">
        <w:rPr>
          <w:lang w:val="es-EC"/>
        </w:rPr>
        <w:fldChar w:fldCharType="separate"/>
      </w:r>
      <w:r w:rsidR="00626545" w:rsidRPr="00647A95">
        <w:rPr>
          <w:lang w:val="es-EC"/>
        </w:rPr>
        <w:t>Siguenza Guzman et al. (2013)</w:t>
      </w:r>
      <w:r w:rsidR="00626545" w:rsidRPr="00647A95">
        <w:rPr>
          <w:lang w:val="es-EC"/>
        </w:rPr>
        <w:fldChar w:fldCharType="end"/>
      </w:r>
      <w:r w:rsidR="00626545" w:rsidRPr="00647A95">
        <w:rPr>
          <w:lang w:val="es-EC"/>
        </w:rPr>
        <w:t xml:space="preserve"> </w:t>
      </w:r>
      <w:r w:rsidRPr="00647A95">
        <w:rPr>
          <w:lang w:val="es-EC"/>
        </w:rPr>
        <w:t>que evalúa la importancia de la colección combinando cuatro tipos de análisis de patrones: publicación, citación, descarga y factor de impacto.</w:t>
      </w:r>
    </w:p>
    <w:p w14:paraId="4D50CC34" w14:textId="28855D7D" w:rsidR="00C45072" w:rsidRPr="00647A95" w:rsidRDefault="00C45072" w:rsidP="00956B94">
      <w:pPr>
        <w:rPr>
          <w:lang w:val="es-EC"/>
        </w:rPr>
      </w:pPr>
      <w:r w:rsidRPr="00647A95">
        <w:rPr>
          <w:i/>
          <w:lang w:val="es-EC"/>
        </w:rPr>
        <w:t>Patrones de publicación</w:t>
      </w:r>
      <w:r w:rsidRPr="00647A95">
        <w:rPr>
          <w:lang w:val="es-EC"/>
        </w:rPr>
        <w:t xml:space="preserve">: Se toma en consideración los metadatos de los artículos de los </w:t>
      </w:r>
      <w:del w:id="643" w:author="Lorena Siguenza" w:date="2021-09-09T23:13:00Z">
        <w:r w:rsidRPr="00647A95" w:rsidDel="008F54B7">
          <w:rPr>
            <w:lang w:val="es-EC"/>
          </w:rPr>
          <w:delText xml:space="preserve">investigadores </w:delText>
        </w:r>
      </w:del>
      <w:ins w:id="644" w:author="Lorena Siguenza" w:date="2021-09-09T23:13:00Z">
        <w:r w:rsidR="008F54B7">
          <w:rPr>
            <w:lang w:val="es-EC"/>
          </w:rPr>
          <w:t>autores</w:t>
        </w:r>
        <w:r w:rsidR="008F54B7" w:rsidRPr="00647A95">
          <w:rPr>
            <w:lang w:val="es-EC"/>
          </w:rPr>
          <w:t xml:space="preserve"> </w:t>
        </w:r>
      </w:ins>
      <w:r w:rsidRPr="00647A95">
        <w:rPr>
          <w:lang w:val="es-EC"/>
        </w:rPr>
        <w:t>con filiación a la Universidad de Cuenca, entre los cuales se tiene</w:t>
      </w:r>
      <w:ins w:id="645" w:author="Lorena Siguenza" w:date="2021-09-09T23:13:00Z">
        <w:r w:rsidR="008F54B7">
          <w:rPr>
            <w:lang w:val="es-EC"/>
          </w:rPr>
          <w:t>n</w:t>
        </w:r>
      </w:ins>
      <w:r w:rsidRPr="00647A95">
        <w:rPr>
          <w:lang w:val="es-EC"/>
        </w:rPr>
        <w:t xml:space="preserve">: área de investigación, medio de publicación, cuartil, </w:t>
      </w:r>
      <w:commentRangeStart w:id="646"/>
      <w:r w:rsidRPr="00647A95">
        <w:rPr>
          <w:lang w:val="es-EC"/>
        </w:rPr>
        <w:t>factor de impacto</w:t>
      </w:r>
      <w:commentRangeEnd w:id="646"/>
      <w:r w:rsidR="008F54B7">
        <w:rPr>
          <w:rStyle w:val="Refdecomentario"/>
        </w:rPr>
        <w:commentReference w:id="646"/>
      </w:r>
      <w:r w:rsidRPr="00647A95">
        <w:rPr>
          <w:lang w:val="es-EC"/>
        </w:rPr>
        <w:t>, orden del autor.</w:t>
      </w:r>
    </w:p>
    <w:p w14:paraId="6E3F0C92" w14:textId="0BA87B14" w:rsidR="00201539" w:rsidRPr="00647A95" w:rsidRDefault="00C45072" w:rsidP="00956B94">
      <w:pPr>
        <w:rPr>
          <w:lang w:val="es-EC"/>
        </w:rPr>
      </w:pPr>
      <w:r w:rsidRPr="00647A95">
        <w:rPr>
          <w:i/>
          <w:lang w:val="es-EC"/>
        </w:rPr>
        <w:t>Patrones de citación</w:t>
      </w:r>
      <w:r w:rsidRPr="00647A95">
        <w:rPr>
          <w:lang w:val="es-EC"/>
        </w:rPr>
        <w:t>: Se analiza</w:t>
      </w:r>
      <w:ins w:id="647" w:author="Lorena Siguenza" w:date="2021-09-09T23:13:00Z">
        <w:r w:rsidR="008F54B7">
          <w:rPr>
            <w:lang w:val="es-EC"/>
          </w:rPr>
          <w:t>n</w:t>
        </w:r>
      </w:ins>
      <w:r w:rsidRPr="00647A95">
        <w:rPr>
          <w:lang w:val="es-EC"/>
        </w:rPr>
        <w:t xml:space="preserve"> las referencias citadas en cada uno de los artículos</w:t>
      </w:r>
      <w:r w:rsidR="008C3129" w:rsidRPr="00647A95">
        <w:rPr>
          <w:lang w:val="es-EC"/>
        </w:rPr>
        <w:t xml:space="preserve"> </w:t>
      </w:r>
      <w:ins w:id="648" w:author="Lorena Siguenza" w:date="2021-09-09T23:14:00Z">
        <w:r w:rsidR="008F54B7" w:rsidRPr="00647A95">
          <w:rPr>
            <w:lang w:val="es-EC"/>
          </w:rPr>
          <w:t xml:space="preserve">de los </w:t>
        </w:r>
        <w:r w:rsidR="008F54B7">
          <w:rPr>
            <w:lang w:val="es-EC"/>
          </w:rPr>
          <w:t>autores</w:t>
        </w:r>
        <w:r w:rsidR="008F54B7" w:rsidRPr="00647A95">
          <w:rPr>
            <w:lang w:val="es-EC"/>
          </w:rPr>
          <w:t xml:space="preserve"> con filiación a la Universidad de Cuenca</w:t>
        </w:r>
        <w:r w:rsidR="008F54B7">
          <w:rPr>
            <w:lang w:val="es-EC"/>
          </w:rPr>
          <w:t>,</w:t>
        </w:r>
        <w:r w:rsidR="008F54B7" w:rsidRPr="00647A95">
          <w:rPr>
            <w:lang w:val="es-EC"/>
          </w:rPr>
          <w:t xml:space="preserve"> </w:t>
        </w:r>
      </w:ins>
      <w:r w:rsidRPr="00647A95">
        <w:rPr>
          <w:lang w:val="es-EC"/>
        </w:rPr>
        <w:t>extrayendo los metadatos de los mismos</w:t>
      </w:r>
      <w:r w:rsidR="008C3129" w:rsidRPr="00647A95">
        <w:rPr>
          <w:lang w:val="es-EC"/>
        </w:rPr>
        <w:t xml:space="preserve">, tomando como principal </w:t>
      </w:r>
      <w:ins w:id="649" w:author="Lorena Siguenza" w:date="2021-09-09T23:15:00Z">
        <w:r w:rsidR="00310A54">
          <w:rPr>
            <w:lang w:val="es-EC"/>
          </w:rPr>
          <w:t xml:space="preserve">factor </w:t>
        </w:r>
      </w:ins>
      <w:r w:rsidR="008C3129" w:rsidRPr="00647A95">
        <w:rPr>
          <w:lang w:val="es-EC"/>
        </w:rPr>
        <w:t>el medio de publicación.</w:t>
      </w:r>
    </w:p>
    <w:p w14:paraId="189ECE4F" w14:textId="1B39825E" w:rsidR="00991091" w:rsidRPr="00647A95" w:rsidRDefault="00201539" w:rsidP="00956B94">
      <w:pPr>
        <w:rPr>
          <w:lang w:val="es-EC"/>
        </w:rPr>
      </w:pPr>
      <w:r w:rsidRPr="00647A95">
        <w:rPr>
          <w:i/>
          <w:lang w:val="es-EC"/>
        </w:rPr>
        <w:t>Patrones de descarga</w:t>
      </w:r>
      <w:r w:rsidRPr="00647A95">
        <w:rPr>
          <w:lang w:val="es-EC"/>
        </w:rPr>
        <w:t xml:space="preserve">: </w:t>
      </w:r>
      <w:commentRangeStart w:id="650"/>
      <w:r w:rsidRPr="00647A95">
        <w:rPr>
          <w:lang w:val="es-EC"/>
        </w:rPr>
        <w:t>Se analiza</w:t>
      </w:r>
      <w:ins w:id="651" w:author="Lorena Siguenza" w:date="2021-09-09T23:15:00Z">
        <w:r w:rsidR="00310A54">
          <w:rPr>
            <w:lang w:val="es-EC"/>
          </w:rPr>
          <w:t>n</w:t>
        </w:r>
      </w:ins>
      <w:r w:rsidRPr="00647A95">
        <w:rPr>
          <w:lang w:val="es-EC"/>
        </w:rPr>
        <w:t xml:space="preserve"> las estadísticas proporcionadas por los proveedores</w:t>
      </w:r>
      <w:r w:rsidR="00991091" w:rsidRPr="00647A95">
        <w:rPr>
          <w:lang w:val="es-EC"/>
        </w:rPr>
        <w:t xml:space="preserve"> </w:t>
      </w:r>
      <w:ins w:id="652" w:author="Lorena Siguenza" w:date="2021-09-09T23:16:00Z">
        <w:r w:rsidR="00310A54">
          <w:rPr>
            <w:lang w:val="es-EC"/>
          </w:rPr>
          <w:t xml:space="preserve">de bases de datos </w:t>
        </w:r>
      </w:ins>
      <w:r w:rsidR="00991091" w:rsidRPr="00647A95">
        <w:rPr>
          <w:lang w:val="es-EC"/>
        </w:rPr>
        <w:t xml:space="preserve">e información recolectada por la DIUC, por ejemplo, </w:t>
      </w:r>
      <w:r w:rsidRPr="00647A95">
        <w:rPr>
          <w:lang w:val="es-EC"/>
        </w:rPr>
        <w:t>número de búsqueda mensual de cada base de datos digital, descripción de la suscripción y el detalle de las ár</w:t>
      </w:r>
      <w:r w:rsidR="00991091" w:rsidRPr="00647A95">
        <w:rPr>
          <w:lang w:val="es-EC"/>
        </w:rPr>
        <w:t>eas y servicios que suministran</w:t>
      </w:r>
      <w:r w:rsidRPr="00647A95">
        <w:rPr>
          <w:lang w:val="es-EC"/>
        </w:rPr>
        <w:t>.</w:t>
      </w:r>
      <w:commentRangeEnd w:id="650"/>
      <w:r w:rsidR="00310A54">
        <w:rPr>
          <w:rStyle w:val="Refdecomentario"/>
        </w:rPr>
        <w:commentReference w:id="650"/>
      </w:r>
    </w:p>
    <w:p w14:paraId="349777AD" w14:textId="05E4E8FC" w:rsidR="00C45072" w:rsidRPr="00647A95" w:rsidRDefault="00991091" w:rsidP="00956B94">
      <w:pPr>
        <w:rPr>
          <w:lang w:val="es-EC"/>
        </w:rPr>
      </w:pPr>
      <w:commentRangeStart w:id="653"/>
      <w:r w:rsidRPr="00647A95">
        <w:rPr>
          <w:i/>
          <w:lang w:val="es-EC"/>
        </w:rPr>
        <w:t>Factor de impacto</w:t>
      </w:r>
      <w:r w:rsidRPr="00647A95">
        <w:rPr>
          <w:lang w:val="es-EC"/>
        </w:rPr>
        <w:t xml:space="preserve">: Se </w:t>
      </w:r>
      <w:commentRangeStart w:id="654"/>
      <w:r w:rsidRPr="00647A95">
        <w:rPr>
          <w:lang w:val="es-EC"/>
        </w:rPr>
        <w:t>analizará</w:t>
      </w:r>
      <w:ins w:id="655" w:author="Lorena Siguenza" w:date="2021-09-09T23:17:00Z">
        <w:r w:rsidR="00310A54">
          <w:rPr>
            <w:lang w:val="es-EC"/>
          </w:rPr>
          <w:t>n</w:t>
        </w:r>
      </w:ins>
      <w:r w:rsidRPr="00647A95">
        <w:rPr>
          <w:lang w:val="es-EC"/>
        </w:rPr>
        <w:t xml:space="preserve"> </w:t>
      </w:r>
      <w:commentRangeEnd w:id="654"/>
      <w:r w:rsidR="00310A54">
        <w:rPr>
          <w:rStyle w:val="Refdecomentario"/>
        </w:rPr>
        <w:commentReference w:id="654"/>
      </w:r>
      <w:r w:rsidRPr="00647A95">
        <w:rPr>
          <w:lang w:val="es-EC"/>
        </w:rPr>
        <w:t>los medios de pub</w:t>
      </w:r>
      <w:r w:rsidR="00695E8F">
        <w:rPr>
          <w:lang w:val="es-EC"/>
        </w:rPr>
        <w:t xml:space="preserve">licación de las referencias de </w:t>
      </w:r>
      <w:r w:rsidRPr="00647A95">
        <w:rPr>
          <w:lang w:val="es-EC"/>
        </w:rPr>
        <w:t>acuerdo al número de citaciones que las mismas han tenido por los investigadores de la Universidad de Cuenca</w:t>
      </w:r>
      <w:commentRangeEnd w:id="653"/>
      <w:r w:rsidR="00310A54">
        <w:rPr>
          <w:rStyle w:val="Refdecomentario"/>
        </w:rPr>
        <w:commentReference w:id="653"/>
      </w:r>
      <w:r w:rsidRPr="00647A95">
        <w:rPr>
          <w:lang w:val="es-EC"/>
        </w:rPr>
        <w:t>, y través de la Ley de Bradford establecer los medios de publicación núcleo que se está consumiendo para pos</w:t>
      </w:r>
      <w:r w:rsidR="00450B59" w:rsidRPr="00647A95">
        <w:rPr>
          <w:lang w:val="es-EC"/>
        </w:rPr>
        <w:t>teriormente analizarlas por su f</w:t>
      </w:r>
      <w:r w:rsidRPr="00647A95">
        <w:rPr>
          <w:lang w:val="es-EC"/>
        </w:rPr>
        <w:t>actor de Impacto.</w:t>
      </w:r>
      <w:r w:rsidR="00201539" w:rsidRPr="00647A95">
        <w:rPr>
          <w:lang w:val="es-EC"/>
        </w:rPr>
        <w:t xml:space="preserve"> </w:t>
      </w:r>
      <w:r w:rsidR="00C45072" w:rsidRPr="00647A95">
        <w:rPr>
          <w:lang w:val="es-EC"/>
        </w:rPr>
        <w:t xml:space="preserve"> </w:t>
      </w:r>
    </w:p>
    <w:p w14:paraId="7998D85A" w14:textId="0D432D13" w:rsidR="00450B59" w:rsidRPr="00647A95" w:rsidRDefault="00450B59" w:rsidP="00956B94">
      <w:pPr>
        <w:rPr>
          <w:lang w:val="es-EC"/>
        </w:rPr>
      </w:pPr>
      <w:r w:rsidRPr="00647A95">
        <w:rPr>
          <w:lang w:val="es-EC"/>
        </w:rPr>
        <w:lastRenderedPageBreak/>
        <w:t xml:space="preserve">Los indicadores bibliométricos seleccionados </w:t>
      </w:r>
      <w:del w:id="656" w:author="Lorena Siguenza" w:date="2021-09-09T23:21:00Z">
        <w:r w:rsidRPr="00647A95" w:rsidDel="00310A54">
          <w:rPr>
            <w:lang w:val="es-EC"/>
          </w:rPr>
          <w:delText>son</w:delText>
        </w:r>
      </w:del>
      <w:ins w:id="657" w:author="Lorena Siguenza" w:date="2021-09-09T23:21:00Z">
        <w:r w:rsidR="00310A54">
          <w:rPr>
            <w:lang w:val="es-EC"/>
          </w:rPr>
          <w:t>fueron</w:t>
        </w:r>
      </w:ins>
      <w:r w:rsidRPr="00647A95">
        <w:rPr>
          <w:lang w:val="es-EC"/>
        </w:rPr>
        <w:t xml:space="preserve">: Número de artículos, número de citaciones, factor de impacto y cuartil. Respecto a las técnicas de minería de datos se seleccionó </w:t>
      </w:r>
      <w:commentRangeStart w:id="658"/>
      <w:r w:rsidR="00F72C7E" w:rsidRPr="00647A95">
        <w:rPr>
          <w:lang w:val="es-EC"/>
        </w:rPr>
        <w:t xml:space="preserve">clustering </w:t>
      </w:r>
      <w:commentRangeEnd w:id="658"/>
      <w:r w:rsidR="00310A54">
        <w:rPr>
          <w:rStyle w:val="Refdecomentario"/>
        </w:rPr>
        <w:commentReference w:id="658"/>
      </w:r>
      <w:r w:rsidR="00F72C7E" w:rsidRPr="00647A95">
        <w:rPr>
          <w:lang w:val="es-EC"/>
        </w:rPr>
        <w:t>aplicada</w:t>
      </w:r>
      <w:r w:rsidRPr="00647A95">
        <w:rPr>
          <w:lang w:val="es-EC"/>
        </w:rPr>
        <w:t xml:space="preserve"> a las características de los artículos de los investigadores propios de la Universidad. Adicionalmente</w:t>
      </w:r>
      <w:ins w:id="659" w:author="Lorena Siguenza" w:date="2021-09-09T23:23:00Z">
        <w:r w:rsidR="00310A54">
          <w:rPr>
            <w:lang w:val="es-EC"/>
          </w:rPr>
          <w:t>,</w:t>
        </w:r>
      </w:ins>
      <w:r w:rsidRPr="00647A95">
        <w:rPr>
          <w:lang w:val="es-EC"/>
        </w:rPr>
        <w:t xml:space="preserve"> se </w:t>
      </w:r>
      <w:commentRangeStart w:id="660"/>
      <w:del w:id="661" w:author="Lorena Siguenza" w:date="2021-09-09T23:23:00Z">
        <w:r w:rsidRPr="00647A95" w:rsidDel="00310A54">
          <w:rPr>
            <w:lang w:val="es-EC"/>
          </w:rPr>
          <w:delText xml:space="preserve">realizará </w:delText>
        </w:r>
      </w:del>
      <w:ins w:id="662" w:author="Lorena Siguenza" w:date="2021-09-09T23:23:00Z">
        <w:r w:rsidR="00310A54" w:rsidRPr="00647A95">
          <w:rPr>
            <w:lang w:val="es-EC"/>
          </w:rPr>
          <w:t>realiz</w:t>
        </w:r>
        <w:r w:rsidR="00310A54">
          <w:rPr>
            <w:lang w:val="es-EC"/>
          </w:rPr>
          <w:t>ó</w:t>
        </w:r>
        <w:r w:rsidR="00310A54" w:rsidRPr="00647A95">
          <w:rPr>
            <w:lang w:val="es-EC"/>
          </w:rPr>
          <w:t xml:space="preserve"> </w:t>
        </w:r>
        <w:commentRangeEnd w:id="660"/>
        <w:r w:rsidR="00310A54">
          <w:rPr>
            <w:rStyle w:val="Refdecomentario"/>
          </w:rPr>
          <w:commentReference w:id="660"/>
        </w:r>
      </w:ins>
      <w:r w:rsidRPr="00647A95">
        <w:rPr>
          <w:lang w:val="es-EC"/>
        </w:rPr>
        <w:t>un análisis estadístico descriptivo respecto al número de publicaciones por área, medio de publicación, cuartil y factor de impacto.</w:t>
      </w:r>
    </w:p>
    <w:p w14:paraId="35F0D04B" w14:textId="5A407CC2" w:rsidR="00956B94" w:rsidRPr="00647A95" w:rsidRDefault="00450B59" w:rsidP="00AD75BE">
      <w:pPr>
        <w:rPr>
          <w:u w:val="single"/>
          <w:lang w:val="es-EC"/>
        </w:rPr>
      </w:pPr>
      <w:r w:rsidRPr="00647A95">
        <w:rPr>
          <w:lang w:val="es-EC"/>
        </w:rPr>
        <w:t xml:space="preserve">A </w:t>
      </w:r>
      <w:r w:rsidR="00F72C7E" w:rsidRPr="00647A95">
        <w:rPr>
          <w:lang w:val="es-EC"/>
        </w:rPr>
        <w:t>continuación,</w:t>
      </w:r>
      <w:r w:rsidRPr="00647A95">
        <w:rPr>
          <w:lang w:val="es-EC"/>
        </w:rPr>
        <w:t xml:space="preserve"> se presenta</w:t>
      </w:r>
      <w:ins w:id="663" w:author="Lorena Siguenza" w:date="2021-09-09T23:23:00Z">
        <w:r w:rsidR="00310A54">
          <w:rPr>
            <w:lang w:val="es-EC"/>
          </w:rPr>
          <w:t>n</w:t>
        </w:r>
      </w:ins>
      <w:r w:rsidRPr="00647A95">
        <w:rPr>
          <w:lang w:val="es-EC"/>
        </w:rPr>
        <w:t xml:space="preserve"> los requerimientos funcionales</w:t>
      </w:r>
      <w:r w:rsidR="00EA2E9A" w:rsidRPr="00647A95">
        <w:rPr>
          <w:lang w:val="es-EC"/>
        </w:rPr>
        <w:t xml:space="preserve"> que abarcara el prototipo</w:t>
      </w:r>
      <w:r w:rsidR="00956B94" w:rsidRPr="00647A95">
        <w:rPr>
          <w:lang w:val="es-EC"/>
        </w:rPr>
        <w:t>:</w:t>
      </w:r>
    </w:p>
    <w:tbl>
      <w:tblPr>
        <w:tblStyle w:val="Tablaconcuadrcula"/>
        <w:tblW w:w="0" w:type="auto"/>
        <w:tblLook w:val="04A0" w:firstRow="1" w:lastRow="0" w:firstColumn="1" w:lastColumn="0" w:noHBand="0" w:noVBand="1"/>
      </w:tblPr>
      <w:tblGrid>
        <w:gridCol w:w="1231"/>
        <w:gridCol w:w="3333"/>
        <w:gridCol w:w="3930"/>
      </w:tblGrid>
      <w:tr w:rsidR="00956B94" w:rsidRPr="00647A95" w14:paraId="4418F9A7" w14:textId="77777777" w:rsidTr="00D92FF7">
        <w:tc>
          <w:tcPr>
            <w:tcW w:w="1242" w:type="dxa"/>
          </w:tcPr>
          <w:p w14:paraId="2358D2CC" w14:textId="6F37A286" w:rsidR="00956B94" w:rsidRPr="00647A95" w:rsidRDefault="005A135F" w:rsidP="00AD75BE">
            <w:pPr>
              <w:rPr>
                <w:b/>
                <w:sz w:val="20"/>
                <w:szCs w:val="20"/>
                <w:lang w:val="es-EC"/>
              </w:rPr>
            </w:pPr>
            <w:r w:rsidRPr="00647A95">
              <w:rPr>
                <w:b/>
                <w:sz w:val="20"/>
                <w:szCs w:val="20"/>
                <w:lang w:val="es-EC"/>
              </w:rPr>
              <w:t>Número</w:t>
            </w:r>
          </w:p>
        </w:tc>
        <w:tc>
          <w:tcPr>
            <w:tcW w:w="3402" w:type="dxa"/>
          </w:tcPr>
          <w:p w14:paraId="219B992E" w14:textId="759A8CF5" w:rsidR="00956B94" w:rsidRPr="00647A95" w:rsidRDefault="00956B94" w:rsidP="00AD75BE">
            <w:pPr>
              <w:rPr>
                <w:b/>
                <w:sz w:val="20"/>
                <w:szCs w:val="20"/>
                <w:lang w:val="es-EC"/>
              </w:rPr>
            </w:pPr>
            <w:r w:rsidRPr="00647A95">
              <w:rPr>
                <w:b/>
                <w:sz w:val="20"/>
                <w:szCs w:val="20"/>
                <w:lang w:val="es-EC"/>
              </w:rPr>
              <w:t>Requisito Funcional</w:t>
            </w:r>
          </w:p>
        </w:tc>
        <w:tc>
          <w:tcPr>
            <w:tcW w:w="4000" w:type="dxa"/>
          </w:tcPr>
          <w:p w14:paraId="69502E9C" w14:textId="6D6FDF91" w:rsidR="00956B94" w:rsidRPr="00647A95" w:rsidRDefault="00956B94" w:rsidP="00AD75BE">
            <w:pPr>
              <w:rPr>
                <w:b/>
                <w:sz w:val="20"/>
                <w:szCs w:val="20"/>
                <w:lang w:val="es-EC"/>
              </w:rPr>
            </w:pPr>
            <w:r w:rsidRPr="00647A95">
              <w:rPr>
                <w:b/>
                <w:sz w:val="20"/>
                <w:szCs w:val="20"/>
                <w:lang w:val="es-EC"/>
              </w:rPr>
              <w:t>Descripción</w:t>
            </w:r>
          </w:p>
        </w:tc>
      </w:tr>
      <w:tr w:rsidR="00956B94" w:rsidRPr="00647A95" w14:paraId="03FC01AB" w14:textId="77777777" w:rsidTr="00D92FF7">
        <w:tc>
          <w:tcPr>
            <w:tcW w:w="1242" w:type="dxa"/>
          </w:tcPr>
          <w:p w14:paraId="0D2E537D" w14:textId="77E09CC2" w:rsidR="00956B94" w:rsidRPr="00647A95" w:rsidRDefault="00956B94" w:rsidP="00AD75BE">
            <w:pPr>
              <w:rPr>
                <w:sz w:val="20"/>
                <w:szCs w:val="20"/>
                <w:lang w:val="es-EC"/>
              </w:rPr>
            </w:pPr>
            <w:r w:rsidRPr="00647A95">
              <w:rPr>
                <w:sz w:val="20"/>
                <w:szCs w:val="20"/>
                <w:lang w:val="es-EC"/>
              </w:rPr>
              <w:t>1</w:t>
            </w:r>
          </w:p>
        </w:tc>
        <w:tc>
          <w:tcPr>
            <w:tcW w:w="3402" w:type="dxa"/>
          </w:tcPr>
          <w:p w14:paraId="45459164" w14:textId="5036409B" w:rsidR="00956B94" w:rsidRPr="00647A95" w:rsidRDefault="00EA2E9A" w:rsidP="00AD75BE">
            <w:pPr>
              <w:rPr>
                <w:sz w:val="20"/>
                <w:szCs w:val="20"/>
                <w:lang w:val="es-EC"/>
              </w:rPr>
            </w:pPr>
            <w:r w:rsidRPr="00647A95">
              <w:rPr>
                <w:rFonts w:cs="Arial"/>
                <w:color w:val="000000"/>
                <w:sz w:val="20"/>
                <w:szCs w:val="20"/>
                <w:lang w:val="es-EC"/>
              </w:rPr>
              <w:t xml:space="preserve">Registrar metadatos de las publicaciones </w:t>
            </w:r>
            <w:r w:rsidR="00956B94" w:rsidRPr="00647A95">
              <w:rPr>
                <w:rFonts w:cs="Arial"/>
                <w:color w:val="000000"/>
                <w:sz w:val="20"/>
                <w:szCs w:val="20"/>
                <w:lang w:val="es-EC"/>
              </w:rPr>
              <w:t xml:space="preserve">de los </w:t>
            </w:r>
            <w:del w:id="664" w:author="Lorena Siguenza" w:date="2021-09-09T23:24:00Z">
              <w:r w:rsidR="00956B94" w:rsidRPr="00647A95" w:rsidDel="00310A54">
                <w:rPr>
                  <w:rFonts w:cs="Arial"/>
                  <w:color w:val="000000"/>
                  <w:sz w:val="20"/>
                  <w:szCs w:val="20"/>
                  <w:lang w:val="es-EC"/>
                </w:rPr>
                <w:delText xml:space="preserve">investigadores </w:delText>
              </w:r>
            </w:del>
            <w:ins w:id="665" w:author="Lorena Siguenza" w:date="2021-09-09T23:24:00Z">
              <w:r w:rsidR="00310A54">
                <w:rPr>
                  <w:rFonts w:cs="Arial"/>
                  <w:color w:val="000000"/>
                  <w:sz w:val="20"/>
                  <w:szCs w:val="20"/>
                  <w:lang w:val="es-EC"/>
                </w:rPr>
                <w:t xml:space="preserve">autores </w:t>
              </w:r>
            </w:ins>
            <w:ins w:id="666" w:author="Lorena Siguenza" w:date="2021-09-09T23:25:00Z">
              <w:r w:rsidR="00310A54">
                <w:rPr>
                  <w:rFonts w:cs="Arial"/>
                  <w:color w:val="000000"/>
                  <w:sz w:val="20"/>
                  <w:szCs w:val="20"/>
                  <w:lang w:val="es-EC"/>
                </w:rPr>
                <w:t>y coautores</w:t>
              </w:r>
            </w:ins>
            <w:ins w:id="667" w:author="Lorena Siguenza" w:date="2021-09-09T23:24:00Z">
              <w:r w:rsidR="00310A54" w:rsidRPr="00647A95">
                <w:rPr>
                  <w:rFonts w:cs="Arial"/>
                  <w:color w:val="000000"/>
                  <w:sz w:val="20"/>
                  <w:szCs w:val="20"/>
                  <w:lang w:val="es-EC"/>
                </w:rPr>
                <w:t xml:space="preserve"> </w:t>
              </w:r>
            </w:ins>
            <w:r w:rsidR="00956B94" w:rsidRPr="00647A95">
              <w:rPr>
                <w:rFonts w:cs="Arial"/>
                <w:color w:val="000000"/>
                <w:sz w:val="20"/>
                <w:szCs w:val="20"/>
                <w:lang w:val="es-EC"/>
              </w:rPr>
              <w:t>con filiación a la Universidad de Cuenca.</w:t>
            </w:r>
          </w:p>
        </w:tc>
        <w:tc>
          <w:tcPr>
            <w:tcW w:w="4000" w:type="dxa"/>
          </w:tcPr>
          <w:p w14:paraId="7F62B9D4" w14:textId="77777777" w:rsidR="00757EA7" w:rsidRPr="00647A95" w:rsidRDefault="00EA2E9A" w:rsidP="00EA2E9A">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xml:space="preserve">: </w:t>
            </w:r>
            <w:commentRangeStart w:id="668"/>
            <w:r w:rsidRPr="00647A95">
              <w:rPr>
                <w:rFonts w:cs="Arial"/>
                <w:color w:val="000000"/>
                <w:sz w:val="20"/>
                <w:szCs w:val="20"/>
                <w:lang w:val="es-EC"/>
              </w:rPr>
              <w:t xml:space="preserve">Archivo </w:t>
            </w:r>
            <w:commentRangeEnd w:id="668"/>
            <w:r w:rsidR="00D05F76">
              <w:rPr>
                <w:rStyle w:val="Refdecomentario"/>
              </w:rPr>
              <w:commentReference w:id="668"/>
            </w:r>
            <w:r w:rsidRPr="00647A95">
              <w:rPr>
                <w:rFonts w:cs="Arial"/>
                <w:color w:val="000000"/>
                <w:sz w:val="20"/>
                <w:szCs w:val="20"/>
                <w:lang w:val="es-EC"/>
              </w:rPr>
              <w:t xml:space="preserve">de </w:t>
            </w:r>
            <w:commentRangeStart w:id="669"/>
            <w:r w:rsidRPr="00647A95">
              <w:rPr>
                <w:rFonts w:cs="Arial"/>
                <w:color w:val="000000"/>
                <w:sz w:val="20"/>
                <w:szCs w:val="20"/>
                <w:lang w:val="es-EC"/>
              </w:rPr>
              <w:t>Excel</w:t>
            </w:r>
            <w:commentRangeEnd w:id="669"/>
            <w:r w:rsidR="00D05F76">
              <w:rPr>
                <w:rStyle w:val="Refdecomentario"/>
              </w:rPr>
              <w:commentReference w:id="669"/>
            </w:r>
          </w:p>
          <w:p w14:paraId="18E77EE6" w14:textId="2E577DBC" w:rsidR="00956B94" w:rsidRPr="00647A95" w:rsidRDefault="00EA2E9A" w:rsidP="00EA2E9A">
            <w:pPr>
              <w:rPr>
                <w:rFonts w:cs="Arial"/>
                <w:color w:val="000000"/>
                <w:sz w:val="20"/>
                <w:szCs w:val="20"/>
                <w:lang w:val="es-EC"/>
              </w:rPr>
            </w:pPr>
            <w:r w:rsidRPr="00647A95">
              <w:rPr>
                <w:rFonts w:cs="Arial"/>
                <w:b/>
                <w:color w:val="000000"/>
                <w:sz w:val="20"/>
                <w:szCs w:val="20"/>
                <w:lang w:val="es-EC"/>
              </w:rPr>
              <w:t>Datos</w:t>
            </w:r>
            <w:r w:rsidRPr="00647A95">
              <w:rPr>
                <w:rFonts w:cs="Arial"/>
                <w:color w:val="000000"/>
                <w:sz w:val="20"/>
                <w:szCs w:val="20"/>
                <w:lang w:val="es-EC"/>
              </w:rPr>
              <w:t xml:space="preserve">: Base de datos digital, </w:t>
            </w:r>
            <w:r w:rsidR="00310A54" w:rsidRPr="00647A95">
              <w:rPr>
                <w:rFonts w:cs="Arial"/>
                <w:color w:val="000000"/>
                <w:sz w:val="20"/>
                <w:szCs w:val="20"/>
                <w:lang w:val="es-EC"/>
              </w:rPr>
              <w:t xml:space="preserve">URL </w:t>
            </w:r>
            <w:r w:rsidRPr="00647A95">
              <w:rPr>
                <w:rFonts w:cs="Arial"/>
                <w:color w:val="000000"/>
                <w:sz w:val="20"/>
                <w:szCs w:val="20"/>
                <w:lang w:val="es-EC"/>
              </w:rPr>
              <w:t xml:space="preserve">de la publicación, titulo, titulo alternativo, palabras clave, abstract, resumen, área </w:t>
            </w:r>
            <w:ins w:id="670" w:author="Lorena Siguenza" w:date="2021-09-09T23:25:00Z">
              <w:r w:rsidR="00D05F76">
                <w:rPr>
                  <w:rFonts w:cs="Arial"/>
                  <w:color w:val="000000"/>
                  <w:sz w:val="20"/>
                  <w:szCs w:val="20"/>
                  <w:lang w:val="es-EC"/>
                </w:rPr>
                <w:t>F</w:t>
              </w:r>
            </w:ins>
            <w:del w:id="671" w:author="Lorena Siguenza" w:date="2021-09-09T23:25:00Z">
              <w:r w:rsidRPr="00647A95" w:rsidDel="00D05F76">
                <w:rPr>
                  <w:rFonts w:cs="Arial"/>
                  <w:color w:val="000000"/>
                  <w:sz w:val="20"/>
                  <w:szCs w:val="20"/>
                  <w:lang w:val="es-EC"/>
                </w:rPr>
                <w:delText>f</w:delText>
              </w:r>
            </w:del>
            <w:r w:rsidRPr="00647A95">
              <w:rPr>
                <w:rFonts w:cs="Arial"/>
                <w:color w:val="000000"/>
                <w:sz w:val="20"/>
                <w:szCs w:val="20"/>
                <w:lang w:val="es-EC"/>
              </w:rPr>
              <w:t xml:space="preserve">rascati, área </w:t>
            </w:r>
            <w:ins w:id="672" w:author="Lorena Siguenza" w:date="2021-09-09T23:25:00Z">
              <w:r w:rsidR="00D05F76">
                <w:rPr>
                  <w:rFonts w:cs="Arial"/>
                  <w:color w:val="000000"/>
                  <w:sz w:val="20"/>
                  <w:szCs w:val="20"/>
                  <w:lang w:val="es-EC"/>
                </w:rPr>
                <w:t>U</w:t>
              </w:r>
            </w:ins>
            <w:del w:id="673" w:author="Lorena Siguenza" w:date="2021-09-09T23:25:00Z">
              <w:r w:rsidRPr="00647A95" w:rsidDel="00D05F76">
                <w:rPr>
                  <w:rFonts w:cs="Arial"/>
                  <w:color w:val="000000"/>
                  <w:sz w:val="20"/>
                  <w:szCs w:val="20"/>
                  <w:lang w:val="es-EC"/>
                </w:rPr>
                <w:delText>u</w:delText>
              </w:r>
            </w:del>
            <w:r w:rsidRPr="00647A95">
              <w:rPr>
                <w:rFonts w:cs="Arial"/>
                <w:color w:val="000000"/>
                <w:sz w:val="20"/>
                <w:szCs w:val="20"/>
                <w:lang w:val="es-EC"/>
              </w:rPr>
              <w:t>nesco</w:t>
            </w:r>
            <w:r w:rsidR="00B13081" w:rsidRPr="00647A95">
              <w:rPr>
                <w:rFonts w:cs="Arial"/>
                <w:color w:val="000000"/>
                <w:sz w:val="20"/>
                <w:szCs w:val="20"/>
                <w:lang w:val="es-EC"/>
              </w:rPr>
              <w:t xml:space="preserve">, tipo de publicación, año de publicación, link de la revista, </w:t>
            </w:r>
            <w:r w:rsidR="00D05F76" w:rsidRPr="00647A95">
              <w:rPr>
                <w:rFonts w:cs="Arial"/>
                <w:color w:val="000000"/>
                <w:sz w:val="20"/>
                <w:szCs w:val="20"/>
                <w:lang w:val="es-EC"/>
              </w:rPr>
              <w:t>DOI</w:t>
            </w:r>
            <w:r w:rsidR="00B13081" w:rsidRPr="00647A95">
              <w:rPr>
                <w:rFonts w:cs="Arial"/>
                <w:color w:val="000000"/>
                <w:sz w:val="20"/>
                <w:szCs w:val="20"/>
                <w:lang w:val="es-EC"/>
              </w:rPr>
              <w:t>, estado de la publicación, enlace del documento, factor de impacto, cuartil, autor identificación, orden autor, nombres, nombre filiación, medio de publicación.</w:t>
            </w:r>
          </w:p>
        </w:tc>
      </w:tr>
      <w:tr w:rsidR="00956B94" w:rsidRPr="00647A95" w14:paraId="637BF204" w14:textId="77777777" w:rsidTr="00D92FF7">
        <w:tc>
          <w:tcPr>
            <w:tcW w:w="1242" w:type="dxa"/>
          </w:tcPr>
          <w:p w14:paraId="75D8B4DD" w14:textId="5EC30CDD" w:rsidR="00956B94" w:rsidRPr="00647A95" w:rsidRDefault="00D92FF7" w:rsidP="00AD75BE">
            <w:pPr>
              <w:rPr>
                <w:sz w:val="20"/>
                <w:szCs w:val="20"/>
                <w:lang w:val="es-EC"/>
              </w:rPr>
            </w:pPr>
            <w:r w:rsidRPr="00647A95">
              <w:rPr>
                <w:sz w:val="20"/>
                <w:szCs w:val="20"/>
                <w:lang w:val="es-EC"/>
              </w:rPr>
              <w:t>2</w:t>
            </w:r>
          </w:p>
        </w:tc>
        <w:tc>
          <w:tcPr>
            <w:tcW w:w="3402" w:type="dxa"/>
          </w:tcPr>
          <w:p w14:paraId="159F87E3" w14:textId="31DE59FB" w:rsidR="00956B94" w:rsidRPr="00647A95" w:rsidRDefault="00D92FF7" w:rsidP="00D92FF7">
            <w:pPr>
              <w:rPr>
                <w:sz w:val="20"/>
                <w:szCs w:val="20"/>
                <w:lang w:val="es-EC"/>
              </w:rPr>
            </w:pPr>
            <w:r w:rsidRPr="00647A95">
              <w:rPr>
                <w:rFonts w:cs="Arial"/>
                <w:color w:val="000000"/>
                <w:sz w:val="20"/>
                <w:szCs w:val="20"/>
                <w:lang w:val="es-EC"/>
              </w:rPr>
              <w:t>Extraer referencias de las publicaciones de manera automática</w:t>
            </w:r>
            <w:ins w:id="674" w:author="Lorena Siguenza" w:date="2021-09-09T23:26:00Z">
              <w:r w:rsidR="00D05F76">
                <w:rPr>
                  <w:rFonts w:cs="Arial"/>
                  <w:color w:val="000000"/>
                  <w:sz w:val="20"/>
                  <w:szCs w:val="20"/>
                  <w:lang w:val="es-EC"/>
                </w:rPr>
                <w:t>. E</w:t>
              </w:r>
            </w:ins>
            <w:del w:id="675" w:author="Lorena Siguenza" w:date="2021-09-09T23:26:00Z">
              <w:r w:rsidRPr="00647A95" w:rsidDel="00D05F76">
                <w:rPr>
                  <w:rFonts w:cs="Arial"/>
                  <w:color w:val="000000"/>
                  <w:sz w:val="20"/>
                  <w:szCs w:val="20"/>
                  <w:lang w:val="es-EC"/>
                </w:rPr>
                <w:delText>, e</w:delText>
              </w:r>
            </w:del>
            <w:r w:rsidRPr="00647A95">
              <w:rPr>
                <w:rFonts w:cs="Arial"/>
                <w:color w:val="000000"/>
                <w:sz w:val="20"/>
                <w:szCs w:val="20"/>
                <w:lang w:val="es-EC"/>
              </w:rPr>
              <w:t>n el caso de que no sea posible</w:t>
            </w:r>
            <w:ins w:id="676" w:author="Lorena Siguenza" w:date="2021-09-09T23:26:00Z">
              <w:r w:rsidR="00D05F76">
                <w:rPr>
                  <w:rFonts w:cs="Arial"/>
                  <w:color w:val="000000"/>
                  <w:sz w:val="20"/>
                  <w:szCs w:val="20"/>
                  <w:lang w:val="es-EC"/>
                </w:rPr>
                <w:t>,</w:t>
              </w:r>
            </w:ins>
            <w:r w:rsidRPr="00647A95">
              <w:rPr>
                <w:rFonts w:cs="Arial"/>
                <w:color w:val="000000"/>
                <w:sz w:val="20"/>
                <w:szCs w:val="20"/>
                <w:lang w:val="es-EC"/>
              </w:rPr>
              <w:t xml:space="preserve"> el registro se realizará de manera manual.</w:t>
            </w:r>
          </w:p>
        </w:tc>
        <w:tc>
          <w:tcPr>
            <w:tcW w:w="4000" w:type="dxa"/>
          </w:tcPr>
          <w:p w14:paraId="0FFBE91A" w14:textId="0C4FBC57" w:rsidR="00956B94" w:rsidRPr="00647A95" w:rsidRDefault="00B13081" w:rsidP="00AD75BE">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xml:space="preserve">: Fuente externa (ej. </w:t>
            </w:r>
            <w:ins w:id="677" w:author="Lorena Siguenza" w:date="2021-09-09T23:26:00Z">
              <w:r w:rsidR="00D05F76">
                <w:rPr>
                  <w:rFonts w:cs="Arial"/>
                  <w:color w:val="000000"/>
                  <w:sz w:val="20"/>
                  <w:szCs w:val="20"/>
                  <w:lang w:val="es-EC"/>
                </w:rPr>
                <w:t>S</w:t>
              </w:r>
            </w:ins>
            <w:del w:id="678" w:author="Lorena Siguenza" w:date="2021-09-09T23:26:00Z">
              <w:r w:rsidRPr="00647A95" w:rsidDel="00D05F76">
                <w:rPr>
                  <w:rFonts w:cs="Arial"/>
                  <w:color w:val="000000"/>
                  <w:sz w:val="20"/>
                  <w:szCs w:val="20"/>
                  <w:lang w:val="es-EC"/>
                </w:rPr>
                <w:delText>s</w:delText>
              </w:r>
            </w:del>
            <w:r w:rsidRPr="00647A95">
              <w:rPr>
                <w:rFonts w:cs="Arial"/>
                <w:color w:val="000000"/>
                <w:sz w:val="20"/>
                <w:szCs w:val="20"/>
                <w:lang w:val="es-EC"/>
              </w:rPr>
              <w:t>copus) permite descargar las referencias de los artículos</w:t>
            </w:r>
            <w:ins w:id="679" w:author="Lorena Siguenza" w:date="2021-09-09T23:27:00Z">
              <w:r w:rsidR="00D05F76">
                <w:rPr>
                  <w:rFonts w:cs="Arial"/>
                  <w:color w:val="000000"/>
                  <w:sz w:val="20"/>
                  <w:szCs w:val="20"/>
                  <w:lang w:val="es-EC"/>
                </w:rPr>
                <w:t>. C</w:t>
              </w:r>
            </w:ins>
            <w:del w:id="680" w:author="Lorena Siguenza" w:date="2021-09-09T23:27:00Z">
              <w:r w:rsidRPr="00647A95" w:rsidDel="00D05F76">
                <w:rPr>
                  <w:rFonts w:cs="Arial"/>
                  <w:color w:val="000000"/>
                  <w:sz w:val="20"/>
                  <w:szCs w:val="20"/>
                  <w:lang w:val="es-EC"/>
                </w:rPr>
                <w:delText>, c</w:delText>
              </w:r>
            </w:del>
            <w:r w:rsidRPr="00647A95">
              <w:rPr>
                <w:rFonts w:cs="Arial"/>
                <w:color w:val="000000"/>
                <w:sz w:val="20"/>
                <w:szCs w:val="20"/>
                <w:lang w:val="es-EC"/>
              </w:rPr>
              <w:t>aso contrario</w:t>
            </w:r>
            <w:ins w:id="681" w:author="Lorena Siguenza" w:date="2021-09-09T23:27:00Z">
              <w:r w:rsidR="00D05F76">
                <w:rPr>
                  <w:rFonts w:cs="Arial"/>
                  <w:color w:val="000000"/>
                  <w:sz w:val="20"/>
                  <w:szCs w:val="20"/>
                  <w:lang w:val="es-EC"/>
                </w:rPr>
                <w:t>,</w:t>
              </w:r>
            </w:ins>
            <w:r w:rsidRPr="00647A95">
              <w:rPr>
                <w:rFonts w:cs="Arial"/>
                <w:color w:val="000000"/>
                <w:sz w:val="20"/>
                <w:szCs w:val="20"/>
                <w:lang w:val="es-EC"/>
              </w:rPr>
              <w:t xml:space="preserve"> a través del </w:t>
            </w:r>
            <w:r w:rsidR="00D05F76" w:rsidRPr="00647A95">
              <w:rPr>
                <w:rFonts w:cs="Arial"/>
                <w:color w:val="000000"/>
                <w:sz w:val="20"/>
                <w:szCs w:val="20"/>
                <w:lang w:val="es-EC"/>
              </w:rPr>
              <w:t xml:space="preserve">URL </w:t>
            </w:r>
            <w:r w:rsidRPr="00647A95">
              <w:rPr>
                <w:rFonts w:cs="Arial"/>
                <w:color w:val="000000"/>
                <w:sz w:val="20"/>
                <w:szCs w:val="20"/>
                <w:lang w:val="es-EC"/>
              </w:rPr>
              <w:t>de la publicación facilita</w:t>
            </w:r>
            <w:del w:id="682" w:author="Lorena Siguenza" w:date="2021-09-09T23:27:00Z">
              <w:r w:rsidRPr="00647A95" w:rsidDel="00D05F76">
                <w:rPr>
                  <w:rFonts w:cs="Arial"/>
                  <w:color w:val="000000"/>
                  <w:sz w:val="20"/>
                  <w:szCs w:val="20"/>
                  <w:lang w:val="es-EC"/>
                </w:rPr>
                <w:delText>ra</w:delText>
              </w:r>
            </w:del>
            <w:r w:rsidRPr="00647A95">
              <w:rPr>
                <w:rFonts w:cs="Arial"/>
                <w:color w:val="000000"/>
                <w:sz w:val="20"/>
                <w:szCs w:val="20"/>
                <w:lang w:val="es-EC"/>
              </w:rPr>
              <w:t xml:space="preserve"> el ingreso manual de las referencias. </w:t>
            </w:r>
          </w:p>
          <w:p w14:paraId="242CBDD9" w14:textId="783A1FD5" w:rsidR="00B13081" w:rsidRPr="00647A95" w:rsidRDefault="00B13081" w:rsidP="00AD75BE">
            <w:pPr>
              <w:rPr>
                <w:sz w:val="20"/>
                <w:szCs w:val="20"/>
                <w:lang w:val="es-EC"/>
              </w:rPr>
            </w:pPr>
            <w:r w:rsidRPr="00647A95">
              <w:rPr>
                <w:rFonts w:cs="Arial"/>
                <w:b/>
                <w:color w:val="000000"/>
                <w:sz w:val="20"/>
                <w:szCs w:val="20"/>
                <w:lang w:val="es-EC"/>
              </w:rPr>
              <w:t>Datos</w:t>
            </w:r>
            <w:r w:rsidRPr="00647A95">
              <w:rPr>
                <w:rFonts w:cs="Arial"/>
                <w:color w:val="000000"/>
                <w:sz w:val="20"/>
                <w:szCs w:val="20"/>
                <w:lang w:val="es-EC"/>
              </w:rPr>
              <w:t>: Referencia</w:t>
            </w:r>
          </w:p>
        </w:tc>
      </w:tr>
      <w:tr w:rsidR="00956B94" w:rsidRPr="00647A95" w14:paraId="2F99A47B" w14:textId="77777777" w:rsidTr="00D92FF7">
        <w:tc>
          <w:tcPr>
            <w:tcW w:w="1242" w:type="dxa"/>
          </w:tcPr>
          <w:p w14:paraId="25006889" w14:textId="0555D97C" w:rsidR="00956B94" w:rsidRPr="00647A95" w:rsidRDefault="00D92FF7" w:rsidP="00AD75BE">
            <w:pPr>
              <w:rPr>
                <w:sz w:val="20"/>
                <w:szCs w:val="20"/>
                <w:lang w:val="es-EC"/>
              </w:rPr>
            </w:pPr>
            <w:r w:rsidRPr="00647A95">
              <w:rPr>
                <w:sz w:val="20"/>
                <w:szCs w:val="20"/>
                <w:lang w:val="es-EC"/>
              </w:rPr>
              <w:t>3</w:t>
            </w:r>
          </w:p>
        </w:tc>
        <w:tc>
          <w:tcPr>
            <w:tcW w:w="3402" w:type="dxa"/>
          </w:tcPr>
          <w:p w14:paraId="1BB70486" w14:textId="0D5C7EDD" w:rsidR="00956B94" w:rsidRPr="00647A95" w:rsidRDefault="00D92FF7" w:rsidP="00D92FF7">
            <w:pPr>
              <w:tabs>
                <w:tab w:val="left" w:pos="2263"/>
              </w:tabs>
              <w:rPr>
                <w:sz w:val="20"/>
                <w:szCs w:val="20"/>
                <w:lang w:val="es-EC"/>
              </w:rPr>
            </w:pPr>
            <w:r w:rsidRPr="00647A95">
              <w:rPr>
                <w:rFonts w:cs="Arial"/>
                <w:color w:val="000000"/>
                <w:sz w:val="20"/>
                <w:szCs w:val="20"/>
                <w:lang w:val="es-EC"/>
              </w:rPr>
              <w:t>Extraer y registrar información detallada de las referencias de los artículos.</w:t>
            </w:r>
          </w:p>
        </w:tc>
        <w:tc>
          <w:tcPr>
            <w:tcW w:w="4000" w:type="dxa"/>
          </w:tcPr>
          <w:p w14:paraId="68E41E05" w14:textId="094DB2AF" w:rsidR="00B13081" w:rsidRPr="00647A95" w:rsidRDefault="00B13081" w:rsidP="00D92FF7">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xml:space="preserve">: Google </w:t>
            </w:r>
            <w:del w:id="683" w:author="Lorena Siguenza" w:date="2021-09-09T23:27:00Z">
              <w:r w:rsidRPr="00647A95" w:rsidDel="00D05F76">
                <w:rPr>
                  <w:rFonts w:cs="Arial"/>
                  <w:color w:val="000000"/>
                  <w:sz w:val="20"/>
                  <w:szCs w:val="20"/>
                  <w:lang w:val="es-EC"/>
                </w:rPr>
                <w:delText>Scholar</w:delText>
              </w:r>
            </w:del>
            <w:ins w:id="684" w:author="Lorena Siguenza" w:date="2021-09-09T23:27:00Z">
              <w:r w:rsidR="00D05F76">
                <w:rPr>
                  <w:rFonts w:cs="Arial"/>
                  <w:color w:val="000000"/>
                  <w:sz w:val="20"/>
                  <w:szCs w:val="20"/>
                  <w:lang w:val="es-EC"/>
                </w:rPr>
                <w:t>Académico</w:t>
              </w:r>
            </w:ins>
          </w:p>
          <w:p w14:paraId="5735375C" w14:textId="7B66C30D" w:rsidR="00956B94" w:rsidRPr="00647A95" w:rsidRDefault="00B13081" w:rsidP="00B13081">
            <w:pPr>
              <w:rPr>
                <w:sz w:val="20"/>
                <w:szCs w:val="20"/>
                <w:lang w:val="es-EC"/>
              </w:rPr>
            </w:pPr>
            <w:r w:rsidRPr="00647A95">
              <w:rPr>
                <w:rFonts w:cs="Arial"/>
                <w:b/>
                <w:color w:val="000000"/>
                <w:sz w:val="20"/>
                <w:szCs w:val="20"/>
                <w:lang w:val="es-EC"/>
              </w:rPr>
              <w:t>Datos</w:t>
            </w:r>
            <w:r w:rsidRPr="00647A95">
              <w:rPr>
                <w:rFonts w:cs="Arial"/>
                <w:color w:val="000000"/>
                <w:sz w:val="20"/>
                <w:szCs w:val="20"/>
                <w:lang w:val="es-EC"/>
              </w:rPr>
              <w:t xml:space="preserve">: </w:t>
            </w:r>
            <w:r w:rsidR="00D92FF7" w:rsidRPr="00647A95">
              <w:rPr>
                <w:rFonts w:cs="Arial"/>
                <w:color w:val="000000"/>
                <w:sz w:val="20"/>
                <w:szCs w:val="20"/>
                <w:lang w:val="es-EC"/>
              </w:rPr>
              <w:t xml:space="preserve">Título, autor, año de publicación, número de citas, revista, </w:t>
            </w:r>
            <w:r w:rsidR="00D05F76" w:rsidRPr="00647A95">
              <w:rPr>
                <w:rFonts w:cs="Arial"/>
                <w:color w:val="000000"/>
                <w:sz w:val="20"/>
                <w:szCs w:val="20"/>
                <w:lang w:val="es-EC"/>
              </w:rPr>
              <w:t xml:space="preserve">URL </w:t>
            </w:r>
            <w:r w:rsidRPr="00647A95">
              <w:rPr>
                <w:rFonts w:cs="Arial"/>
                <w:color w:val="000000"/>
                <w:sz w:val="20"/>
                <w:szCs w:val="20"/>
                <w:lang w:val="es-EC"/>
              </w:rPr>
              <w:t>de la publicación, medio de publicación, abstract.</w:t>
            </w:r>
            <w:r w:rsidR="00D92FF7" w:rsidRPr="00647A95">
              <w:rPr>
                <w:rFonts w:cs="Arial"/>
                <w:color w:val="000000"/>
                <w:sz w:val="20"/>
                <w:szCs w:val="20"/>
                <w:lang w:val="es-EC"/>
              </w:rPr>
              <w:t xml:space="preserve"> </w:t>
            </w:r>
          </w:p>
        </w:tc>
      </w:tr>
      <w:tr w:rsidR="00B13081" w:rsidRPr="00647A95" w14:paraId="2AE32251" w14:textId="77777777" w:rsidTr="00D92FF7">
        <w:tc>
          <w:tcPr>
            <w:tcW w:w="1242" w:type="dxa"/>
          </w:tcPr>
          <w:p w14:paraId="10672280" w14:textId="66A83ED6" w:rsidR="00B13081" w:rsidRPr="00647A95" w:rsidRDefault="00B13081" w:rsidP="00AD75BE">
            <w:pPr>
              <w:rPr>
                <w:sz w:val="20"/>
                <w:szCs w:val="20"/>
                <w:lang w:val="es-EC"/>
              </w:rPr>
            </w:pPr>
            <w:r w:rsidRPr="00647A95">
              <w:rPr>
                <w:sz w:val="20"/>
                <w:szCs w:val="20"/>
                <w:lang w:val="es-EC"/>
              </w:rPr>
              <w:t>4</w:t>
            </w:r>
          </w:p>
        </w:tc>
        <w:tc>
          <w:tcPr>
            <w:tcW w:w="3402" w:type="dxa"/>
          </w:tcPr>
          <w:p w14:paraId="5FA3506E" w14:textId="3055BCD0" w:rsidR="00B13081" w:rsidRPr="00647A95" w:rsidRDefault="003917CC" w:rsidP="00AD75BE">
            <w:pPr>
              <w:rPr>
                <w:rFonts w:cs="Arial"/>
                <w:color w:val="000000"/>
                <w:sz w:val="20"/>
                <w:szCs w:val="20"/>
                <w:lang w:val="es-EC"/>
              </w:rPr>
            </w:pPr>
            <w:r w:rsidRPr="00647A95">
              <w:rPr>
                <w:rFonts w:cs="Arial"/>
                <w:color w:val="000000"/>
                <w:sz w:val="20"/>
                <w:szCs w:val="20"/>
                <w:lang w:val="es-EC"/>
              </w:rPr>
              <w:t xml:space="preserve">Mantenimiento del </w:t>
            </w:r>
            <w:ins w:id="685" w:author="Lorena Siguenza" w:date="2021-09-09T23:28:00Z">
              <w:r w:rsidR="00D05F76">
                <w:rPr>
                  <w:rFonts w:cs="Arial"/>
                  <w:color w:val="000000"/>
                  <w:sz w:val="20"/>
                  <w:szCs w:val="20"/>
                  <w:lang w:val="es-EC"/>
                </w:rPr>
                <w:t>d</w:t>
              </w:r>
            </w:ins>
            <w:del w:id="686" w:author="Lorena Siguenza" w:date="2021-09-09T23:28:00Z">
              <w:r w:rsidRPr="00647A95" w:rsidDel="00D05F76">
                <w:rPr>
                  <w:rFonts w:cs="Arial"/>
                  <w:color w:val="000000"/>
                  <w:sz w:val="20"/>
                  <w:szCs w:val="20"/>
                  <w:lang w:val="es-EC"/>
                </w:rPr>
                <w:delText>D</w:delText>
              </w:r>
            </w:del>
            <w:r w:rsidRPr="00647A95">
              <w:rPr>
                <w:rFonts w:cs="Arial"/>
                <w:color w:val="000000"/>
                <w:sz w:val="20"/>
                <w:szCs w:val="20"/>
                <w:lang w:val="es-EC"/>
              </w:rPr>
              <w:t>etalle de la Referencia</w:t>
            </w:r>
          </w:p>
        </w:tc>
        <w:tc>
          <w:tcPr>
            <w:tcW w:w="4000" w:type="dxa"/>
          </w:tcPr>
          <w:p w14:paraId="00BFD382" w14:textId="7EC94A9C" w:rsidR="00B13081" w:rsidRPr="00647A95" w:rsidRDefault="003917CC" w:rsidP="00AD75BE">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xml:space="preserve">: En </w:t>
            </w:r>
            <w:r w:rsidR="00F72C7E" w:rsidRPr="00647A95">
              <w:rPr>
                <w:rFonts w:cs="Arial"/>
                <w:color w:val="000000"/>
                <w:sz w:val="20"/>
                <w:szCs w:val="20"/>
                <w:lang w:val="es-EC"/>
              </w:rPr>
              <w:t>el caso</w:t>
            </w:r>
            <w:r w:rsidRPr="00647A95">
              <w:rPr>
                <w:rFonts w:cs="Arial"/>
                <w:color w:val="000000"/>
                <w:sz w:val="20"/>
                <w:szCs w:val="20"/>
                <w:lang w:val="es-EC"/>
              </w:rPr>
              <w:t xml:space="preserve"> de existir datos inconsistentes se proporciona el </w:t>
            </w:r>
            <w:r w:rsidR="00D05F76" w:rsidRPr="00647A95">
              <w:rPr>
                <w:rFonts w:cs="Arial"/>
                <w:color w:val="000000"/>
                <w:sz w:val="20"/>
                <w:szCs w:val="20"/>
                <w:lang w:val="es-EC"/>
              </w:rPr>
              <w:t xml:space="preserve">URL </w:t>
            </w:r>
            <w:r w:rsidRPr="00647A95">
              <w:rPr>
                <w:rFonts w:cs="Arial"/>
                <w:color w:val="000000"/>
                <w:sz w:val="20"/>
                <w:szCs w:val="20"/>
                <w:lang w:val="es-EC"/>
              </w:rPr>
              <w:t>de la referencia para completar la información del medio de publicación.</w:t>
            </w:r>
          </w:p>
          <w:p w14:paraId="17517430" w14:textId="652F20BD" w:rsidR="003917CC" w:rsidRPr="00647A95" w:rsidRDefault="003917CC" w:rsidP="00AD75BE">
            <w:pPr>
              <w:rPr>
                <w:rFonts w:cs="Arial"/>
                <w:color w:val="000000"/>
                <w:sz w:val="20"/>
                <w:szCs w:val="20"/>
                <w:lang w:val="es-EC"/>
              </w:rPr>
            </w:pPr>
            <w:r w:rsidRPr="00647A95">
              <w:rPr>
                <w:rFonts w:cs="Arial"/>
                <w:b/>
                <w:color w:val="000000"/>
                <w:sz w:val="20"/>
                <w:szCs w:val="20"/>
                <w:lang w:val="es-EC"/>
              </w:rPr>
              <w:t>Datos</w:t>
            </w:r>
            <w:r w:rsidRPr="00647A95">
              <w:rPr>
                <w:rFonts w:cs="Arial"/>
                <w:color w:val="000000"/>
                <w:sz w:val="20"/>
                <w:szCs w:val="20"/>
                <w:lang w:val="es-EC"/>
              </w:rPr>
              <w:t>: Medio de Publicación</w:t>
            </w:r>
          </w:p>
        </w:tc>
      </w:tr>
      <w:tr w:rsidR="009B3533" w:rsidRPr="00647A95" w14:paraId="1880CA1D" w14:textId="77777777" w:rsidTr="00D92FF7">
        <w:tc>
          <w:tcPr>
            <w:tcW w:w="1242" w:type="dxa"/>
          </w:tcPr>
          <w:p w14:paraId="5B0640D9" w14:textId="1FD68ADC" w:rsidR="009B3533" w:rsidRPr="00647A95" w:rsidRDefault="009B3533" w:rsidP="00AD75BE">
            <w:pPr>
              <w:rPr>
                <w:sz w:val="20"/>
                <w:szCs w:val="20"/>
                <w:lang w:val="es-EC"/>
              </w:rPr>
            </w:pPr>
            <w:r w:rsidRPr="00647A95">
              <w:rPr>
                <w:sz w:val="20"/>
                <w:szCs w:val="20"/>
                <w:lang w:val="es-EC"/>
              </w:rPr>
              <w:lastRenderedPageBreak/>
              <w:t>5</w:t>
            </w:r>
          </w:p>
        </w:tc>
        <w:tc>
          <w:tcPr>
            <w:tcW w:w="3402" w:type="dxa"/>
          </w:tcPr>
          <w:p w14:paraId="19F2A6C4" w14:textId="26EA3202" w:rsidR="009B3533" w:rsidRPr="00647A95" w:rsidRDefault="009B3533" w:rsidP="00AD75BE">
            <w:pPr>
              <w:rPr>
                <w:rFonts w:cs="Arial"/>
                <w:color w:val="000000"/>
                <w:sz w:val="20"/>
                <w:szCs w:val="20"/>
                <w:lang w:val="es-EC"/>
              </w:rPr>
            </w:pPr>
            <w:r w:rsidRPr="00647A95">
              <w:rPr>
                <w:rFonts w:cs="Arial"/>
                <w:color w:val="000000"/>
                <w:sz w:val="20"/>
                <w:szCs w:val="20"/>
                <w:lang w:val="es-EC"/>
              </w:rPr>
              <w:t>Registrar autores correspondientes a cada uno de los artículos.</w:t>
            </w:r>
          </w:p>
        </w:tc>
        <w:tc>
          <w:tcPr>
            <w:tcW w:w="4000" w:type="dxa"/>
          </w:tcPr>
          <w:p w14:paraId="3A9D0607" w14:textId="77777777" w:rsidR="009B3533" w:rsidRPr="00647A95" w:rsidRDefault="009B3533" w:rsidP="00AD75BE">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xml:space="preserve">: </w:t>
            </w:r>
            <w:commentRangeStart w:id="687"/>
            <w:r w:rsidRPr="00647A95">
              <w:rPr>
                <w:rFonts w:cs="Arial"/>
                <w:color w:val="000000"/>
                <w:sz w:val="20"/>
                <w:szCs w:val="20"/>
                <w:lang w:val="es-EC"/>
              </w:rPr>
              <w:t>Archivo de Excel</w:t>
            </w:r>
            <w:commentRangeEnd w:id="687"/>
            <w:r w:rsidR="00D05F76">
              <w:rPr>
                <w:rStyle w:val="Refdecomentario"/>
              </w:rPr>
              <w:commentReference w:id="687"/>
            </w:r>
          </w:p>
          <w:p w14:paraId="0CF47031" w14:textId="19E5F58F" w:rsidR="009B3533" w:rsidRPr="00647A95" w:rsidRDefault="009B3533" w:rsidP="00AD75BE">
            <w:pPr>
              <w:rPr>
                <w:rFonts w:cs="Arial"/>
                <w:color w:val="000000"/>
                <w:sz w:val="20"/>
                <w:szCs w:val="20"/>
                <w:lang w:val="es-EC"/>
              </w:rPr>
            </w:pPr>
            <w:r w:rsidRPr="00647A95">
              <w:rPr>
                <w:rFonts w:cs="Arial"/>
                <w:b/>
                <w:color w:val="000000"/>
                <w:sz w:val="20"/>
                <w:szCs w:val="20"/>
                <w:lang w:val="es-EC"/>
              </w:rPr>
              <w:t>Datos</w:t>
            </w:r>
            <w:r w:rsidRPr="00647A95">
              <w:rPr>
                <w:rFonts w:cs="Arial"/>
                <w:color w:val="000000"/>
                <w:sz w:val="20"/>
                <w:szCs w:val="20"/>
                <w:lang w:val="es-EC"/>
              </w:rPr>
              <w:t>: Identificación del autor, orden del autor, nombre.</w:t>
            </w:r>
          </w:p>
        </w:tc>
      </w:tr>
      <w:tr w:rsidR="009B3533" w:rsidRPr="00647A95" w14:paraId="282A56B8" w14:textId="77777777" w:rsidTr="00D92FF7">
        <w:tc>
          <w:tcPr>
            <w:tcW w:w="1242" w:type="dxa"/>
          </w:tcPr>
          <w:p w14:paraId="4D64AC22" w14:textId="7B4D9181" w:rsidR="009B3533" w:rsidRPr="00647A95" w:rsidRDefault="009B3533" w:rsidP="00AD75BE">
            <w:pPr>
              <w:rPr>
                <w:sz w:val="20"/>
                <w:szCs w:val="20"/>
                <w:lang w:val="es-EC"/>
              </w:rPr>
            </w:pPr>
            <w:r w:rsidRPr="00647A95">
              <w:rPr>
                <w:sz w:val="20"/>
                <w:szCs w:val="20"/>
                <w:lang w:val="es-EC"/>
              </w:rPr>
              <w:t>6</w:t>
            </w:r>
          </w:p>
        </w:tc>
        <w:tc>
          <w:tcPr>
            <w:tcW w:w="3402" w:type="dxa"/>
          </w:tcPr>
          <w:p w14:paraId="2A2C827F" w14:textId="5F698EA9" w:rsidR="009B3533" w:rsidRPr="00647A95" w:rsidRDefault="009B3533" w:rsidP="00AD75BE">
            <w:pPr>
              <w:rPr>
                <w:rFonts w:cs="Arial"/>
                <w:color w:val="000000"/>
                <w:sz w:val="20"/>
                <w:szCs w:val="20"/>
                <w:lang w:val="es-EC"/>
              </w:rPr>
            </w:pPr>
            <w:r w:rsidRPr="00647A95">
              <w:rPr>
                <w:rFonts w:cs="Arial"/>
                <w:color w:val="000000"/>
                <w:sz w:val="20"/>
                <w:szCs w:val="20"/>
                <w:lang w:val="es-EC"/>
              </w:rPr>
              <w:t>Registrar medio de publicación</w:t>
            </w:r>
          </w:p>
        </w:tc>
        <w:tc>
          <w:tcPr>
            <w:tcW w:w="4000" w:type="dxa"/>
          </w:tcPr>
          <w:p w14:paraId="5B791E7A" w14:textId="77777777" w:rsidR="009B3533" w:rsidRPr="00647A95" w:rsidRDefault="009B3533" w:rsidP="00AD75BE">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xml:space="preserve">: </w:t>
            </w:r>
            <w:commentRangeStart w:id="688"/>
            <w:r w:rsidRPr="00647A95">
              <w:rPr>
                <w:rFonts w:cs="Arial"/>
                <w:color w:val="000000"/>
                <w:sz w:val="20"/>
                <w:szCs w:val="20"/>
                <w:lang w:val="es-EC"/>
              </w:rPr>
              <w:t>Ingreso manual</w:t>
            </w:r>
            <w:commentRangeEnd w:id="688"/>
            <w:r w:rsidR="00D05F76">
              <w:rPr>
                <w:rStyle w:val="Refdecomentario"/>
              </w:rPr>
              <w:commentReference w:id="688"/>
            </w:r>
          </w:p>
          <w:p w14:paraId="08971C6E" w14:textId="7F6B99AD" w:rsidR="009B3533" w:rsidRPr="00647A95" w:rsidRDefault="009B3533" w:rsidP="00AD75BE">
            <w:pPr>
              <w:rPr>
                <w:rFonts w:cs="Arial"/>
                <w:color w:val="000000"/>
                <w:sz w:val="20"/>
                <w:szCs w:val="20"/>
                <w:lang w:val="es-EC"/>
              </w:rPr>
            </w:pPr>
            <w:r w:rsidRPr="00647A95">
              <w:rPr>
                <w:rFonts w:cs="Arial"/>
                <w:b/>
                <w:color w:val="000000"/>
                <w:sz w:val="20"/>
                <w:szCs w:val="20"/>
                <w:lang w:val="es-EC"/>
              </w:rPr>
              <w:t>Datos</w:t>
            </w:r>
            <w:r w:rsidRPr="00647A95">
              <w:rPr>
                <w:rFonts w:cs="Arial"/>
                <w:color w:val="000000"/>
                <w:sz w:val="20"/>
                <w:szCs w:val="20"/>
                <w:lang w:val="es-EC"/>
              </w:rPr>
              <w:t>: Nombre del medio de publicación</w:t>
            </w:r>
          </w:p>
        </w:tc>
      </w:tr>
      <w:tr w:rsidR="00D54052" w:rsidRPr="00647A95" w14:paraId="53A3F4EA" w14:textId="77777777" w:rsidTr="00D92FF7">
        <w:tc>
          <w:tcPr>
            <w:tcW w:w="1242" w:type="dxa"/>
          </w:tcPr>
          <w:p w14:paraId="0A7D18D5" w14:textId="53F7A540" w:rsidR="00D54052" w:rsidRPr="00647A95" w:rsidRDefault="00D54052" w:rsidP="00AD75BE">
            <w:pPr>
              <w:rPr>
                <w:sz w:val="20"/>
                <w:szCs w:val="20"/>
                <w:lang w:val="es-EC"/>
              </w:rPr>
            </w:pPr>
            <w:r w:rsidRPr="00647A95">
              <w:rPr>
                <w:sz w:val="20"/>
                <w:szCs w:val="20"/>
                <w:lang w:val="es-EC"/>
              </w:rPr>
              <w:t>7</w:t>
            </w:r>
          </w:p>
        </w:tc>
        <w:tc>
          <w:tcPr>
            <w:tcW w:w="3402" w:type="dxa"/>
          </w:tcPr>
          <w:p w14:paraId="7C2E628A" w14:textId="6709B99E" w:rsidR="00D54052" w:rsidRPr="00647A95" w:rsidRDefault="00D54052" w:rsidP="00AD75BE">
            <w:pPr>
              <w:rPr>
                <w:rFonts w:cs="Arial"/>
                <w:color w:val="000000"/>
                <w:sz w:val="20"/>
                <w:szCs w:val="20"/>
                <w:lang w:val="es-EC"/>
              </w:rPr>
            </w:pPr>
            <w:r w:rsidRPr="00647A95">
              <w:rPr>
                <w:rFonts w:cs="Arial"/>
                <w:color w:val="000000"/>
                <w:sz w:val="20"/>
                <w:szCs w:val="20"/>
                <w:lang w:val="es-EC"/>
              </w:rPr>
              <w:t>Registro de las áreas de investigación</w:t>
            </w:r>
          </w:p>
        </w:tc>
        <w:tc>
          <w:tcPr>
            <w:tcW w:w="4000" w:type="dxa"/>
          </w:tcPr>
          <w:p w14:paraId="416A88CF" w14:textId="7F4250A6" w:rsidR="00D54052" w:rsidRPr="00647A95" w:rsidRDefault="00D54052" w:rsidP="00AD75BE">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Ingreso manual</w:t>
            </w:r>
          </w:p>
          <w:p w14:paraId="1A874D0F" w14:textId="281599AC" w:rsidR="00D54052" w:rsidRPr="00647A95" w:rsidRDefault="00D54052" w:rsidP="00AD75BE">
            <w:pPr>
              <w:rPr>
                <w:rFonts w:cs="Arial"/>
                <w:color w:val="000000"/>
                <w:sz w:val="20"/>
                <w:szCs w:val="20"/>
                <w:lang w:val="es-EC"/>
              </w:rPr>
            </w:pPr>
            <w:r w:rsidRPr="00647A95">
              <w:rPr>
                <w:rFonts w:cs="Arial"/>
                <w:b/>
                <w:color w:val="000000"/>
                <w:sz w:val="20"/>
                <w:szCs w:val="20"/>
                <w:lang w:val="es-EC"/>
              </w:rPr>
              <w:t>Datos</w:t>
            </w:r>
            <w:r w:rsidRPr="00647A95">
              <w:rPr>
                <w:rFonts w:cs="Arial"/>
                <w:color w:val="000000"/>
                <w:sz w:val="20"/>
                <w:szCs w:val="20"/>
                <w:lang w:val="es-EC"/>
              </w:rPr>
              <w:t xml:space="preserve">: Descripción del área </w:t>
            </w:r>
          </w:p>
        </w:tc>
      </w:tr>
      <w:tr w:rsidR="00D54052" w:rsidRPr="00647A95" w14:paraId="5BF90B0F" w14:textId="77777777" w:rsidTr="00D92FF7">
        <w:tc>
          <w:tcPr>
            <w:tcW w:w="1242" w:type="dxa"/>
          </w:tcPr>
          <w:p w14:paraId="419B9135" w14:textId="7C2A3548" w:rsidR="00D54052" w:rsidRPr="00647A95" w:rsidRDefault="00D54052" w:rsidP="00AD75BE">
            <w:pPr>
              <w:rPr>
                <w:sz w:val="20"/>
                <w:szCs w:val="20"/>
                <w:lang w:val="es-EC"/>
              </w:rPr>
            </w:pPr>
            <w:commentRangeStart w:id="689"/>
            <w:r w:rsidRPr="00647A95">
              <w:rPr>
                <w:sz w:val="20"/>
                <w:szCs w:val="20"/>
                <w:lang w:val="es-EC"/>
              </w:rPr>
              <w:t>8</w:t>
            </w:r>
            <w:commentRangeEnd w:id="689"/>
            <w:r w:rsidR="00D05F76">
              <w:rPr>
                <w:rStyle w:val="Refdecomentario"/>
              </w:rPr>
              <w:commentReference w:id="689"/>
            </w:r>
          </w:p>
        </w:tc>
        <w:tc>
          <w:tcPr>
            <w:tcW w:w="3402" w:type="dxa"/>
          </w:tcPr>
          <w:p w14:paraId="081E788C" w14:textId="2C7854BD" w:rsidR="00D54052" w:rsidRPr="00647A95" w:rsidRDefault="00D54052" w:rsidP="00AD75BE">
            <w:pPr>
              <w:rPr>
                <w:rFonts w:cs="Arial"/>
                <w:color w:val="000000"/>
                <w:sz w:val="20"/>
                <w:szCs w:val="20"/>
                <w:lang w:val="es-EC"/>
              </w:rPr>
            </w:pPr>
            <w:r w:rsidRPr="00647A95">
              <w:rPr>
                <w:rFonts w:cs="Arial"/>
                <w:color w:val="000000"/>
                <w:sz w:val="20"/>
                <w:szCs w:val="20"/>
                <w:lang w:val="es-EC"/>
              </w:rPr>
              <w:t>Registrar base de datos digital</w:t>
            </w:r>
          </w:p>
        </w:tc>
        <w:tc>
          <w:tcPr>
            <w:tcW w:w="4000" w:type="dxa"/>
          </w:tcPr>
          <w:p w14:paraId="0956836A" w14:textId="77777777" w:rsidR="00D54052" w:rsidRPr="00647A95" w:rsidRDefault="00D54052" w:rsidP="00AD75BE">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Ingreso manual</w:t>
            </w:r>
          </w:p>
          <w:p w14:paraId="1403419E" w14:textId="097C05FA" w:rsidR="00D54052" w:rsidRPr="00647A95" w:rsidRDefault="00D54052" w:rsidP="00AD75BE">
            <w:pPr>
              <w:rPr>
                <w:rFonts w:cs="Arial"/>
                <w:color w:val="000000"/>
                <w:sz w:val="20"/>
                <w:szCs w:val="20"/>
                <w:lang w:val="es-EC"/>
              </w:rPr>
            </w:pPr>
            <w:r w:rsidRPr="00647A95">
              <w:rPr>
                <w:rFonts w:cs="Arial"/>
                <w:b/>
                <w:color w:val="000000"/>
                <w:sz w:val="20"/>
                <w:szCs w:val="20"/>
                <w:lang w:val="es-EC"/>
              </w:rPr>
              <w:t>Datos</w:t>
            </w:r>
            <w:r w:rsidRPr="00647A95">
              <w:rPr>
                <w:rFonts w:cs="Arial"/>
                <w:color w:val="000000"/>
                <w:sz w:val="20"/>
                <w:szCs w:val="20"/>
                <w:lang w:val="es-EC"/>
              </w:rPr>
              <w:t>:</w:t>
            </w:r>
            <w:r w:rsidR="00757EA7" w:rsidRPr="00647A95">
              <w:rPr>
                <w:rFonts w:cs="Arial"/>
                <w:color w:val="000000"/>
                <w:sz w:val="20"/>
                <w:szCs w:val="20"/>
                <w:lang w:val="es-EC"/>
              </w:rPr>
              <w:t xml:space="preserve"> </w:t>
            </w:r>
            <w:r w:rsidRPr="00647A95">
              <w:rPr>
                <w:rFonts w:cs="Arial"/>
                <w:color w:val="000000"/>
                <w:sz w:val="20"/>
                <w:szCs w:val="20"/>
                <w:lang w:val="es-EC"/>
              </w:rPr>
              <w:t>Nombre de la base de datos digital, proveedor, costo actual, suscripción/descripción, área/servicio.</w:t>
            </w:r>
          </w:p>
        </w:tc>
      </w:tr>
      <w:tr w:rsidR="00956B94" w:rsidRPr="00647A95" w14:paraId="23714C07" w14:textId="77777777" w:rsidTr="00D92FF7">
        <w:tc>
          <w:tcPr>
            <w:tcW w:w="1242" w:type="dxa"/>
          </w:tcPr>
          <w:p w14:paraId="3447D747" w14:textId="75FB45DE" w:rsidR="00956B94" w:rsidRPr="00647A95" w:rsidRDefault="00D7176E" w:rsidP="00AD75BE">
            <w:pPr>
              <w:rPr>
                <w:sz w:val="20"/>
                <w:szCs w:val="20"/>
                <w:lang w:val="es-EC"/>
              </w:rPr>
            </w:pPr>
            <w:r w:rsidRPr="00647A95">
              <w:rPr>
                <w:sz w:val="20"/>
                <w:szCs w:val="20"/>
                <w:lang w:val="es-EC"/>
              </w:rPr>
              <w:t>9</w:t>
            </w:r>
          </w:p>
        </w:tc>
        <w:tc>
          <w:tcPr>
            <w:tcW w:w="3402" w:type="dxa"/>
          </w:tcPr>
          <w:p w14:paraId="431A9B68" w14:textId="78D577F0" w:rsidR="00956B94" w:rsidRPr="00647A95" w:rsidRDefault="00D92FF7" w:rsidP="00D7176E">
            <w:pPr>
              <w:rPr>
                <w:sz w:val="20"/>
                <w:szCs w:val="20"/>
                <w:lang w:val="es-EC"/>
              </w:rPr>
            </w:pPr>
            <w:r w:rsidRPr="00647A95">
              <w:rPr>
                <w:rFonts w:cs="Arial"/>
                <w:color w:val="000000"/>
                <w:sz w:val="20"/>
                <w:szCs w:val="20"/>
                <w:lang w:val="es-EC"/>
              </w:rPr>
              <w:t xml:space="preserve">Registro de las estadísticas de uso de </w:t>
            </w:r>
            <w:r w:rsidR="00D7176E" w:rsidRPr="00647A95">
              <w:rPr>
                <w:rFonts w:cs="Arial"/>
                <w:color w:val="000000"/>
                <w:sz w:val="20"/>
                <w:szCs w:val="20"/>
                <w:lang w:val="es-EC"/>
              </w:rPr>
              <w:t xml:space="preserve">base de </w:t>
            </w:r>
            <w:r w:rsidRPr="00647A95">
              <w:rPr>
                <w:rFonts w:cs="Arial"/>
                <w:color w:val="000000"/>
                <w:sz w:val="20"/>
                <w:szCs w:val="20"/>
                <w:lang w:val="es-EC"/>
              </w:rPr>
              <w:t>datos digitales contratadas</w:t>
            </w:r>
            <w:r w:rsidR="00D54052" w:rsidRPr="00647A95">
              <w:rPr>
                <w:rFonts w:cs="Arial"/>
                <w:color w:val="000000"/>
                <w:sz w:val="20"/>
                <w:szCs w:val="20"/>
                <w:lang w:val="es-EC"/>
              </w:rPr>
              <w:t>.</w:t>
            </w:r>
          </w:p>
        </w:tc>
        <w:tc>
          <w:tcPr>
            <w:tcW w:w="4000" w:type="dxa"/>
          </w:tcPr>
          <w:p w14:paraId="20B3AB62" w14:textId="760A7674" w:rsidR="00D54052" w:rsidRPr="00647A95" w:rsidRDefault="00D7176E" w:rsidP="00AD75BE">
            <w:pPr>
              <w:rPr>
                <w:rFonts w:cs="Arial"/>
                <w:color w:val="000000"/>
                <w:sz w:val="20"/>
                <w:szCs w:val="20"/>
                <w:lang w:val="es-EC"/>
              </w:rPr>
            </w:pPr>
            <w:r w:rsidRPr="00647A95">
              <w:rPr>
                <w:rFonts w:cs="Arial"/>
                <w:b/>
                <w:color w:val="000000"/>
                <w:sz w:val="20"/>
                <w:szCs w:val="20"/>
                <w:lang w:val="es-EC"/>
              </w:rPr>
              <w:t>Fuente</w:t>
            </w:r>
            <w:r w:rsidRPr="00647A95">
              <w:rPr>
                <w:rFonts w:cs="Arial"/>
                <w:color w:val="000000"/>
                <w:sz w:val="20"/>
                <w:szCs w:val="20"/>
                <w:lang w:val="es-EC"/>
              </w:rPr>
              <w:t xml:space="preserve">: </w:t>
            </w:r>
            <w:commentRangeStart w:id="690"/>
            <w:r w:rsidRPr="00647A95">
              <w:rPr>
                <w:rFonts w:cs="Arial"/>
                <w:color w:val="000000"/>
                <w:sz w:val="20"/>
                <w:szCs w:val="20"/>
                <w:lang w:val="es-EC"/>
              </w:rPr>
              <w:t>Ingreso Manual</w:t>
            </w:r>
            <w:commentRangeEnd w:id="690"/>
            <w:r w:rsidR="00D05F76">
              <w:rPr>
                <w:rStyle w:val="Refdecomentario"/>
              </w:rPr>
              <w:commentReference w:id="690"/>
            </w:r>
          </w:p>
          <w:p w14:paraId="6EC8ABBC" w14:textId="264C23D3" w:rsidR="00956B94" w:rsidRPr="00647A95" w:rsidRDefault="00D7176E" w:rsidP="00D7176E">
            <w:pPr>
              <w:rPr>
                <w:sz w:val="20"/>
                <w:szCs w:val="20"/>
                <w:lang w:val="es-EC"/>
              </w:rPr>
            </w:pPr>
            <w:r w:rsidRPr="00647A95">
              <w:rPr>
                <w:rFonts w:cs="Arial"/>
                <w:b/>
                <w:color w:val="000000"/>
                <w:sz w:val="20"/>
                <w:szCs w:val="20"/>
                <w:lang w:val="es-EC"/>
              </w:rPr>
              <w:t>Datos</w:t>
            </w:r>
            <w:r w:rsidRPr="00647A95">
              <w:rPr>
                <w:rFonts w:cs="Arial"/>
                <w:color w:val="000000"/>
                <w:sz w:val="20"/>
                <w:szCs w:val="20"/>
                <w:lang w:val="es-EC"/>
              </w:rPr>
              <w:t>: Base de datos digital, año, mes, número de búsquedas.</w:t>
            </w:r>
          </w:p>
        </w:tc>
      </w:tr>
      <w:tr w:rsidR="00D7176E" w:rsidRPr="00647A95" w14:paraId="10416317" w14:textId="77777777" w:rsidTr="00D92FF7">
        <w:tc>
          <w:tcPr>
            <w:tcW w:w="1242" w:type="dxa"/>
          </w:tcPr>
          <w:p w14:paraId="631C5318" w14:textId="3783351C" w:rsidR="00D7176E" w:rsidRPr="00647A95" w:rsidRDefault="00D7176E" w:rsidP="00AD75BE">
            <w:pPr>
              <w:rPr>
                <w:sz w:val="20"/>
                <w:szCs w:val="20"/>
                <w:lang w:val="es-EC"/>
              </w:rPr>
            </w:pPr>
            <w:r w:rsidRPr="00647A95">
              <w:rPr>
                <w:sz w:val="20"/>
                <w:szCs w:val="20"/>
                <w:lang w:val="es-EC"/>
              </w:rPr>
              <w:t>10</w:t>
            </w:r>
          </w:p>
        </w:tc>
        <w:tc>
          <w:tcPr>
            <w:tcW w:w="3402" w:type="dxa"/>
          </w:tcPr>
          <w:p w14:paraId="50ACB7C1" w14:textId="143CF331" w:rsidR="00D7176E" w:rsidRPr="00647A95" w:rsidRDefault="00D7176E" w:rsidP="00D7176E">
            <w:pPr>
              <w:rPr>
                <w:rFonts w:cs="Arial"/>
                <w:color w:val="000000"/>
                <w:sz w:val="20"/>
                <w:szCs w:val="20"/>
                <w:lang w:val="es-EC"/>
              </w:rPr>
            </w:pPr>
            <w:r w:rsidRPr="00647A95">
              <w:rPr>
                <w:rFonts w:cs="Arial"/>
                <w:color w:val="000000"/>
                <w:sz w:val="20"/>
                <w:szCs w:val="20"/>
                <w:lang w:val="es-EC"/>
              </w:rPr>
              <w:t>Análisis estadístico y visualización de resultados</w:t>
            </w:r>
          </w:p>
        </w:tc>
        <w:tc>
          <w:tcPr>
            <w:tcW w:w="4000" w:type="dxa"/>
          </w:tcPr>
          <w:p w14:paraId="0D124082" w14:textId="0A6579B9" w:rsidR="00D7176E" w:rsidRPr="00647A95" w:rsidRDefault="00D7176E" w:rsidP="00AD75BE">
            <w:pPr>
              <w:rPr>
                <w:rFonts w:cs="Arial"/>
                <w:color w:val="000000"/>
                <w:sz w:val="20"/>
                <w:szCs w:val="20"/>
                <w:lang w:val="es-EC"/>
              </w:rPr>
            </w:pPr>
            <w:r w:rsidRPr="00647A95">
              <w:rPr>
                <w:rFonts w:cs="Arial"/>
                <w:color w:val="000000"/>
                <w:sz w:val="20"/>
                <w:szCs w:val="20"/>
                <w:lang w:val="es-EC"/>
              </w:rPr>
              <w:t xml:space="preserve">Permitirá visualizar graficas de barras y de pastel con información del número de artículos por área, medio de publicación, cuartil y factor de impacto. </w:t>
            </w:r>
          </w:p>
        </w:tc>
      </w:tr>
      <w:tr w:rsidR="00D7176E" w:rsidRPr="00647A95" w14:paraId="3B1991D2" w14:textId="77777777" w:rsidTr="00D92FF7">
        <w:tc>
          <w:tcPr>
            <w:tcW w:w="1242" w:type="dxa"/>
          </w:tcPr>
          <w:p w14:paraId="66DC06BE" w14:textId="5EFBEB45" w:rsidR="00D7176E" w:rsidRPr="00647A95" w:rsidRDefault="00D7176E" w:rsidP="00AD75BE">
            <w:pPr>
              <w:rPr>
                <w:sz w:val="20"/>
                <w:szCs w:val="20"/>
                <w:lang w:val="es-EC"/>
              </w:rPr>
            </w:pPr>
            <w:r w:rsidRPr="00647A95">
              <w:rPr>
                <w:sz w:val="20"/>
                <w:szCs w:val="20"/>
                <w:lang w:val="es-EC"/>
              </w:rPr>
              <w:t>11</w:t>
            </w:r>
          </w:p>
        </w:tc>
        <w:tc>
          <w:tcPr>
            <w:tcW w:w="3402" w:type="dxa"/>
          </w:tcPr>
          <w:p w14:paraId="21FBA594" w14:textId="5B693A48" w:rsidR="00D7176E" w:rsidRPr="00647A95" w:rsidRDefault="00D7176E" w:rsidP="00D7176E">
            <w:pPr>
              <w:rPr>
                <w:rFonts w:cs="Arial"/>
                <w:color w:val="000000"/>
                <w:sz w:val="20"/>
                <w:szCs w:val="20"/>
                <w:lang w:val="es-EC"/>
              </w:rPr>
            </w:pPr>
            <w:r w:rsidRPr="00647A95">
              <w:rPr>
                <w:rFonts w:cs="Arial"/>
                <w:color w:val="000000"/>
                <w:sz w:val="20"/>
                <w:szCs w:val="20"/>
                <w:lang w:val="es-EC"/>
              </w:rPr>
              <w:t>Análisis de la Ley de Bradford</w:t>
            </w:r>
          </w:p>
        </w:tc>
        <w:tc>
          <w:tcPr>
            <w:tcW w:w="4000" w:type="dxa"/>
          </w:tcPr>
          <w:p w14:paraId="4E0BF096" w14:textId="2C0AB668" w:rsidR="00D7176E" w:rsidRPr="00647A95" w:rsidRDefault="00D7176E" w:rsidP="00AD75BE">
            <w:pPr>
              <w:rPr>
                <w:rFonts w:cs="Arial"/>
                <w:color w:val="000000"/>
                <w:sz w:val="20"/>
                <w:szCs w:val="20"/>
                <w:lang w:val="es-EC"/>
              </w:rPr>
            </w:pPr>
            <w:r w:rsidRPr="00647A95">
              <w:rPr>
                <w:rFonts w:cs="Arial"/>
                <w:color w:val="000000"/>
                <w:sz w:val="20"/>
                <w:szCs w:val="20"/>
                <w:lang w:val="es-EC"/>
              </w:rPr>
              <w:t>Permitirá ejecutar los cálculos de la Ley de Bradford para determinar cuáles son los medios de publicación de uso principales.</w:t>
            </w:r>
          </w:p>
        </w:tc>
      </w:tr>
      <w:tr w:rsidR="00D7176E" w:rsidRPr="00647A95" w14:paraId="2AA11D2A" w14:textId="77777777" w:rsidTr="00D92FF7">
        <w:tc>
          <w:tcPr>
            <w:tcW w:w="1242" w:type="dxa"/>
          </w:tcPr>
          <w:p w14:paraId="1278A109" w14:textId="01E8A2C9" w:rsidR="00D7176E" w:rsidRPr="00647A95" w:rsidRDefault="00D7176E" w:rsidP="00AD75BE">
            <w:pPr>
              <w:rPr>
                <w:sz w:val="20"/>
                <w:szCs w:val="20"/>
                <w:lang w:val="es-EC"/>
              </w:rPr>
            </w:pPr>
            <w:r w:rsidRPr="00647A95">
              <w:rPr>
                <w:sz w:val="20"/>
                <w:szCs w:val="20"/>
                <w:lang w:val="es-EC"/>
              </w:rPr>
              <w:t>12</w:t>
            </w:r>
          </w:p>
        </w:tc>
        <w:tc>
          <w:tcPr>
            <w:tcW w:w="3402" w:type="dxa"/>
          </w:tcPr>
          <w:p w14:paraId="38C6A0D3" w14:textId="7FBC2122" w:rsidR="00D7176E" w:rsidRPr="00647A95" w:rsidRDefault="00D7176E" w:rsidP="00D7176E">
            <w:pPr>
              <w:rPr>
                <w:rFonts w:cs="Arial"/>
                <w:color w:val="000000"/>
                <w:sz w:val="20"/>
                <w:szCs w:val="20"/>
                <w:lang w:val="es-EC"/>
              </w:rPr>
            </w:pPr>
            <w:r w:rsidRPr="00647A95">
              <w:rPr>
                <w:rFonts w:cs="Arial"/>
                <w:color w:val="000000"/>
                <w:sz w:val="20"/>
                <w:szCs w:val="20"/>
                <w:lang w:val="es-EC"/>
              </w:rPr>
              <w:t xml:space="preserve">Técnicas </w:t>
            </w:r>
            <w:commentRangeStart w:id="691"/>
            <w:r w:rsidRPr="00647A95">
              <w:rPr>
                <w:rFonts w:cs="Arial"/>
                <w:color w:val="000000"/>
                <w:sz w:val="20"/>
                <w:szCs w:val="20"/>
                <w:lang w:val="es-EC"/>
              </w:rPr>
              <w:t>de minería de datos</w:t>
            </w:r>
            <w:commentRangeEnd w:id="691"/>
            <w:r w:rsidR="00D05F76">
              <w:rPr>
                <w:rStyle w:val="Refdecomentario"/>
              </w:rPr>
              <w:commentReference w:id="691"/>
            </w:r>
            <w:r w:rsidR="000C7DD6" w:rsidRPr="00647A95">
              <w:rPr>
                <w:rFonts w:cs="Arial"/>
                <w:color w:val="000000"/>
                <w:sz w:val="20"/>
                <w:szCs w:val="20"/>
                <w:lang w:val="es-EC"/>
              </w:rPr>
              <w:t>: Grafo de autores</w:t>
            </w:r>
          </w:p>
        </w:tc>
        <w:tc>
          <w:tcPr>
            <w:tcW w:w="4000" w:type="dxa"/>
          </w:tcPr>
          <w:p w14:paraId="37148E3A" w14:textId="40CEF7D1" w:rsidR="00D7176E" w:rsidRPr="00647A95" w:rsidRDefault="000C7DD6" w:rsidP="003A4519">
            <w:pPr>
              <w:rPr>
                <w:rFonts w:cs="Arial"/>
                <w:color w:val="000000"/>
                <w:sz w:val="20"/>
                <w:szCs w:val="20"/>
                <w:lang w:val="es-EC"/>
              </w:rPr>
            </w:pPr>
            <w:r w:rsidRPr="00647A95">
              <w:rPr>
                <w:rFonts w:cs="Arial"/>
                <w:color w:val="000000"/>
                <w:sz w:val="20"/>
                <w:szCs w:val="20"/>
                <w:lang w:val="es-EC"/>
              </w:rPr>
              <w:t xml:space="preserve">Visualización de un grafo que proporcione información de </w:t>
            </w:r>
            <w:r w:rsidR="003A4519">
              <w:rPr>
                <w:rFonts w:cs="Arial"/>
                <w:color w:val="000000"/>
                <w:sz w:val="20"/>
                <w:szCs w:val="20"/>
                <w:lang w:val="es-EC"/>
              </w:rPr>
              <w:t>los autores por orden de autor</w:t>
            </w:r>
            <w:r w:rsidRPr="00647A95">
              <w:rPr>
                <w:rFonts w:cs="Arial"/>
                <w:color w:val="000000"/>
                <w:sz w:val="20"/>
                <w:szCs w:val="20"/>
                <w:lang w:val="es-EC"/>
              </w:rPr>
              <w:t>.</w:t>
            </w:r>
          </w:p>
        </w:tc>
      </w:tr>
      <w:tr w:rsidR="00956B94" w:rsidRPr="00647A95" w14:paraId="5028E25B" w14:textId="77777777" w:rsidTr="00D92FF7">
        <w:tc>
          <w:tcPr>
            <w:tcW w:w="1242" w:type="dxa"/>
          </w:tcPr>
          <w:p w14:paraId="39BE5D97" w14:textId="486CE287" w:rsidR="00956B94" w:rsidRPr="00647A95" w:rsidRDefault="000C7DD6" w:rsidP="00AD75BE">
            <w:pPr>
              <w:rPr>
                <w:sz w:val="20"/>
                <w:szCs w:val="20"/>
                <w:lang w:val="es-EC"/>
              </w:rPr>
            </w:pPr>
            <w:r w:rsidRPr="00647A95">
              <w:rPr>
                <w:sz w:val="20"/>
                <w:szCs w:val="20"/>
                <w:lang w:val="es-EC"/>
              </w:rPr>
              <w:t>14</w:t>
            </w:r>
          </w:p>
        </w:tc>
        <w:tc>
          <w:tcPr>
            <w:tcW w:w="3402" w:type="dxa"/>
          </w:tcPr>
          <w:p w14:paraId="57192EA3" w14:textId="6547A139" w:rsidR="00956B94" w:rsidRPr="00647A95" w:rsidRDefault="000C7DD6" w:rsidP="000C7DD6">
            <w:pPr>
              <w:rPr>
                <w:sz w:val="20"/>
                <w:szCs w:val="20"/>
                <w:lang w:val="es-EC"/>
              </w:rPr>
            </w:pPr>
            <w:r w:rsidRPr="00647A95">
              <w:rPr>
                <w:rFonts w:cs="Arial"/>
                <w:color w:val="000000"/>
                <w:sz w:val="20"/>
                <w:szCs w:val="20"/>
                <w:lang w:val="es-EC"/>
              </w:rPr>
              <w:t>Técnicas de minería de datos: Clustering de las publicaciones pertenecientes a la Universidad de Cuenca tomando en cuenta el cuartil y el factor de impacto de las mismas.</w:t>
            </w:r>
          </w:p>
        </w:tc>
        <w:tc>
          <w:tcPr>
            <w:tcW w:w="4000" w:type="dxa"/>
          </w:tcPr>
          <w:p w14:paraId="7C1F19AC" w14:textId="3842C46A" w:rsidR="00956B94" w:rsidRPr="00647A95" w:rsidRDefault="000C7DD6" w:rsidP="00D92FF7">
            <w:pPr>
              <w:tabs>
                <w:tab w:val="left" w:pos="1066"/>
              </w:tabs>
              <w:rPr>
                <w:sz w:val="20"/>
                <w:szCs w:val="20"/>
                <w:lang w:val="es-EC"/>
              </w:rPr>
            </w:pPr>
            <w:r w:rsidRPr="00647A95">
              <w:rPr>
                <w:rFonts w:cs="Arial"/>
                <w:color w:val="000000"/>
                <w:sz w:val="20"/>
                <w:szCs w:val="20"/>
                <w:lang w:val="es-EC"/>
              </w:rPr>
              <w:t xml:space="preserve">Permite encontrar la relación entre el cuartil y el factor de impacto del estado de las </w:t>
            </w:r>
            <w:commentRangeStart w:id="692"/>
            <w:r w:rsidRPr="00647A95">
              <w:rPr>
                <w:rFonts w:cs="Arial"/>
                <w:color w:val="000000"/>
                <w:sz w:val="20"/>
                <w:szCs w:val="20"/>
                <w:lang w:val="es-EC"/>
              </w:rPr>
              <w:t>publicaciones</w:t>
            </w:r>
            <w:commentRangeEnd w:id="692"/>
            <w:r w:rsidR="00D05F76">
              <w:rPr>
                <w:rStyle w:val="Refdecomentario"/>
              </w:rPr>
              <w:commentReference w:id="692"/>
            </w:r>
            <w:r w:rsidRPr="00647A95">
              <w:rPr>
                <w:rFonts w:cs="Arial"/>
                <w:color w:val="000000"/>
                <w:sz w:val="20"/>
                <w:szCs w:val="20"/>
                <w:lang w:val="es-EC"/>
              </w:rPr>
              <w:t>.</w:t>
            </w:r>
          </w:p>
        </w:tc>
      </w:tr>
    </w:tbl>
    <w:p w14:paraId="5772D7A8" w14:textId="3DEB27F5" w:rsidR="00956B94" w:rsidRPr="00647A95" w:rsidRDefault="00F50DD6" w:rsidP="00AD75BE">
      <w:pPr>
        <w:pStyle w:val="Tablas"/>
      </w:pPr>
      <w:bookmarkStart w:id="693" w:name="_Toc79761870"/>
      <w:r w:rsidRPr="00647A95">
        <w:t>Requisitos funcionales del Prototipo.</w:t>
      </w:r>
      <w:bookmarkEnd w:id="693"/>
    </w:p>
    <w:p w14:paraId="1082B636" w14:textId="06A823A1" w:rsidR="00D92FF7" w:rsidRPr="00647A95" w:rsidRDefault="00D92FF7" w:rsidP="00B2768C">
      <w:pPr>
        <w:pStyle w:val="Ttulo3"/>
        <w:numPr>
          <w:ilvl w:val="3"/>
          <w:numId w:val="3"/>
        </w:numPr>
        <w:rPr>
          <w:lang w:val="es-EC"/>
        </w:rPr>
      </w:pPr>
      <w:bookmarkStart w:id="694" w:name="_Toc79763388"/>
      <w:r w:rsidRPr="00647A95">
        <w:rPr>
          <w:lang w:val="es-EC"/>
        </w:rPr>
        <w:lastRenderedPageBreak/>
        <w:t>Restricciones</w:t>
      </w:r>
      <w:bookmarkEnd w:id="694"/>
    </w:p>
    <w:p w14:paraId="1C0BECA8" w14:textId="61CC7BF2" w:rsidR="00D92FF7" w:rsidRPr="00647A95" w:rsidRDefault="00D92FF7" w:rsidP="000076C3">
      <w:pPr>
        <w:pStyle w:val="Prrafodelista"/>
        <w:numPr>
          <w:ilvl w:val="0"/>
          <w:numId w:val="11"/>
        </w:numPr>
        <w:rPr>
          <w:lang w:val="es-EC"/>
        </w:rPr>
      </w:pPr>
      <w:r w:rsidRPr="00647A95">
        <w:rPr>
          <w:lang w:val="es-EC"/>
        </w:rPr>
        <w:t>Esta fase solo comprende artículos indexad</w:t>
      </w:r>
      <w:r w:rsidR="00757EA7" w:rsidRPr="00647A95">
        <w:rPr>
          <w:lang w:val="es-EC"/>
        </w:rPr>
        <w:t xml:space="preserve">os en Scopus y Latindex en el periodo </w:t>
      </w:r>
      <w:r w:rsidRPr="00647A95">
        <w:rPr>
          <w:lang w:val="es-EC"/>
        </w:rPr>
        <w:t>2016-2020.</w:t>
      </w:r>
    </w:p>
    <w:p w14:paraId="374F7582" w14:textId="1273A517" w:rsidR="00D92FF7" w:rsidRPr="00647A95" w:rsidRDefault="00D92FF7" w:rsidP="000076C3">
      <w:pPr>
        <w:pStyle w:val="Prrafodelista"/>
        <w:numPr>
          <w:ilvl w:val="0"/>
          <w:numId w:val="11"/>
        </w:numPr>
        <w:rPr>
          <w:lang w:val="es-EC"/>
        </w:rPr>
      </w:pPr>
      <w:r w:rsidRPr="00647A95">
        <w:rPr>
          <w:lang w:val="es-EC"/>
        </w:rPr>
        <w:t xml:space="preserve">Tipo de Documento: Artículo </w:t>
      </w:r>
      <w:r w:rsidR="00FD228C" w:rsidRPr="00647A95">
        <w:rPr>
          <w:lang w:val="es-EC"/>
        </w:rPr>
        <w:t xml:space="preserve">de Revista </w:t>
      </w:r>
      <w:r w:rsidRPr="00647A95">
        <w:rPr>
          <w:lang w:val="es-EC"/>
        </w:rPr>
        <w:t>y Artículo de Conferencia</w:t>
      </w:r>
    </w:p>
    <w:p w14:paraId="2AF2E6D7" w14:textId="566F3EF3" w:rsidR="00D92FF7" w:rsidRPr="00647A95" w:rsidRDefault="00D92FF7" w:rsidP="00B2768C">
      <w:pPr>
        <w:pStyle w:val="Ttulo3"/>
        <w:numPr>
          <w:ilvl w:val="3"/>
          <w:numId w:val="3"/>
        </w:numPr>
        <w:rPr>
          <w:lang w:val="es-EC"/>
        </w:rPr>
      </w:pPr>
      <w:bookmarkStart w:id="695" w:name="_Toc79763389"/>
      <w:r w:rsidRPr="00647A95">
        <w:rPr>
          <w:lang w:val="es-EC"/>
        </w:rPr>
        <w:t>Actores relacionados</w:t>
      </w:r>
      <w:bookmarkEnd w:id="695"/>
    </w:p>
    <w:p w14:paraId="1D37D240" w14:textId="0C5210E4" w:rsidR="00D92FF7" w:rsidRPr="00647A95" w:rsidRDefault="00D92FF7" w:rsidP="000076C3">
      <w:pPr>
        <w:pStyle w:val="Prrafodelista"/>
        <w:numPr>
          <w:ilvl w:val="0"/>
          <w:numId w:val="12"/>
        </w:numPr>
        <w:rPr>
          <w:lang w:val="es-EC"/>
        </w:rPr>
      </w:pPr>
      <w:commentRangeStart w:id="696"/>
      <w:r w:rsidRPr="00647A95">
        <w:rPr>
          <w:lang w:val="es-EC"/>
        </w:rPr>
        <w:t>DIUC</w:t>
      </w:r>
      <w:commentRangeEnd w:id="696"/>
      <w:r w:rsidR="00D05F76">
        <w:rPr>
          <w:rStyle w:val="Refdecomentario"/>
        </w:rPr>
        <w:commentReference w:id="696"/>
      </w:r>
    </w:p>
    <w:p w14:paraId="04CECB18" w14:textId="62A0A92B" w:rsidR="00D92FF7" w:rsidRPr="00647A95" w:rsidRDefault="00D92FF7" w:rsidP="000076C3">
      <w:pPr>
        <w:pStyle w:val="Prrafodelista"/>
        <w:numPr>
          <w:ilvl w:val="0"/>
          <w:numId w:val="12"/>
        </w:numPr>
        <w:rPr>
          <w:lang w:val="es-EC"/>
        </w:rPr>
      </w:pPr>
      <w:r w:rsidRPr="00647A95">
        <w:rPr>
          <w:lang w:val="es-EC"/>
        </w:rPr>
        <w:t>Centro de Documentación Regional “JUAN BAUTISTA VÁZQUEZ”</w:t>
      </w:r>
    </w:p>
    <w:p w14:paraId="2FBC88CC" w14:textId="3D17E9F1" w:rsidR="00D92FF7" w:rsidRPr="00647A95" w:rsidRDefault="00D92FF7" w:rsidP="000076C3">
      <w:pPr>
        <w:pStyle w:val="Prrafodelista"/>
        <w:numPr>
          <w:ilvl w:val="0"/>
          <w:numId w:val="12"/>
        </w:numPr>
        <w:rPr>
          <w:lang w:val="es-EC"/>
        </w:rPr>
      </w:pPr>
      <w:r w:rsidRPr="00647A95">
        <w:rPr>
          <w:lang w:val="es-EC"/>
        </w:rPr>
        <w:t>CEDIA</w:t>
      </w:r>
    </w:p>
    <w:p w14:paraId="3CEBD52A" w14:textId="353EC284" w:rsidR="00D92FF7" w:rsidRPr="00647A95" w:rsidRDefault="00D92FF7" w:rsidP="00D92FF7">
      <w:pPr>
        <w:pStyle w:val="Ttulo2"/>
        <w:rPr>
          <w:lang w:val="es-EC"/>
        </w:rPr>
      </w:pPr>
      <w:bookmarkStart w:id="697" w:name="_Toc79763390"/>
      <w:r w:rsidRPr="00647A95">
        <w:rPr>
          <w:lang w:val="es-EC"/>
        </w:rPr>
        <w:t>Diseño del Prototipo</w:t>
      </w:r>
      <w:bookmarkEnd w:id="697"/>
      <w:r w:rsidRPr="00647A95">
        <w:rPr>
          <w:lang w:val="es-EC"/>
        </w:rPr>
        <w:t xml:space="preserve"> </w:t>
      </w:r>
    </w:p>
    <w:p w14:paraId="051A3AC4" w14:textId="05857F8F" w:rsidR="00D92FF7" w:rsidRPr="00647A95" w:rsidRDefault="00D92FF7" w:rsidP="00B2768C">
      <w:pPr>
        <w:pStyle w:val="Ttulo3"/>
        <w:numPr>
          <w:ilvl w:val="2"/>
          <w:numId w:val="3"/>
        </w:numPr>
        <w:rPr>
          <w:lang w:val="es-EC"/>
        </w:rPr>
      </w:pPr>
      <w:bookmarkStart w:id="698" w:name="_Toc79763391"/>
      <w:r w:rsidRPr="00647A95">
        <w:rPr>
          <w:lang w:val="es-EC"/>
        </w:rPr>
        <w:t>Descripción de la arquitectura del sistema</w:t>
      </w:r>
      <w:bookmarkEnd w:id="698"/>
    </w:p>
    <w:p w14:paraId="0F2B243F" w14:textId="74167124" w:rsidR="00D92FF7" w:rsidRPr="00647A95" w:rsidRDefault="00D92FF7" w:rsidP="00D92FF7">
      <w:pPr>
        <w:rPr>
          <w:lang w:val="es-EC"/>
        </w:rPr>
      </w:pPr>
      <w:r w:rsidRPr="00647A95">
        <w:rPr>
          <w:lang w:val="es-EC"/>
        </w:rPr>
        <w:t xml:space="preserve">La siguiente sección describe la arquitectura del </w:t>
      </w:r>
      <w:r w:rsidR="00525251" w:rsidRPr="00647A95">
        <w:rPr>
          <w:lang w:val="es-EC"/>
        </w:rPr>
        <w:t xml:space="preserve">sistema </w:t>
      </w:r>
      <w:r w:rsidR="00C328B6" w:rsidRPr="00647A95">
        <w:rPr>
          <w:lang w:val="es-EC"/>
        </w:rPr>
        <w:t>tanto en s</w:t>
      </w:r>
      <w:ins w:id="699" w:author="Lorena Siguenza" w:date="2021-09-09T23:34:00Z">
        <w:r w:rsidR="00D05F76">
          <w:rPr>
            <w:lang w:val="es-EC"/>
          </w:rPr>
          <w:t>u</w:t>
        </w:r>
      </w:ins>
      <w:del w:id="700" w:author="Lorena Siguenza" w:date="2021-09-09T23:34:00Z">
        <w:r w:rsidR="00C328B6" w:rsidRPr="00647A95" w:rsidDel="00D05F76">
          <w:rPr>
            <w:lang w:val="es-EC"/>
          </w:rPr>
          <w:delText>i</w:delText>
        </w:r>
      </w:del>
      <w:r w:rsidR="00C328B6" w:rsidRPr="00647A95">
        <w:rPr>
          <w:lang w:val="es-EC"/>
        </w:rPr>
        <w:t xml:space="preserve"> forma lógica como </w:t>
      </w:r>
      <w:del w:id="701" w:author="Lorena Siguenza" w:date="2021-09-09T23:34:00Z">
        <w:r w:rsidR="00C328B6" w:rsidRPr="00647A95" w:rsidDel="00D05F76">
          <w:rPr>
            <w:lang w:val="es-EC"/>
          </w:rPr>
          <w:delText xml:space="preserve">en su forma </w:delText>
        </w:r>
      </w:del>
      <w:r w:rsidR="00C328B6" w:rsidRPr="00647A95">
        <w:rPr>
          <w:lang w:val="es-EC"/>
        </w:rPr>
        <w:t>física.</w:t>
      </w:r>
    </w:p>
    <w:p w14:paraId="1ACF8AA0" w14:textId="69BDE221" w:rsidR="00C328B6" w:rsidRPr="00647A95" w:rsidRDefault="00C328B6" w:rsidP="00B2768C">
      <w:pPr>
        <w:pStyle w:val="Ttulo3"/>
        <w:numPr>
          <w:ilvl w:val="3"/>
          <w:numId w:val="3"/>
        </w:numPr>
        <w:rPr>
          <w:lang w:val="es-EC"/>
        </w:rPr>
      </w:pPr>
      <w:bookmarkStart w:id="702" w:name="_Toc79763392"/>
      <w:r w:rsidRPr="00647A95">
        <w:rPr>
          <w:lang w:val="es-EC"/>
        </w:rPr>
        <w:t>Arquitectura Lógica</w:t>
      </w:r>
      <w:bookmarkEnd w:id="702"/>
    </w:p>
    <w:p w14:paraId="17ED86B8" w14:textId="1A4F1C6B" w:rsidR="00C328B6" w:rsidRPr="00647A95" w:rsidRDefault="00C328B6" w:rsidP="00D92FF7">
      <w:pPr>
        <w:rPr>
          <w:lang w:val="es-EC"/>
        </w:rPr>
      </w:pPr>
      <w:r w:rsidRPr="00647A95">
        <w:rPr>
          <w:lang w:val="es-EC"/>
        </w:rPr>
        <w:t>El sistema consta de un solo módulo cuyo objetivo es descubrir patrones de publicación y citación para determinar el u</w:t>
      </w:r>
      <w:r w:rsidR="003D30D6" w:rsidRPr="00647A95">
        <w:rPr>
          <w:lang w:val="es-EC"/>
        </w:rPr>
        <w:t>so de bases de datos digitales</w:t>
      </w:r>
      <w:ins w:id="703" w:author="Lorena Siguenza" w:date="2021-09-09T23:35:00Z">
        <w:r w:rsidR="00B77768">
          <w:rPr>
            <w:lang w:val="es-EC"/>
          </w:rPr>
          <w:t>. S</w:t>
        </w:r>
      </w:ins>
      <w:del w:id="704" w:author="Lorena Siguenza" w:date="2021-09-09T23:35:00Z">
        <w:r w:rsidR="003D30D6" w:rsidRPr="00647A95" w:rsidDel="00B77768">
          <w:rPr>
            <w:lang w:val="es-EC"/>
          </w:rPr>
          <w:delText xml:space="preserve">, </w:delText>
        </w:r>
        <w:r w:rsidR="008C19BA" w:rsidRPr="00647A95" w:rsidDel="00B77768">
          <w:rPr>
            <w:lang w:val="es-EC"/>
          </w:rPr>
          <w:delText>s</w:delText>
        </w:r>
      </w:del>
      <w:r w:rsidR="008C19BA" w:rsidRPr="00647A95">
        <w:rPr>
          <w:lang w:val="es-EC"/>
        </w:rPr>
        <w:t>e divide en dos partes fundamentales</w:t>
      </w:r>
      <w:ins w:id="705" w:author="Lorena Siguenza" w:date="2021-09-09T23:36:00Z">
        <w:r w:rsidR="00B77768">
          <w:rPr>
            <w:lang w:val="es-EC"/>
          </w:rPr>
          <w:t>,</w:t>
        </w:r>
      </w:ins>
      <w:r w:rsidR="008C19BA" w:rsidRPr="00647A95">
        <w:rPr>
          <w:lang w:val="es-EC"/>
        </w:rPr>
        <w:t xml:space="preserve"> Front-end y Back-end.</w:t>
      </w:r>
      <w:r w:rsidR="003D30D6" w:rsidRPr="00647A95">
        <w:rPr>
          <w:lang w:val="es-EC"/>
        </w:rPr>
        <w:t xml:space="preserve"> A </w:t>
      </w:r>
      <w:r w:rsidR="003A4519" w:rsidRPr="00647A95">
        <w:rPr>
          <w:lang w:val="es-EC"/>
        </w:rPr>
        <w:t>continuación,</w:t>
      </w:r>
      <w:r w:rsidR="003D30D6" w:rsidRPr="00647A95">
        <w:rPr>
          <w:lang w:val="es-EC"/>
        </w:rPr>
        <w:t xml:space="preserve"> se detallan las funcionalidades que realiza</w:t>
      </w:r>
      <w:del w:id="706" w:author="Lorena Siguenza" w:date="2021-09-09T23:37:00Z">
        <w:r w:rsidR="003D30D6" w:rsidRPr="00647A95" w:rsidDel="00B77768">
          <w:rPr>
            <w:lang w:val="es-EC"/>
          </w:rPr>
          <w:delText>rá</w:delText>
        </w:r>
      </w:del>
      <w:r w:rsidR="003D30D6" w:rsidRPr="00647A95">
        <w:rPr>
          <w:lang w:val="es-EC"/>
        </w:rPr>
        <w:t xml:space="preserve"> cada una de estas </w:t>
      </w:r>
      <w:commentRangeStart w:id="707"/>
      <w:r w:rsidR="003D30D6" w:rsidRPr="00647A95">
        <w:rPr>
          <w:lang w:val="es-EC"/>
        </w:rPr>
        <w:t>partes</w:t>
      </w:r>
      <w:commentRangeEnd w:id="707"/>
      <w:r w:rsidR="00B77768">
        <w:rPr>
          <w:rStyle w:val="Refdecomentario"/>
        </w:rPr>
        <w:commentReference w:id="707"/>
      </w:r>
      <w:r w:rsidR="003D30D6" w:rsidRPr="00647A95">
        <w:rPr>
          <w:lang w:val="es-EC"/>
        </w:rPr>
        <w:t>.</w:t>
      </w:r>
    </w:p>
    <w:p w14:paraId="611841C7" w14:textId="6271CECC" w:rsidR="00C328B6" w:rsidRPr="00647A95" w:rsidRDefault="00C328B6" w:rsidP="00C328B6">
      <w:pPr>
        <w:jc w:val="center"/>
        <w:rPr>
          <w:lang w:val="es-EC"/>
        </w:rPr>
      </w:pPr>
      <w:r w:rsidRPr="00647A95">
        <w:rPr>
          <w:rFonts w:cs="Arial"/>
          <w:noProof/>
          <w:color w:val="000000"/>
          <w:sz w:val="22"/>
          <w:bdr w:val="none" w:sz="0" w:space="0" w:color="auto" w:frame="1"/>
          <w:lang w:val="es-EC" w:eastAsia="es-EC"/>
        </w:rPr>
        <w:drawing>
          <wp:inline distT="0" distB="0" distL="0" distR="0" wp14:anchorId="6E8A2129" wp14:editId="3113DF7F">
            <wp:extent cx="2957195" cy="1543685"/>
            <wp:effectExtent l="0" t="0" r="0" b="0"/>
            <wp:docPr id="55" name="Imagen 55" descr="https://lh3.googleusercontent.com/o2SMT8lQG_jIJM_ycQ9nGDpFngfi5o4fLPBoevpivsp4DscqMJHEdJZ8TAq56qJtHgV_HBHc8m08d6PLvQlS6HnnmecvqLT-jGR7jbotyAuzGMCcggRlMc9fnrI9bb-CMXBZYI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o2SMT8lQG_jIJM_ycQ9nGDpFngfi5o4fLPBoevpivsp4DscqMJHEdJZ8TAq56qJtHgV_HBHc8m08d6PLvQlS6HnnmecvqLT-jGR7jbotyAuzGMCcggRlMc9fnrI9bb-CMXBZYIXj"/>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57195" cy="1543685"/>
                    </a:xfrm>
                    <a:prstGeom prst="rect">
                      <a:avLst/>
                    </a:prstGeom>
                    <a:noFill/>
                    <a:ln>
                      <a:noFill/>
                    </a:ln>
                  </pic:spPr>
                </pic:pic>
              </a:graphicData>
            </a:graphic>
          </wp:inline>
        </w:drawing>
      </w:r>
    </w:p>
    <w:p w14:paraId="7FEFC776" w14:textId="076D8FDC" w:rsidR="00F50ADF" w:rsidRPr="00647A95" w:rsidRDefault="00C328B6" w:rsidP="00525251">
      <w:pPr>
        <w:pStyle w:val="Figuras"/>
        <w:rPr>
          <w:lang w:val="es-EC"/>
        </w:rPr>
      </w:pPr>
      <w:bookmarkStart w:id="708" w:name="_Toc79761822"/>
      <w:r w:rsidRPr="00647A95">
        <w:rPr>
          <w:lang w:val="es-EC"/>
        </w:rPr>
        <w:t>Arquitectura Lógica del Sistema Web.</w:t>
      </w:r>
      <w:bookmarkEnd w:id="708"/>
    </w:p>
    <w:p w14:paraId="0462EB94" w14:textId="3763CBD2" w:rsidR="000A463C" w:rsidRPr="00647A95" w:rsidRDefault="000A463C" w:rsidP="000A463C">
      <w:pPr>
        <w:rPr>
          <w:lang w:val="es-EC"/>
        </w:rPr>
      </w:pPr>
      <w:r w:rsidRPr="00647A95">
        <w:rPr>
          <w:lang w:val="es-EC"/>
        </w:rPr>
        <w:t>Front-</w:t>
      </w:r>
      <w:commentRangeStart w:id="709"/>
      <w:r w:rsidRPr="00647A95">
        <w:rPr>
          <w:lang w:val="es-EC"/>
        </w:rPr>
        <w:t xml:space="preserve">end </w:t>
      </w:r>
      <w:commentRangeEnd w:id="709"/>
      <w:r w:rsidR="00B77768">
        <w:rPr>
          <w:rStyle w:val="Refdecomentario"/>
        </w:rPr>
        <w:commentReference w:id="709"/>
      </w:r>
    </w:p>
    <w:p w14:paraId="69900D30" w14:textId="54DD6A13" w:rsidR="003D30D6" w:rsidRPr="00647A95" w:rsidRDefault="003D30D6" w:rsidP="000076C3">
      <w:pPr>
        <w:pStyle w:val="Prrafodelista"/>
        <w:numPr>
          <w:ilvl w:val="0"/>
          <w:numId w:val="14"/>
        </w:numPr>
        <w:rPr>
          <w:lang w:val="es-EC"/>
        </w:rPr>
      </w:pPr>
      <w:r w:rsidRPr="00647A95">
        <w:rPr>
          <w:lang w:val="es-EC"/>
        </w:rPr>
        <w:t>Ingreso de publicaciones</w:t>
      </w:r>
    </w:p>
    <w:p w14:paraId="426FC4CB" w14:textId="36C1C6DA" w:rsidR="003D30D6" w:rsidRPr="00647A95" w:rsidRDefault="003D30D6" w:rsidP="000076C3">
      <w:pPr>
        <w:pStyle w:val="Prrafodelista"/>
        <w:numPr>
          <w:ilvl w:val="0"/>
          <w:numId w:val="14"/>
        </w:numPr>
        <w:rPr>
          <w:lang w:val="es-EC"/>
        </w:rPr>
      </w:pPr>
      <w:r w:rsidRPr="00647A95">
        <w:rPr>
          <w:lang w:val="es-EC"/>
        </w:rPr>
        <w:t>Consulta de publicaciones</w:t>
      </w:r>
    </w:p>
    <w:p w14:paraId="196AF18F" w14:textId="6E93D2FA" w:rsidR="003D30D6" w:rsidRPr="00647A95" w:rsidRDefault="003D30D6" w:rsidP="000076C3">
      <w:pPr>
        <w:pStyle w:val="Prrafodelista"/>
        <w:numPr>
          <w:ilvl w:val="0"/>
          <w:numId w:val="14"/>
        </w:numPr>
        <w:rPr>
          <w:lang w:val="es-EC"/>
        </w:rPr>
      </w:pPr>
      <w:r w:rsidRPr="00647A95">
        <w:rPr>
          <w:lang w:val="es-EC"/>
        </w:rPr>
        <w:t>Ingreso de referencias</w:t>
      </w:r>
    </w:p>
    <w:p w14:paraId="4B3FEDD5" w14:textId="29969AE2" w:rsidR="003D30D6" w:rsidRPr="00647A95" w:rsidRDefault="003D30D6" w:rsidP="000076C3">
      <w:pPr>
        <w:pStyle w:val="Prrafodelista"/>
        <w:numPr>
          <w:ilvl w:val="0"/>
          <w:numId w:val="14"/>
        </w:numPr>
        <w:rPr>
          <w:lang w:val="es-EC"/>
        </w:rPr>
      </w:pPr>
      <w:r w:rsidRPr="00647A95">
        <w:rPr>
          <w:lang w:val="es-EC"/>
        </w:rPr>
        <w:lastRenderedPageBreak/>
        <w:t>Consulta de Referencias</w:t>
      </w:r>
    </w:p>
    <w:p w14:paraId="039744C1" w14:textId="01D223EA" w:rsidR="000A463C" w:rsidRPr="00647A95" w:rsidRDefault="000A463C" w:rsidP="000076C3">
      <w:pPr>
        <w:pStyle w:val="Prrafodelista"/>
        <w:numPr>
          <w:ilvl w:val="0"/>
          <w:numId w:val="14"/>
        </w:numPr>
        <w:rPr>
          <w:lang w:val="es-EC"/>
        </w:rPr>
      </w:pPr>
      <w:r w:rsidRPr="00647A95">
        <w:rPr>
          <w:lang w:val="es-EC"/>
        </w:rPr>
        <w:t>Consulta Detalle de las Referencias</w:t>
      </w:r>
    </w:p>
    <w:p w14:paraId="11C0A48D" w14:textId="3F10B4AB" w:rsidR="003D30D6" w:rsidRPr="00647A95" w:rsidRDefault="003D30D6" w:rsidP="000076C3">
      <w:pPr>
        <w:pStyle w:val="Prrafodelista"/>
        <w:numPr>
          <w:ilvl w:val="0"/>
          <w:numId w:val="14"/>
        </w:numPr>
        <w:rPr>
          <w:lang w:val="es-EC"/>
        </w:rPr>
      </w:pPr>
      <w:r w:rsidRPr="00647A95">
        <w:rPr>
          <w:lang w:val="es-EC"/>
        </w:rPr>
        <w:t>Extracción del detalle de las referencias(metadatos)</w:t>
      </w:r>
    </w:p>
    <w:p w14:paraId="42DAEA88" w14:textId="1319E6A5" w:rsidR="00AF6D88" w:rsidRPr="00647A95" w:rsidRDefault="00AF6D88" w:rsidP="000076C3">
      <w:pPr>
        <w:pStyle w:val="Prrafodelista"/>
        <w:numPr>
          <w:ilvl w:val="0"/>
          <w:numId w:val="14"/>
        </w:numPr>
        <w:rPr>
          <w:lang w:val="es-EC"/>
        </w:rPr>
      </w:pPr>
      <w:r w:rsidRPr="00647A95">
        <w:rPr>
          <w:lang w:val="es-EC"/>
        </w:rPr>
        <w:t>Actualización del detalle de las referencias</w:t>
      </w:r>
    </w:p>
    <w:p w14:paraId="6924C922" w14:textId="77777777" w:rsidR="003D30D6" w:rsidRPr="00647A95" w:rsidRDefault="003D30D6" w:rsidP="000076C3">
      <w:pPr>
        <w:pStyle w:val="Prrafodelista"/>
        <w:numPr>
          <w:ilvl w:val="0"/>
          <w:numId w:val="14"/>
        </w:numPr>
        <w:tabs>
          <w:tab w:val="center" w:pos="4252"/>
        </w:tabs>
        <w:rPr>
          <w:lang w:val="es-EC"/>
        </w:rPr>
      </w:pPr>
      <w:r w:rsidRPr="00647A95">
        <w:rPr>
          <w:lang w:val="es-EC"/>
        </w:rPr>
        <w:t>Ingreso de medios de publicación</w:t>
      </w:r>
    </w:p>
    <w:p w14:paraId="2A1665A9" w14:textId="7F5347CE" w:rsidR="003D30D6" w:rsidRPr="00647A95" w:rsidRDefault="00AF6D88" w:rsidP="000076C3">
      <w:pPr>
        <w:pStyle w:val="Prrafodelista"/>
        <w:numPr>
          <w:ilvl w:val="0"/>
          <w:numId w:val="14"/>
        </w:numPr>
        <w:tabs>
          <w:tab w:val="center" w:pos="4252"/>
        </w:tabs>
        <w:rPr>
          <w:lang w:val="es-EC"/>
        </w:rPr>
      </w:pPr>
      <w:r w:rsidRPr="00647A95">
        <w:rPr>
          <w:lang w:val="es-EC"/>
        </w:rPr>
        <w:t>Consulta medios de p</w:t>
      </w:r>
      <w:r w:rsidR="003D30D6" w:rsidRPr="00647A95">
        <w:rPr>
          <w:lang w:val="es-EC"/>
        </w:rPr>
        <w:t>ublicación</w:t>
      </w:r>
      <w:r w:rsidR="003D30D6" w:rsidRPr="00647A95">
        <w:rPr>
          <w:lang w:val="es-EC"/>
        </w:rPr>
        <w:tab/>
      </w:r>
    </w:p>
    <w:p w14:paraId="53E66F3E" w14:textId="77ACC903" w:rsidR="003D30D6" w:rsidRPr="00647A95" w:rsidRDefault="003D30D6" w:rsidP="000076C3">
      <w:pPr>
        <w:pStyle w:val="Prrafodelista"/>
        <w:numPr>
          <w:ilvl w:val="0"/>
          <w:numId w:val="14"/>
        </w:numPr>
        <w:tabs>
          <w:tab w:val="center" w:pos="4252"/>
        </w:tabs>
        <w:rPr>
          <w:lang w:val="es-EC"/>
        </w:rPr>
      </w:pPr>
      <w:r w:rsidRPr="00647A95">
        <w:rPr>
          <w:lang w:val="es-EC"/>
        </w:rPr>
        <w:t>Ingreso de áreas</w:t>
      </w:r>
    </w:p>
    <w:p w14:paraId="3AA86483" w14:textId="6CEFBB26" w:rsidR="003D30D6" w:rsidRPr="00647A95" w:rsidRDefault="003D30D6" w:rsidP="000076C3">
      <w:pPr>
        <w:pStyle w:val="Prrafodelista"/>
        <w:numPr>
          <w:ilvl w:val="0"/>
          <w:numId w:val="14"/>
        </w:numPr>
        <w:tabs>
          <w:tab w:val="center" w:pos="4252"/>
        </w:tabs>
        <w:rPr>
          <w:lang w:val="es-EC"/>
        </w:rPr>
      </w:pPr>
      <w:r w:rsidRPr="00647A95">
        <w:rPr>
          <w:lang w:val="es-EC"/>
        </w:rPr>
        <w:t>Consulta de áreas</w:t>
      </w:r>
    </w:p>
    <w:p w14:paraId="63B2059B" w14:textId="4035AA82" w:rsidR="00AF6D88" w:rsidRPr="00647A95" w:rsidRDefault="00AF6D88" w:rsidP="000076C3">
      <w:pPr>
        <w:pStyle w:val="Prrafodelista"/>
        <w:numPr>
          <w:ilvl w:val="0"/>
          <w:numId w:val="14"/>
        </w:numPr>
        <w:tabs>
          <w:tab w:val="center" w:pos="4252"/>
        </w:tabs>
        <w:rPr>
          <w:lang w:val="es-EC"/>
        </w:rPr>
      </w:pPr>
      <w:r w:rsidRPr="00647A95">
        <w:rPr>
          <w:lang w:val="es-EC"/>
        </w:rPr>
        <w:t>Ingreso de la base de datos digital</w:t>
      </w:r>
    </w:p>
    <w:p w14:paraId="5E55DE7A" w14:textId="2913ABDE" w:rsidR="00AF6D88" w:rsidRPr="00647A95" w:rsidRDefault="00AF6D88" w:rsidP="000076C3">
      <w:pPr>
        <w:pStyle w:val="Prrafodelista"/>
        <w:numPr>
          <w:ilvl w:val="0"/>
          <w:numId w:val="14"/>
        </w:numPr>
        <w:tabs>
          <w:tab w:val="center" w:pos="4252"/>
        </w:tabs>
        <w:rPr>
          <w:lang w:val="es-EC"/>
        </w:rPr>
      </w:pPr>
      <w:r w:rsidRPr="00647A95">
        <w:rPr>
          <w:lang w:val="es-EC"/>
        </w:rPr>
        <w:t>Consulta de las bases de datos digital</w:t>
      </w:r>
    </w:p>
    <w:p w14:paraId="4719080A" w14:textId="75FE7231" w:rsidR="00923E9A" w:rsidRPr="00647A95" w:rsidRDefault="00923E9A" w:rsidP="000076C3">
      <w:pPr>
        <w:pStyle w:val="Prrafodelista"/>
        <w:numPr>
          <w:ilvl w:val="0"/>
          <w:numId w:val="14"/>
        </w:numPr>
        <w:tabs>
          <w:tab w:val="center" w:pos="4252"/>
        </w:tabs>
        <w:rPr>
          <w:lang w:val="es-EC"/>
        </w:rPr>
      </w:pPr>
      <w:r w:rsidRPr="00647A95">
        <w:rPr>
          <w:lang w:val="es-EC"/>
        </w:rPr>
        <w:t xml:space="preserve">Ingreso de estadísticas </w:t>
      </w:r>
      <w:ins w:id="710" w:author="Lorena Siguenza" w:date="2021-09-09T23:38:00Z">
        <w:r w:rsidR="00B77768">
          <w:rPr>
            <w:lang w:val="es-EC"/>
          </w:rPr>
          <w:t xml:space="preserve">de uso </w:t>
        </w:r>
      </w:ins>
      <w:r w:rsidRPr="00647A95">
        <w:rPr>
          <w:lang w:val="es-EC"/>
        </w:rPr>
        <w:t>de base de datos digitales</w:t>
      </w:r>
    </w:p>
    <w:p w14:paraId="49C3489B" w14:textId="470C4E3F" w:rsidR="00923E9A" w:rsidRPr="00647A95" w:rsidRDefault="00923E9A" w:rsidP="000076C3">
      <w:pPr>
        <w:pStyle w:val="Prrafodelista"/>
        <w:numPr>
          <w:ilvl w:val="0"/>
          <w:numId w:val="14"/>
        </w:numPr>
        <w:tabs>
          <w:tab w:val="center" w:pos="4252"/>
        </w:tabs>
        <w:rPr>
          <w:lang w:val="es-EC"/>
        </w:rPr>
      </w:pPr>
      <w:r w:rsidRPr="00647A95">
        <w:rPr>
          <w:lang w:val="es-EC"/>
        </w:rPr>
        <w:t xml:space="preserve">Consulta </w:t>
      </w:r>
      <w:r w:rsidR="00AF6D88" w:rsidRPr="00647A95">
        <w:rPr>
          <w:lang w:val="es-EC"/>
        </w:rPr>
        <w:t xml:space="preserve">y visualización </w:t>
      </w:r>
      <w:r w:rsidRPr="00647A95">
        <w:rPr>
          <w:lang w:val="es-EC"/>
        </w:rPr>
        <w:t xml:space="preserve">de </w:t>
      </w:r>
      <w:r w:rsidR="00AF6D88" w:rsidRPr="00647A95">
        <w:rPr>
          <w:lang w:val="es-EC"/>
        </w:rPr>
        <w:t xml:space="preserve">las </w:t>
      </w:r>
      <w:r w:rsidRPr="00647A95">
        <w:rPr>
          <w:lang w:val="es-EC"/>
        </w:rPr>
        <w:t xml:space="preserve">estadísticas </w:t>
      </w:r>
      <w:ins w:id="711" w:author="Lorena Siguenza" w:date="2021-09-09T23:38:00Z">
        <w:r w:rsidR="00B77768">
          <w:rPr>
            <w:lang w:val="es-EC"/>
          </w:rPr>
          <w:t xml:space="preserve">de uso </w:t>
        </w:r>
      </w:ins>
      <w:r w:rsidRPr="00647A95">
        <w:rPr>
          <w:lang w:val="es-EC"/>
        </w:rPr>
        <w:t>de base de datos digitales</w:t>
      </w:r>
      <w:r w:rsidR="00AF6D88" w:rsidRPr="00647A95">
        <w:rPr>
          <w:lang w:val="es-EC"/>
        </w:rPr>
        <w:t xml:space="preserve"> en gráficas de barra: Número de búsquedas por mes y año.</w:t>
      </w:r>
    </w:p>
    <w:p w14:paraId="27CBD498" w14:textId="56D3676B" w:rsidR="00923E9A" w:rsidRPr="00647A95" w:rsidRDefault="00AF6D88" w:rsidP="000076C3">
      <w:pPr>
        <w:pStyle w:val="Prrafodelista"/>
        <w:numPr>
          <w:ilvl w:val="0"/>
          <w:numId w:val="14"/>
        </w:numPr>
        <w:tabs>
          <w:tab w:val="center" w:pos="4252"/>
        </w:tabs>
        <w:rPr>
          <w:lang w:val="es-EC"/>
        </w:rPr>
      </w:pPr>
      <w:r w:rsidRPr="00647A95">
        <w:rPr>
          <w:lang w:val="es-EC"/>
        </w:rPr>
        <w:t>Consulta y visualización de estadísticas de datos en gráficas de barra y de pastel: Número de publicaciones por área, medio de publicación, cuartil y factor de impacto.</w:t>
      </w:r>
    </w:p>
    <w:p w14:paraId="47F88888" w14:textId="0CC1B64A" w:rsidR="00C7625D" w:rsidRPr="00647A95" w:rsidRDefault="00C7625D" w:rsidP="000076C3">
      <w:pPr>
        <w:pStyle w:val="Prrafodelista"/>
        <w:numPr>
          <w:ilvl w:val="0"/>
          <w:numId w:val="14"/>
        </w:numPr>
        <w:tabs>
          <w:tab w:val="center" w:pos="4252"/>
        </w:tabs>
        <w:rPr>
          <w:lang w:val="es-EC"/>
        </w:rPr>
      </w:pPr>
      <w:r w:rsidRPr="00647A95">
        <w:rPr>
          <w:lang w:val="es-EC"/>
        </w:rPr>
        <w:t>Consulta de agrupamiento de las publicaciones propias de la universidad tomando en cuentas las características por cuartil y factor de impacto.</w:t>
      </w:r>
    </w:p>
    <w:p w14:paraId="0A8F0571" w14:textId="780C799C" w:rsidR="000A463C" w:rsidRPr="00647A95" w:rsidRDefault="000A463C" w:rsidP="000076C3">
      <w:pPr>
        <w:pStyle w:val="Prrafodelista"/>
        <w:numPr>
          <w:ilvl w:val="0"/>
          <w:numId w:val="14"/>
        </w:numPr>
        <w:tabs>
          <w:tab w:val="center" w:pos="4252"/>
        </w:tabs>
        <w:rPr>
          <w:lang w:val="es-EC"/>
        </w:rPr>
      </w:pPr>
      <w:r w:rsidRPr="00647A95">
        <w:rPr>
          <w:lang w:val="es-EC"/>
        </w:rPr>
        <w:t>Consulta total de publicaciones, referencias y detalle referencia ingresadas.</w:t>
      </w:r>
    </w:p>
    <w:p w14:paraId="7984D5D6" w14:textId="025F4280" w:rsidR="000A463C" w:rsidRPr="00647A95" w:rsidRDefault="000A463C" w:rsidP="000076C3">
      <w:pPr>
        <w:pStyle w:val="Prrafodelista"/>
        <w:numPr>
          <w:ilvl w:val="0"/>
          <w:numId w:val="14"/>
        </w:numPr>
        <w:tabs>
          <w:tab w:val="center" w:pos="4252"/>
        </w:tabs>
        <w:rPr>
          <w:lang w:val="es-EC"/>
        </w:rPr>
      </w:pPr>
      <w:r w:rsidRPr="00647A95">
        <w:rPr>
          <w:lang w:val="es-EC"/>
        </w:rPr>
        <w:t>Visualiza la red de autores por orden del autor</w:t>
      </w:r>
      <w:r w:rsidR="003A4519">
        <w:rPr>
          <w:lang w:val="es-EC"/>
        </w:rPr>
        <w:t>.</w:t>
      </w:r>
    </w:p>
    <w:p w14:paraId="2647AA52" w14:textId="10CC2AEB" w:rsidR="000A463C" w:rsidRPr="00647A95" w:rsidRDefault="000A463C" w:rsidP="000076C3">
      <w:pPr>
        <w:pStyle w:val="Prrafodelista"/>
        <w:numPr>
          <w:ilvl w:val="0"/>
          <w:numId w:val="14"/>
        </w:numPr>
        <w:tabs>
          <w:tab w:val="center" w:pos="4252"/>
        </w:tabs>
        <w:rPr>
          <w:lang w:val="es-EC"/>
        </w:rPr>
      </w:pPr>
      <w:r w:rsidRPr="00647A95">
        <w:rPr>
          <w:lang w:val="es-EC"/>
        </w:rPr>
        <w:t>Visualiza resultados de la Ley de Bradford por área de investigación y año de uso de la referencia.</w:t>
      </w:r>
    </w:p>
    <w:p w14:paraId="43C960CC" w14:textId="2A90227A" w:rsidR="00923E9A" w:rsidRPr="00647A95" w:rsidRDefault="00923E9A" w:rsidP="00923E9A">
      <w:pPr>
        <w:tabs>
          <w:tab w:val="center" w:pos="4252"/>
        </w:tabs>
        <w:rPr>
          <w:lang w:val="es-EC"/>
        </w:rPr>
      </w:pPr>
      <w:r w:rsidRPr="00647A95">
        <w:rPr>
          <w:lang w:val="es-EC"/>
        </w:rPr>
        <w:t>Back-</w:t>
      </w:r>
      <w:commentRangeStart w:id="712"/>
      <w:r w:rsidRPr="00647A95">
        <w:rPr>
          <w:lang w:val="es-EC"/>
        </w:rPr>
        <w:t>end</w:t>
      </w:r>
      <w:commentRangeEnd w:id="712"/>
      <w:r w:rsidR="00B77768">
        <w:rPr>
          <w:rStyle w:val="Refdecomentario"/>
        </w:rPr>
        <w:commentReference w:id="712"/>
      </w:r>
    </w:p>
    <w:p w14:paraId="1F9B797B" w14:textId="13C7BEE4" w:rsidR="00923E9A" w:rsidRPr="00647A95" w:rsidRDefault="00923E9A" w:rsidP="000076C3">
      <w:pPr>
        <w:pStyle w:val="Prrafodelista"/>
        <w:numPr>
          <w:ilvl w:val="0"/>
          <w:numId w:val="15"/>
        </w:numPr>
        <w:tabs>
          <w:tab w:val="center" w:pos="4252"/>
        </w:tabs>
        <w:rPr>
          <w:lang w:val="es-EC"/>
        </w:rPr>
      </w:pPr>
      <w:r w:rsidRPr="00647A95">
        <w:rPr>
          <w:lang w:val="es-EC"/>
        </w:rPr>
        <w:t>Gestión de publicaciones</w:t>
      </w:r>
    </w:p>
    <w:p w14:paraId="0C8F8709" w14:textId="0A097922" w:rsidR="007E194B" w:rsidRPr="00647A95" w:rsidRDefault="007E194B" w:rsidP="000076C3">
      <w:pPr>
        <w:pStyle w:val="Prrafodelista"/>
        <w:numPr>
          <w:ilvl w:val="0"/>
          <w:numId w:val="15"/>
        </w:numPr>
        <w:tabs>
          <w:tab w:val="center" w:pos="4252"/>
        </w:tabs>
        <w:rPr>
          <w:lang w:val="es-EC"/>
        </w:rPr>
      </w:pPr>
      <w:r w:rsidRPr="00647A95">
        <w:rPr>
          <w:lang w:val="es-EC"/>
        </w:rPr>
        <w:t>Gestión de las publicaciones extraídas externamente</w:t>
      </w:r>
      <w:ins w:id="713" w:author="Lorena Siguenza" w:date="2021-09-09T23:41:00Z">
        <w:r w:rsidR="00B77768">
          <w:rPr>
            <w:lang w:val="es-EC"/>
          </w:rPr>
          <w:t xml:space="preserve"> </w:t>
        </w:r>
      </w:ins>
      <w:r w:rsidRPr="00647A95">
        <w:rPr>
          <w:lang w:val="es-EC"/>
        </w:rPr>
        <w:t>(Scopus)</w:t>
      </w:r>
    </w:p>
    <w:p w14:paraId="31E40605" w14:textId="465A3595" w:rsidR="00923E9A" w:rsidRPr="00647A95" w:rsidRDefault="00923E9A" w:rsidP="000076C3">
      <w:pPr>
        <w:pStyle w:val="Prrafodelista"/>
        <w:numPr>
          <w:ilvl w:val="0"/>
          <w:numId w:val="15"/>
        </w:numPr>
        <w:tabs>
          <w:tab w:val="center" w:pos="4252"/>
        </w:tabs>
        <w:rPr>
          <w:lang w:val="es-EC"/>
        </w:rPr>
      </w:pPr>
      <w:r w:rsidRPr="00647A95">
        <w:rPr>
          <w:lang w:val="es-EC"/>
        </w:rPr>
        <w:t>Gestión de referencias</w:t>
      </w:r>
    </w:p>
    <w:p w14:paraId="3FCF32E2" w14:textId="76C76532" w:rsidR="00C7625D" w:rsidRPr="00647A95" w:rsidRDefault="00C7625D" w:rsidP="000076C3">
      <w:pPr>
        <w:pStyle w:val="Prrafodelista"/>
        <w:numPr>
          <w:ilvl w:val="0"/>
          <w:numId w:val="15"/>
        </w:numPr>
        <w:tabs>
          <w:tab w:val="center" w:pos="4252"/>
        </w:tabs>
        <w:rPr>
          <w:lang w:val="es-EC"/>
        </w:rPr>
      </w:pPr>
      <w:r w:rsidRPr="00647A95">
        <w:rPr>
          <w:lang w:val="es-EC"/>
        </w:rPr>
        <w:t>Gestión del detalle de la referencia</w:t>
      </w:r>
    </w:p>
    <w:p w14:paraId="5A8214B1" w14:textId="78BC6C82" w:rsidR="00C7625D" w:rsidRPr="00647A95" w:rsidRDefault="004C3A8F" w:rsidP="000076C3">
      <w:pPr>
        <w:pStyle w:val="Prrafodelista"/>
        <w:numPr>
          <w:ilvl w:val="0"/>
          <w:numId w:val="15"/>
        </w:numPr>
        <w:tabs>
          <w:tab w:val="center" w:pos="4252"/>
        </w:tabs>
        <w:rPr>
          <w:lang w:val="es-EC"/>
        </w:rPr>
      </w:pPr>
      <w:r w:rsidRPr="00647A95">
        <w:rPr>
          <w:lang w:val="es-EC"/>
        </w:rPr>
        <w:t>Gestión de áreas</w:t>
      </w:r>
    </w:p>
    <w:p w14:paraId="2962977C" w14:textId="5560F906" w:rsidR="00923E9A" w:rsidRPr="00647A95" w:rsidRDefault="00923E9A" w:rsidP="000076C3">
      <w:pPr>
        <w:pStyle w:val="Prrafodelista"/>
        <w:numPr>
          <w:ilvl w:val="0"/>
          <w:numId w:val="15"/>
        </w:numPr>
        <w:tabs>
          <w:tab w:val="center" w:pos="4252"/>
        </w:tabs>
        <w:rPr>
          <w:lang w:val="es-EC"/>
        </w:rPr>
      </w:pPr>
      <w:r w:rsidRPr="00647A95">
        <w:rPr>
          <w:lang w:val="es-EC"/>
        </w:rPr>
        <w:t>Gestión de medios de publicaciones</w:t>
      </w:r>
    </w:p>
    <w:p w14:paraId="37C9D2A0" w14:textId="2802E33D" w:rsidR="004C3A8F" w:rsidRPr="00647A95" w:rsidRDefault="004C3A8F" w:rsidP="000076C3">
      <w:pPr>
        <w:pStyle w:val="Prrafodelista"/>
        <w:numPr>
          <w:ilvl w:val="0"/>
          <w:numId w:val="15"/>
        </w:numPr>
        <w:tabs>
          <w:tab w:val="center" w:pos="4252"/>
        </w:tabs>
        <w:rPr>
          <w:lang w:val="es-EC"/>
        </w:rPr>
      </w:pPr>
      <w:r w:rsidRPr="00647A95">
        <w:rPr>
          <w:lang w:val="es-EC"/>
        </w:rPr>
        <w:t>Gestión de base de datos digitales</w:t>
      </w:r>
    </w:p>
    <w:p w14:paraId="6F9BBE2B" w14:textId="0B4EF993" w:rsidR="00C7625D" w:rsidRPr="00647A95" w:rsidRDefault="00C7625D" w:rsidP="000076C3">
      <w:pPr>
        <w:pStyle w:val="Prrafodelista"/>
        <w:numPr>
          <w:ilvl w:val="0"/>
          <w:numId w:val="15"/>
        </w:numPr>
        <w:tabs>
          <w:tab w:val="center" w:pos="4252"/>
        </w:tabs>
        <w:rPr>
          <w:lang w:val="es-EC"/>
        </w:rPr>
      </w:pPr>
      <w:r w:rsidRPr="00647A95">
        <w:rPr>
          <w:lang w:val="es-EC"/>
        </w:rPr>
        <w:t>Gestión de autores</w:t>
      </w:r>
    </w:p>
    <w:p w14:paraId="4BFA1E15" w14:textId="7EF7F70E" w:rsidR="00923E9A" w:rsidRPr="00647A95" w:rsidRDefault="004C3A8F" w:rsidP="000076C3">
      <w:pPr>
        <w:pStyle w:val="Prrafodelista"/>
        <w:numPr>
          <w:ilvl w:val="0"/>
          <w:numId w:val="15"/>
        </w:numPr>
        <w:tabs>
          <w:tab w:val="center" w:pos="4252"/>
        </w:tabs>
        <w:rPr>
          <w:lang w:val="es-EC"/>
        </w:rPr>
      </w:pPr>
      <w:r w:rsidRPr="00647A95">
        <w:rPr>
          <w:lang w:val="es-EC"/>
        </w:rPr>
        <w:t>Gestión de estadísticas de uso de bases digitales</w:t>
      </w:r>
    </w:p>
    <w:p w14:paraId="1379C153" w14:textId="7C82C512" w:rsidR="004C3A8F" w:rsidRPr="00647A95" w:rsidRDefault="004C3A8F" w:rsidP="000076C3">
      <w:pPr>
        <w:pStyle w:val="Prrafodelista"/>
        <w:numPr>
          <w:ilvl w:val="0"/>
          <w:numId w:val="15"/>
        </w:numPr>
        <w:tabs>
          <w:tab w:val="center" w:pos="4252"/>
        </w:tabs>
        <w:rPr>
          <w:lang w:val="es-EC"/>
        </w:rPr>
      </w:pPr>
      <w:r w:rsidRPr="00647A95">
        <w:rPr>
          <w:lang w:val="es-EC"/>
        </w:rPr>
        <w:t>Gestión</w:t>
      </w:r>
      <w:r w:rsidR="00C7625D" w:rsidRPr="00647A95">
        <w:rPr>
          <w:lang w:val="es-EC"/>
        </w:rPr>
        <w:t xml:space="preserve"> de técnicas de minería de datos (clustering y red de autores)</w:t>
      </w:r>
    </w:p>
    <w:p w14:paraId="6FC9277C" w14:textId="2165BC95" w:rsidR="00C7625D" w:rsidRPr="00647A95" w:rsidRDefault="00C7625D" w:rsidP="000076C3">
      <w:pPr>
        <w:pStyle w:val="Prrafodelista"/>
        <w:numPr>
          <w:ilvl w:val="0"/>
          <w:numId w:val="15"/>
        </w:numPr>
        <w:tabs>
          <w:tab w:val="center" w:pos="4252"/>
        </w:tabs>
        <w:rPr>
          <w:lang w:val="es-EC"/>
        </w:rPr>
      </w:pPr>
      <w:r w:rsidRPr="00647A95">
        <w:rPr>
          <w:lang w:val="es-EC"/>
        </w:rPr>
        <w:t>Gestión del análisis estadístico y la ley de Bradford</w:t>
      </w:r>
    </w:p>
    <w:p w14:paraId="1ED47467" w14:textId="474E0B12" w:rsidR="00F50ADF" w:rsidRPr="00647A95" w:rsidRDefault="00F50ADF" w:rsidP="00F50ADF">
      <w:pPr>
        <w:rPr>
          <w:lang w:val="es-EC"/>
        </w:rPr>
      </w:pPr>
      <w:r w:rsidRPr="00647A95">
        <w:rPr>
          <w:lang w:val="es-EC"/>
        </w:rPr>
        <w:t>Como se mencionó anteriormente</w:t>
      </w:r>
      <w:ins w:id="714" w:author="Lorena Siguenza" w:date="2021-09-09T23:42:00Z">
        <w:r w:rsidR="00B77768">
          <w:rPr>
            <w:lang w:val="es-EC"/>
          </w:rPr>
          <w:t>,</w:t>
        </w:r>
      </w:ins>
      <w:r w:rsidRPr="00647A95">
        <w:rPr>
          <w:lang w:val="es-EC"/>
        </w:rPr>
        <w:t xml:space="preserve"> una de las partes fundamentales es el </w:t>
      </w:r>
      <w:commentRangeStart w:id="715"/>
      <w:r w:rsidRPr="00647A95">
        <w:rPr>
          <w:lang w:val="es-EC"/>
        </w:rPr>
        <w:t xml:space="preserve">backend </w:t>
      </w:r>
      <w:commentRangeEnd w:id="715"/>
      <w:r w:rsidR="00B77768">
        <w:rPr>
          <w:rStyle w:val="Refdecomentario"/>
        </w:rPr>
        <w:commentReference w:id="715"/>
      </w:r>
      <w:r w:rsidRPr="00647A95">
        <w:rPr>
          <w:lang w:val="es-EC"/>
        </w:rPr>
        <w:t>que se diseñar</w:t>
      </w:r>
      <w:r w:rsidR="006539BF" w:rsidRPr="00647A95">
        <w:rPr>
          <w:lang w:val="es-EC"/>
        </w:rPr>
        <w:t xml:space="preserve">á en base a la arquitectura MVC y </w:t>
      </w:r>
      <w:r w:rsidRPr="00647A95">
        <w:rPr>
          <w:lang w:val="es-EC"/>
        </w:rPr>
        <w:t xml:space="preserve">el diseño de Servicios RestFul. Esto permite manejar una estructura interna para la generación de servicios web, dichos servicios facilitan la notificación de una petición realizada </w:t>
      </w:r>
      <w:r w:rsidRPr="00647A95">
        <w:rPr>
          <w:lang w:val="es-EC"/>
        </w:rPr>
        <w:lastRenderedPageBreak/>
        <w:t>en el front</w:t>
      </w:r>
      <w:r w:rsidR="006539BF" w:rsidRPr="00647A95">
        <w:rPr>
          <w:lang w:val="es-EC"/>
        </w:rPr>
        <w:t>-</w:t>
      </w:r>
      <w:r w:rsidRPr="00647A95">
        <w:rPr>
          <w:lang w:val="es-EC"/>
        </w:rPr>
        <w:t>end al back</w:t>
      </w:r>
      <w:r w:rsidR="006539BF" w:rsidRPr="00647A95">
        <w:rPr>
          <w:lang w:val="es-EC"/>
        </w:rPr>
        <w:t>-</w:t>
      </w:r>
      <w:r w:rsidRPr="00647A95">
        <w:rPr>
          <w:lang w:val="es-EC"/>
        </w:rPr>
        <w:t>end a través de una URI (Identificador de Recursos Uniforme).</w:t>
      </w:r>
    </w:p>
    <w:p w14:paraId="38DC8FD5" w14:textId="7FD1BCE0" w:rsidR="00F50ADF" w:rsidRPr="00647A95" w:rsidRDefault="00F50ADF" w:rsidP="00B2768C">
      <w:pPr>
        <w:pStyle w:val="Ttulo3"/>
        <w:numPr>
          <w:ilvl w:val="3"/>
          <w:numId w:val="3"/>
        </w:numPr>
        <w:rPr>
          <w:lang w:val="es-EC"/>
        </w:rPr>
      </w:pPr>
      <w:bookmarkStart w:id="716" w:name="_Toc79763393"/>
      <w:r w:rsidRPr="00647A95">
        <w:rPr>
          <w:lang w:val="es-EC"/>
        </w:rPr>
        <w:t>Arquitectura Física</w:t>
      </w:r>
      <w:bookmarkEnd w:id="716"/>
    </w:p>
    <w:p w14:paraId="3B7955C7" w14:textId="012F25B9" w:rsidR="00F50ADF" w:rsidRPr="00647A95" w:rsidRDefault="00F50ADF" w:rsidP="00F50ADF">
      <w:pPr>
        <w:rPr>
          <w:lang w:val="es-EC"/>
        </w:rPr>
      </w:pPr>
      <w:r w:rsidRPr="00647A95">
        <w:rPr>
          <w:lang w:val="es-EC"/>
        </w:rPr>
        <w:t xml:space="preserve">La arquitectura física del prototipo del sistema será a través </w:t>
      </w:r>
      <w:r w:rsidR="004C3B62" w:rsidRPr="00647A95">
        <w:rPr>
          <w:lang w:val="es-EC"/>
        </w:rPr>
        <w:t xml:space="preserve">de un enfoque cliente-servidor, </w:t>
      </w:r>
      <w:r w:rsidRPr="00647A95">
        <w:rPr>
          <w:lang w:val="es-EC"/>
        </w:rPr>
        <w:t>el cual permit</w:t>
      </w:r>
      <w:ins w:id="717" w:author="Lorena Siguenza" w:date="2021-09-09T23:44:00Z">
        <w:r w:rsidR="00B77768">
          <w:rPr>
            <w:lang w:val="es-EC"/>
          </w:rPr>
          <w:t>a</w:t>
        </w:r>
      </w:ins>
      <w:del w:id="718" w:author="Lorena Siguenza" w:date="2021-09-09T23:44:00Z">
        <w:r w:rsidRPr="00647A95" w:rsidDel="00B77768">
          <w:rPr>
            <w:lang w:val="es-EC"/>
          </w:rPr>
          <w:delText>i</w:delText>
        </w:r>
      </w:del>
      <w:del w:id="719" w:author="Lorena Siguenza" w:date="2021-09-09T23:43:00Z">
        <w:r w:rsidRPr="00647A95" w:rsidDel="00B77768">
          <w:rPr>
            <w:lang w:val="es-EC"/>
          </w:rPr>
          <w:delText>rá</w:delText>
        </w:r>
      </w:del>
      <w:r w:rsidRPr="00647A95">
        <w:rPr>
          <w:lang w:val="es-EC"/>
        </w:rPr>
        <w:t xml:space="preserve"> una fácil comunicación entre los </w:t>
      </w:r>
      <w:r w:rsidRPr="00647A95">
        <w:rPr>
          <w:b/>
          <w:lang w:val="es-EC"/>
        </w:rPr>
        <w:t>usuarios</w:t>
      </w:r>
      <w:r w:rsidR="004C3B62" w:rsidRPr="00647A95">
        <w:rPr>
          <w:lang w:val="es-EC"/>
        </w:rPr>
        <w:t xml:space="preserve"> que interactúan directamente con el front-end</w:t>
      </w:r>
      <w:r w:rsidRPr="00647A95">
        <w:rPr>
          <w:lang w:val="es-EC"/>
        </w:rPr>
        <w:t xml:space="preserve"> y </w:t>
      </w:r>
      <w:r w:rsidRPr="00647A95">
        <w:rPr>
          <w:b/>
          <w:lang w:val="es-EC"/>
        </w:rPr>
        <w:t>servidores</w:t>
      </w:r>
      <w:r w:rsidRPr="00647A95">
        <w:rPr>
          <w:lang w:val="es-EC"/>
        </w:rPr>
        <w:t xml:space="preserve"> del sistema</w:t>
      </w:r>
      <w:r w:rsidR="004C3B62" w:rsidRPr="00647A95">
        <w:rPr>
          <w:lang w:val="es-EC"/>
        </w:rPr>
        <w:t xml:space="preserve"> donde se encuentra alojado el mismo para su acceso a través del Internet</w:t>
      </w:r>
      <w:r w:rsidRPr="00647A95">
        <w:rPr>
          <w:lang w:val="es-EC"/>
        </w:rPr>
        <w:t>.</w:t>
      </w:r>
    </w:p>
    <w:p w14:paraId="6FA4004E" w14:textId="6B15F741" w:rsidR="00F50ADF" w:rsidRPr="00647A95" w:rsidRDefault="00F50ADF" w:rsidP="004C3B62">
      <w:pPr>
        <w:jc w:val="center"/>
        <w:rPr>
          <w:lang w:val="es-EC"/>
        </w:rPr>
      </w:pPr>
      <w:r w:rsidRPr="00647A95">
        <w:rPr>
          <w:rFonts w:cs="Arial"/>
          <w:noProof/>
          <w:color w:val="000000"/>
          <w:sz w:val="22"/>
          <w:bdr w:val="none" w:sz="0" w:space="0" w:color="auto" w:frame="1"/>
          <w:lang w:val="es-EC" w:eastAsia="es-EC"/>
        </w:rPr>
        <w:drawing>
          <wp:inline distT="0" distB="0" distL="0" distR="0" wp14:anchorId="185D1786" wp14:editId="65F7B635">
            <wp:extent cx="4393565" cy="2113915"/>
            <wp:effectExtent l="0" t="0" r="6985" b="635"/>
            <wp:docPr id="56" name="Imagen 56" descr="https://lh3.googleusercontent.com/C0zTOpgALlOz7ASb8Fe2BqyVlGWMmxIJMMuAC2AFPZbJ47U85gwPPI2VQp596grTeoPTzhzUVw6DjS-QKrm6JQJSh3GlV60wVSUETr7Pu8OKz3EJhKDf86m4YcEiDm1eSHwoXj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C0zTOpgALlOz7ASb8Fe2BqyVlGWMmxIJMMuAC2AFPZbJ47U85gwPPI2VQp596grTeoPTzhzUVw6DjS-QKrm6JQJSh3GlV60wVSUETr7Pu8OKz3EJhKDf86m4YcEiDm1eSHwoXjn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3565" cy="2113915"/>
                    </a:xfrm>
                    <a:prstGeom prst="rect">
                      <a:avLst/>
                    </a:prstGeom>
                    <a:noFill/>
                    <a:ln>
                      <a:noFill/>
                    </a:ln>
                  </pic:spPr>
                </pic:pic>
              </a:graphicData>
            </a:graphic>
          </wp:inline>
        </w:drawing>
      </w:r>
    </w:p>
    <w:p w14:paraId="2005ADED" w14:textId="5BD1043D" w:rsidR="00F50ADF" w:rsidRPr="00647A95" w:rsidRDefault="00F50ADF" w:rsidP="00F50ADF">
      <w:pPr>
        <w:pStyle w:val="Figuras"/>
        <w:rPr>
          <w:sz w:val="24"/>
          <w:szCs w:val="22"/>
          <w:lang w:val="es-EC"/>
        </w:rPr>
      </w:pPr>
      <w:bookmarkStart w:id="720" w:name="_Toc79761823"/>
      <w:r w:rsidRPr="00647A95">
        <w:rPr>
          <w:lang w:val="es-EC"/>
        </w:rPr>
        <w:t>Arquitectura Física Cliente - Servidor.</w:t>
      </w:r>
      <w:bookmarkEnd w:id="720"/>
    </w:p>
    <w:p w14:paraId="1B607E0F" w14:textId="776D8223" w:rsidR="00F50ADF" w:rsidRPr="00647A95" w:rsidRDefault="00F50ADF" w:rsidP="00B2768C">
      <w:pPr>
        <w:pStyle w:val="Ttulo3"/>
        <w:numPr>
          <w:ilvl w:val="2"/>
          <w:numId w:val="3"/>
        </w:numPr>
        <w:rPr>
          <w:lang w:val="es-EC"/>
        </w:rPr>
      </w:pPr>
      <w:bookmarkStart w:id="721" w:name="_Toc79763394"/>
      <w:r w:rsidRPr="00647A95">
        <w:rPr>
          <w:lang w:val="es-EC"/>
        </w:rPr>
        <w:t>Diseño del Modelo de Clases del Sistema</w:t>
      </w:r>
      <w:bookmarkEnd w:id="721"/>
    </w:p>
    <w:p w14:paraId="33EC33C1" w14:textId="0F36D196" w:rsidR="00FA4FF6" w:rsidRPr="00647A95" w:rsidRDefault="00F50ADF" w:rsidP="00F50ADF">
      <w:pPr>
        <w:rPr>
          <w:lang w:val="es-EC"/>
        </w:rPr>
      </w:pPr>
      <w:bookmarkStart w:id="722" w:name="_Toc67232765"/>
      <w:r w:rsidRPr="00647A95">
        <w:rPr>
          <w:lang w:val="es-EC"/>
        </w:rPr>
        <w:t xml:space="preserve">En el siguiente diagrama se presentan cada una de las entidades que interactúan en el sistema con sus correspondientes operaciones. Los atributos de las entidades se presentan a detalle </w:t>
      </w:r>
      <w:r w:rsidR="003D4BCC" w:rsidRPr="00647A95">
        <w:rPr>
          <w:lang w:val="es-EC"/>
        </w:rPr>
        <w:t xml:space="preserve">en la Figura </w:t>
      </w:r>
      <w:commentRangeStart w:id="723"/>
      <w:r w:rsidR="003D4BCC" w:rsidRPr="00647A95">
        <w:rPr>
          <w:lang w:val="es-EC"/>
        </w:rPr>
        <w:t>16</w:t>
      </w:r>
      <w:commentRangeEnd w:id="723"/>
      <w:r w:rsidR="00FD313A">
        <w:rPr>
          <w:rStyle w:val="Refdecomentario"/>
        </w:rPr>
        <w:commentReference w:id="723"/>
      </w:r>
      <w:r w:rsidR="003D4BCC" w:rsidRPr="00647A95">
        <w:rPr>
          <w:lang w:val="es-EC"/>
        </w:rPr>
        <w:t xml:space="preserve">. </w:t>
      </w:r>
      <w:del w:id="724" w:author="Lorena Siguenza" w:date="2021-09-09T23:44:00Z">
        <w:r w:rsidR="003D4BCC" w:rsidRPr="00647A95" w:rsidDel="00B77768">
          <w:rPr>
            <w:lang w:val="es-EC"/>
          </w:rPr>
          <w:delText>M</w:delText>
        </w:r>
        <w:r w:rsidRPr="00647A95" w:rsidDel="00B77768">
          <w:rPr>
            <w:lang w:val="es-EC"/>
          </w:rPr>
          <w:delText>odelo de la base de datos</w:delText>
        </w:r>
        <w:bookmarkEnd w:id="722"/>
        <w:r w:rsidRPr="00647A95" w:rsidDel="00B77768">
          <w:rPr>
            <w:lang w:val="es-EC"/>
          </w:rPr>
          <w:delText>.</w:delText>
        </w:r>
      </w:del>
    </w:p>
    <w:p w14:paraId="34C77F8B" w14:textId="29593313" w:rsidR="00F50ADF" w:rsidRPr="00647A95" w:rsidRDefault="00E25268" w:rsidP="00F50ADF">
      <w:pPr>
        <w:rPr>
          <w:lang w:val="es-EC"/>
        </w:rPr>
      </w:pPr>
      <w:r w:rsidRPr="00647A95">
        <w:rPr>
          <w:noProof/>
          <w:lang w:val="es-EC" w:eastAsia="es-EC"/>
        </w:rPr>
        <w:lastRenderedPageBreak/>
        <w:drawing>
          <wp:inline distT="0" distB="0" distL="0" distR="0" wp14:anchorId="5E091B8B" wp14:editId="13A4DB1D">
            <wp:extent cx="5400040" cy="4239895"/>
            <wp:effectExtent l="0" t="0" r="0" b="8255"/>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 Tesisi.vpd.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4239895"/>
                    </a:xfrm>
                    <a:prstGeom prst="rect">
                      <a:avLst/>
                    </a:prstGeom>
                  </pic:spPr>
                </pic:pic>
              </a:graphicData>
            </a:graphic>
          </wp:inline>
        </w:drawing>
      </w:r>
    </w:p>
    <w:p w14:paraId="2BA49C19" w14:textId="035B758D" w:rsidR="00F14E71" w:rsidRPr="00647A95" w:rsidRDefault="00F14E71" w:rsidP="00F50ADF">
      <w:pPr>
        <w:pStyle w:val="Figuras"/>
        <w:rPr>
          <w:sz w:val="24"/>
          <w:szCs w:val="22"/>
          <w:lang w:val="es-EC"/>
        </w:rPr>
      </w:pPr>
      <w:bookmarkStart w:id="725" w:name="_Toc79761824"/>
      <w:r w:rsidRPr="00647A95">
        <w:rPr>
          <w:lang w:val="es-EC"/>
        </w:rPr>
        <w:t xml:space="preserve">Entidades y operaciones </w:t>
      </w:r>
      <w:commentRangeStart w:id="726"/>
      <w:r w:rsidRPr="00647A95">
        <w:rPr>
          <w:lang w:val="es-EC"/>
        </w:rPr>
        <w:t>por</w:t>
      </w:r>
      <w:commentRangeEnd w:id="726"/>
      <w:r w:rsidR="00B77768">
        <w:rPr>
          <w:rStyle w:val="Refdecomentario"/>
          <w:i w:val="0"/>
        </w:rPr>
        <w:commentReference w:id="726"/>
      </w:r>
      <w:r w:rsidRPr="00647A95">
        <w:rPr>
          <w:lang w:val="es-EC"/>
        </w:rPr>
        <w:t xml:space="preserve"> entidad.</w:t>
      </w:r>
      <w:bookmarkEnd w:id="725"/>
    </w:p>
    <w:p w14:paraId="6CC97E70" w14:textId="64F3CC8E" w:rsidR="00F50ADF" w:rsidRPr="00647A95" w:rsidRDefault="00F50ADF" w:rsidP="00B2768C">
      <w:pPr>
        <w:pStyle w:val="Ttulo3"/>
        <w:numPr>
          <w:ilvl w:val="3"/>
          <w:numId w:val="3"/>
        </w:numPr>
        <w:rPr>
          <w:lang w:val="es-EC"/>
        </w:rPr>
      </w:pPr>
      <w:bookmarkStart w:id="727" w:name="_Toc79763395"/>
      <w:r w:rsidRPr="00647A95">
        <w:rPr>
          <w:lang w:val="es-EC"/>
        </w:rPr>
        <w:t>Diseño de la vista</w:t>
      </w:r>
      <w:bookmarkEnd w:id="727"/>
    </w:p>
    <w:p w14:paraId="66E959D3" w14:textId="0145FA40" w:rsidR="00F50ADF" w:rsidRPr="00647A95" w:rsidRDefault="00F50ADF" w:rsidP="00F50ADF">
      <w:pPr>
        <w:rPr>
          <w:lang w:val="es-EC"/>
        </w:rPr>
      </w:pPr>
      <w:r w:rsidRPr="00647A95">
        <w:rPr>
          <w:lang w:val="es-EC"/>
        </w:rPr>
        <w:t>En este caso se define la manera en la que van a estar expuestos los servicios web para el consumo desde el front-end en las siguientes clases:</w:t>
      </w:r>
    </w:p>
    <w:p w14:paraId="6AB1E72C" w14:textId="5B9E6215" w:rsidR="009F433A" w:rsidRPr="00647A95" w:rsidRDefault="00DD73A3" w:rsidP="009F433A">
      <w:pPr>
        <w:jc w:val="center"/>
        <w:rPr>
          <w:lang w:val="es-EC"/>
        </w:rPr>
      </w:pPr>
      <w:r w:rsidRPr="00647A95">
        <w:rPr>
          <w:noProof/>
          <w:lang w:val="es-EC" w:eastAsia="es-EC"/>
        </w:rPr>
        <w:lastRenderedPageBreak/>
        <w:drawing>
          <wp:inline distT="0" distB="0" distL="0" distR="0" wp14:anchorId="6625ACA6" wp14:editId="4E5D4128">
            <wp:extent cx="2438400" cy="30099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438400" cy="3009900"/>
                    </a:xfrm>
                    <a:prstGeom prst="rect">
                      <a:avLst/>
                    </a:prstGeom>
                  </pic:spPr>
                </pic:pic>
              </a:graphicData>
            </a:graphic>
          </wp:inline>
        </w:drawing>
      </w:r>
    </w:p>
    <w:p w14:paraId="092E2993" w14:textId="5914784E" w:rsidR="00B00F3A" w:rsidRPr="00647A95" w:rsidRDefault="00B00F3A" w:rsidP="00DD73A3">
      <w:pPr>
        <w:pStyle w:val="Figuras"/>
        <w:rPr>
          <w:sz w:val="24"/>
          <w:szCs w:val="22"/>
          <w:lang w:val="es-EC"/>
        </w:rPr>
      </w:pPr>
      <w:bookmarkStart w:id="728" w:name="_Toc79761825"/>
      <w:r w:rsidRPr="00647A95">
        <w:rPr>
          <w:lang w:val="es-EC"/>
        </w:rPr>
        <w:t xml:space="preserve">Clases </w:t>
      </w:r>
      <w:commentRangeStart w:id="729"/>
      <w:r w:rsidRPr="00647A95">
        <w:rPr>
          <w:lang w:val="es-EC"/>
        </w:rPr>
        <w:t>correspondientes</w:t>
      </w:r>
      <w:commentRangeEnd w:id="729"/>
      <w:r w:rsidR="00FD313A">
        <w:rPr>
          <w:rStyle w:val="Refdecomentario"/>
          <w:i w:val="0"/>
        </w:rPr>
        <w:commentReference w:id="729"/>
      </w:r>
      <w:r w:rsidRPr="00647A95">
        <w:rPr>
          <w:lang w:val="es-EC"/>
        </w:rPr>
        <w:t xml:space="preserve"> a la Vista.</w:t>
      </w:r>
      <w:bookmarkEnd w:id="728"/>
    </w:p>
    <w:p w14:paraId="27C7D85A" w14:textId="130706C1" w:rsidR="00F14E71" w:rsidRPr="00647A95" w:rsidRDefault="00F14E71" w:rsidP="00B2768C">
      <w:pPr>
        <w:pStyle w:val="Ttulo3"/>
        <w:numPr>
          <w:ilvl w:val="3"/>
          <w:numId w:val="3"/>
        </w:numPr>
        <w:rPr>
          <w:lang w:val="es-EC"/>
        </w:rPr>
      </w:pPr>
      <w:bookmarkStart w:id="730" w:name="_Toc79763396"/>
      <w:r w:rsidRPr="00647A95">
        <w:rPr>
          <w:lang w:val="es-EC"/>
        </w:rPr>
        <w:t>Diseño del Controlador</w:t>
      </w:r>
      <w:bookmarkEnd w:id="730"/>
    </w:p>
    <w:p w14:paraId="21928F1F" w14:textId="6592F84E" w:rsidR="00F14E71" w:rsidRPr="00647A95" w:rsidRDefault="00F14E71" w:rsidP="00F14E71">
      <w:pPr>
        <w:rPr>
          <w:lang w:val="es-EC"/>
        </w:rPr>
      </w:pPr>
      <w:r w:rsidRPr="00647A95">
        <w:rPr>
          <w:lang w:val="es-EC"/>
        </w:rPr>
        <w:t>El controlador es el encargado de realizar todas las operaciones y está definido por las siguientes clases:</w:t>
      </w:r>
    </w:p>
    <w:p w14:paraId="13BEE632" w14:textId="7562D1CD" w:rsidR="0034739D" w:rsidRPr="00647A95" w:rsidRDefault="00DD73A3" w:rsidP="0034739D">
      <w:pPr>
        <w:jc w:val="center"/>
        <w:rPr>
          <w:lang w:val="es-EC"/>
        </w:rPr>
      </w:pPr>
      <w:r w:rsidRPr="00647A95">
        <w:rPr>
          <w:noProof/>
          <w:lang w:val="es-EC" w:eastAsia="es-EC"/>
        </w:rPr>
        <w:drawing>
          <wp:inline distT="0" distB="0" distL="0" distR="0" wp14:anchorId="7FDE581B" wp14:editId="0FE70031">
            <wp:extent cx="2390775" cy="29337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90775" cy="2933700"/>
                    </a:xfrm>
                    <a:prstGeom prst="rect">
                      <a:avLst/>
                    </a:prstGeom>
                  </pic:spPr>
                </pic:pic>
              </a:graphicData>
            </a:graphic>
          </wp:inline>
        </w:drawing>
      </w:r>
      <w:r w:rsidRPr="00647A95">
        <w:rPr>
          <w:noProof/>
          <w:lang w:val="es-EC" w:eastAsia="es-EC"/>
        </w:rPr>
        <w:t xml:space="preserve">  </w:t>
      </w:r>
    </w:p>
    <w:p w14:paraId="3FD334E4" w14:textId="215B73C9" w:rsidR="00B00F3A" w:rsidRPr="00647A95" w:rsidRDefault="00B00F3A" w:rsidP="003D4BCC">
      <w:pPr>
        <w:pStyle w:val="Figuras"/>
        <w:rPr>
          <w:sz w:val="24"/>
          <w:szCs w:val="22"/>
          <w:lang w:val="es-EC"/>
        </w:rPr>
      </w:pPr>
      <w:bookmarkStart w:id="731" w:name="_Toc79761826"/>
      <w:r w:rsidRPr="00647A95">
        <w:rPr>
          <w:lang w:val="es-EC"/>
        </w:rPr>
        <w:t>Clases correspondientes a la Controlador.</w:t>
      </w:r>
      <w:bookmarkEnd w:id="731"/>
    </w:p>
    <w:p w14:paraId="13E13E4C" w14:textId="6E30A3BF" w:rsidR="00F14E71" w:rsidRPr="00647A95" w:rsidRDefault="00F14E71" w:rsidP="00B2768C">
      <w:pPr>
        <w:pStyle w:val="Ttulo3"/>
        <w:numPr>
          <w:ilvl w:val="3"/>
          <w:numId w:val="3"/>
        </w:numPr>
        <w:rPr>
          <w:lang w:val="es-EC"/>
        </w:rPr>
      </w:pPr>
      <w:bookmarkStart w:id="732" w:name="_Toc79763397"/>
      <w:r w:rsidRPr="00647A95">
        <w:rPr>
          <w:lang w:val="es-EC"/>
        </w:rPr>
        <w:lastRenderedPageBreak/>
        <w:t>Diseño de la Persistencia</w:t>
      </w:r>
      <w:bookmarkEnd w:id="732"/>
    </w:p>
    <w:p w14:paraId="698353BF" w14:textId="3161BEA9" w:rsidR="00F14E71" w:rsidRPr="00647A95" w:rsidRDefault="00F14E71" w:rsidP="00F14E71">
      <w:pPr>
        <w:rPr>
          <w:lang w:val="es-EC"/>
        </w:rPr>
      </w:pPr>
      <w:r w:rsidRPr="00647A95">
        <w:rPr>
          <w:lang w:val="es-EC"/>
        </w:rPr>
        <w:t>En el caso de la persistencia se detallan los modelos que van a interactuar directamente con la base de datos</w:t>
      </w:r>
      <w:ins w:id="733" w:author="Lorena Siguenza" w:date="2021-09-09T23:46:00Z">
        <w:r w:rsidR="00FD313A">
          <w:rPr>
            <w:lang w:val="es-EC"/>
          </w:rPr>
          <w:t>,</w:t>
        </w:r>
      </w:ins>
      <w:r w:rsidRPr="00647A95">
        <w:rPr>
          <w:lang w:val="es-EC"/>
        </w:rPr>
        <w:t xml:space="preserve"> siendo los mismos:</w:t>
      </w:r>
    </w:p>
    <w:p w14:paraId="7B356AF6" w14:textId="2D414D6F" w:rsidR="0034739D" w:rsidRPr="00647A95" w:rsidRDefault="00DD73A3" w:rsidP="0034739D">
      <w:pPr>
        <w:jc w:val="center"/>
        <w:rPr>
          <w:lang w:val="es-EC"/>
        </w:rPr>
      </w:pPr>
      <w:r w:rsidRPr="00647A95">
        <w:rPr>
          <w:noProof/>
          <w:lang w:val="es-EC" w:eastAsia="es-EC"/>
        </w:rPr>
        <w:drawing>
          <wp:inline distT="0" distB="0" distL="0" distR="0" wp14:anchorId="2640D08F" wp14:editId="1F8DBE77">
            <wp:extent cx="2600325" cy="23050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00325" cy="2305050"/>
                    </a:xfrm>
                    <a:prstGeom prst="rect">
                      <a:avLst/>
                    </a:prstGeom>
                  </pic:spPr>
                </pic:pic>
              </a:graphicData>
            </a:graphic>
          </wp:inline>
        </w:drawing>
      </w:r>
      <w:r w:rsidRPr="00647A95">
        <w:rPr>
          <w:noProof/>
          <w:lang w:val="es-EC" w:eastAsia="es-EC"/>
        </w:rPr>
        <w:t xml:space="preserve"> </w:t>
      </w:r>
    </w:p>
    <w:p w14:paraId="4202DFC1" w14:textId="3D138ADC" w:rsidR="00B00F3A" w:rsidRPr="00647A95" w:rsidRDefault="00B00F3A" w:rsidP="003D4BCC">
      <w:pPr>
        <w:pStyle w:val="Figuras"/>
        <w:rPr>
          <w:sz w:val="24"/>
          <w:szCs w:val="22"/>
          <w:lang w:val="es-EC"/>
        </w:rPr>
      </w:pPr>
      <w:bookmarkStart w:id="734" w:name="_Toc79761827"/>
      <w:r w:rsidRPr="00647A95">
        <w:rPr>
          <w:lang w:val="es-EC"/>
        </w:rPr>
        <w:t>Clases correspondientes a la Persistencia.</w:t>
      </w:r>
      <w:bookmarkEnd w:id="734"/>
    </w:p>
    <w:p w14:paraId="0A4793EA" w14:textId="15A251D0" w:rsidR="00F14E71" w:rsidRPr="00647A95" w:rsidRDefault="00F14E71" w:rsidP="00B2768C">
      <w:pPr>
        <w:pStyle w:val="Ttulo3"/>
        <w:numPr>
          <w:ilvl w:val="3"/>
          <w:numId w:val="3"/>
        </w:numPr>
        <w:rPr>
          <w:lang w:val="es-EC"/>
        </w:rPr>
      </w:pPr>
      <w:bookmarkStart w:id="735" w:name="_Toc79763398"/>
      <w:r w:rsidRPr="00647A95">
        <w:rPr>
          <w:lang w:val="es-EC"/>
        </w:rPr>
        <w:t>Diseño de la Base de Datos</w:t>
      </w:r>
      <w:bookmarkEnd w:id="735"/>
    </w:p>
    <w:p w14:paraId="39694017" w14:textId="173EBF36" w:rsidR="00A278C7" w:rsidRPr="00647A95" w:rsidRDefault="004D28FB" w:rsidP="00A278C7">
      <w:pPr>
        <w:rPr>
          <w:lang w:val="es-EC"/>
        </w:rPr>
      </w:pPr>
      <w:r w:rsidRPr="00647A95">
        <w:rPr>
          <w:lang w:val="es-EC"/>
        </w:rPr>
        <w:t xml:space="preserve">A </w:t>
      </w:r>
      <w:r w:rsidR="00695E8F" w:rsidRPr="00647A95">
        <w:rPr>
          <w:lang w:val="es-EC"/>
        </w:rPr>
        <w:t>continuación,</w:t>
      </w:r>
      <w:r w:rsidRPr="00647A95">
        <w:rPr>
          <w:lang w:val="es-EC"/>
        </w:rPr>
        <w:t xml:space="preserve"> </w:t>
      </w:r>
      <w:del w:id="736" w:author="Lorena Siguenza" w:date="2021-09-09T23:48:00Z">
        <w:r w:rsidRPr="00647A95" w:rsidDel="00FD313A">
          <w:rPr>
            <w:lang w:val="es-EC"/>
          </w:rPr>
          <w:delText xml:space="preserve">se presenta en </w:delText>
        </w:r>
      </w:del>
      <w:r w:rsidRPr="00647A95">
        <w:rPr>
          <w:lang w:val="es-EC"/>
        </w:rPr>
        <w:t>la Figura 16</w:t>
      </w:r>
      <w:r w:rsidR="0029143A" w:rsidRPr="00647A95">
        <w:rPr>
          <w:lang w:val="es-EC"/>
        </w:rPr>
        <w:t xml:space="preserve"> </w:t>
      </w:r>
      <w:ins w:id="737" w:author="Lorena Siguenza" w:date="2021-09-09T23:48:00Z">
        <w:r w:rsidR="00FD313A">
          <w:rPr>
            <w:lang w:val="es-EC"/>
          </w:rPr>
          <w:t xml:space="preserve">presenta </w:t>
        </w:r>
      </w:ins>
      <w:r w:rsidRPr="00647A95">
        <w:rPr>
          <w:lang w:val="es-EC"/>
        </w:rPr>
        <w:t>un modelo conceptual de las entidades consideradas para el diseño de la base de datos</w:t>
      </w:r>
      <w:ins w:id="738" w:author="Lorena Siguenza" w:date="2021-09-09T23:48:00Z">
        <w:r w:rsidR="00FD313A">
          <w:rPr>
            <w:lang w:val="es-EC"/>
          </w:rPr>
          <w:t>;</w:t>
        </w:r>
      </w:ins>
      <w:r w:rsidRPr="00647A95">
        <w:rPr>
          <w:lang w:val="es-EC"/>
        </w:rPr>
        <w:t xml:space="preserve"> y</w:t>
      </w:r>
      <w:ins w:id="739" w:author="Lorena Siguenza" w:date="2021-09-09T23:48:00Z">
        <w:r w:rsidR="00FD313A">
          <w:rPr>
            <w:lang w:val="es-EC"/>
          </w:rPr>
          <w:t>,</w:t>
        </w:r>
      </w:ins>
      <w:r w:rsidRPr="00647A95">
        <w:rPr>
          <w:lang w:val="es-EC"/>
        </w:rPr>
        <w:t xml:space="preserve"> </w:t>
      </w:r>
      <w:del w:id="740" w:author="Lorena Siguenza" w:date="2021-09-09T23:48:00Z">
        <w:r w:rsidRPr="00647A95" w:rsidDel="00FD313A">
          <w:rPr>
            <w:lang w:val="es-EC"/>
          </w:rPr>
          <w:delText xml:space="preserve">en </w:delText>
        </w:r>
      </w:del>
      <w:r w:rsidRPr="00647A95">
        <w:rPr>
          <w:lang w:val="es-EC"/>
        </w:rPr>
        <w:t>la Fi</w:t>
      </w:r>
      <w:r w:rsidR="0029143A" w:rsidRPr="00647A95">
        <w:rPr>
          <w:lang w:val="es-EC"/>
        </w:rPr>
        <w:t>gura 17</w:t>
      </w:r>
      <w:ins w:id="741" w:author="Lorena Siguenza" w:date="2021-09-09T23:48:00Z">
        <w:r w:rsidR="00FD313A">
          <w:rPr>
            <w:lang w:val="es-EC"/>
          </w:rPr>
          <w:t>,</w:t>
        </w:r>
      </w:ins>
      <w:r w:rsidRPr="00647A95">
        <w:rPr>
          <w:lang w:val="es-EC"/>
        </w:rPr>
        <w:t xml:space="preserve"> el modelo lógico que contiene los atributos y relaciones de los </w:t>
      </w:r>
      <w:commentRangeStart w:id="742"/>
      <w:r w:rsidRPr="00647A95">
        <w:rPr>
          <w:lang w:val="es-EC"/>
        </w:rPr>
        <w:t>mismos</w:t>
      </w:r>
      <w:commentRangeEnd w:id="742"/>
      <w:r w:rsidR="00FD313A">
        <w:rPr>
          <w:rStyle w:val="Refdecomentario"/>
        </w:rPr>
        <w:commentReference w:id="742"/>
      </w:r>
      <w:r w:rsidRPr="00647A95">
        <w:rPr>
          <w:lang w:val="es-EC"/>
        </w:rPr>
        <w:t>.</w:t>
      </w:r>
    </w:p>
    <w:p w14:paraId="62947241" w14:textId="0A7B92D8" w:rsidR="00F9283F" w:rsidRPr="00647A95" w:rsidRDefault="004D28FB" w:rsidP="004D28FB">
      <w:pPr>
        <w:jc w:val="center"/>
        <w:rPr>
          <w:lang w:val="es-EC"/>
        </w:rPr>
      </w:pPr>
      <w:r w:rsidRPr="00647A95">
        <w:rPr>
          <w:noProof/>
          <w:lang w:val="es-EC" w:eastAsia="es-EC"/>
        </w:rPr>
        <w:drawing>
          <wp:inline distT="0" distB="0" distL="0" distR="0" wp14:anchorId="41BD19B2" wp14:editId="6A8C6555">
            <wp:extent cx="4605050" cy="3082308"/>
            <wp:effectExtent l="0" t="0" r="5080" b="381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 Conceptual.vpd (1).png"/>
                    <pic:cNvPicPr/>
                  </pic:nvPicPr>
                  <pic:blipFill>
                    <a:blip r:embed="rId30">
                      <a:extLst>
                        <a:ext uri="{28A0092B-C50C-407E-A947-70E740481C1C}">
                          <a14:useLocalDpi xmlns:a14="http://schemas.microsoft.com/office/drawing/2010/main" val="0"/>
                        </a:ext>
                      </a:extLst>
                    </a:blip>
                    <a:stretch>
                      <a:fillRect/>
                    </a:stretch>
                  </pic:blipFill>
                  <pic:spPr>
                    <a:xfrm>
                      <a:off x="0" y="0"/>
                      <a:ext cx="4632041" cy="3100374"/>
                    </a:xfrm>
                    <a:prstGeom prst="rect">
                      <a:avLst/>
                    </a:prstGeom>
                  </pic:spPr>
                </pic:pic>
              </a:graphicData>
            </a:graphic>
          </wp:inline>
        </w:drawing>
      </w:r>
    </w:p>
    <w:p w14:paraId="6A077104" w14:textId="103E90C8" w:rsidR="004D28FB" w:rsidRPr="00647A95" w:rsidRDefault="004D28FB" w:rsidP="004D28FB">
      <w:pPr>
        <w:pStyle w:val="Figuras"/>
        <w:rPr>
          <w:sz w:val="24"/>
          <w:szCs w:val="22"/>
          <w:lang w:val="es-EC"/>
        </w:rPr>
      </w:pPr>
      <w:bookmarkStart w:id="743" w:name="_Toc79761828"/>
      <w:r w:rsidRPr="00647A95">
        <w:rPr>
          <w:lang w:val="es-EC"/>
        </w:rPr>
        <w:t>Modelo Conceptual.</w:t>
      </w:r>
      <w:bookmarkEnd w:id="743"/>
    </w:p>
    <w:p w14:paraId="461D3858" w14:textId="77777777" w:rsidR="004D28FB" w:rsidRPr="00647A95" w:rsidRDefault="004D28FB" w:rsidP="004D28FB">
      <w:pPr>
        <w:jc w:val="center"/>
        <w:rPr>
          <w:lang w:val="es-EC"/>
        </w:rPr>
      </w:pPr>
    </w:p>
    <w:p w14:paraId="31D98B79" w14:textId="59B6B36B" w:rsidR="00F14E71" w:rsidRPr="00647A95" w:rsidRDefault="00F9283F" w:rsidP="00A278C7">
      <w:pPr>
        <w:rPr>
          <w:lang w:val="es-EC"/>
        </w:rPr>
      </w:pPr>
      <w:r w:rsidRPr="00647A95">
        <w:rPr>
          <w:noProof/>
          <w:lang w:val="es-EC" w:eastAsia="es-EC"/>
        </w:rPr>
        <w:drawing>
          <wp:inline distT="0" distB="0" distL="0" distR="0" wp14:anchorId="510DF300" wp14:editId="3D60A80A">
            <wp:extent cx="5400040" cy="6092825"/>
            <wp:effectExtent l="0" t="0" r="0" b="317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eñoBaseDatosFinal.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6092825"/>
                    </a:xfrm>
                    <a:prstGeom prst="rect">
                      <a:avLst/>
                    </a:prstGeom>
                  </pic:spPr>
                </pic:pic>
              </a:graphicData>
            </a:graphic>
          </wp:inline>
        </w:drawing>
      </w:r>
    </w:p>
    <w:p w14:paraId="27431FD3" w14:textId="7B0B21FD" w:rsidR="00F14E71" w:rsidRPr="00647A95" w:rsidRDefault="00F14E71" w:rsidP="000076C3">
      <w:pPr>
        <w:pStyle w:val="Figuras"/>
        <w:numPr>
          <w:ilvl w:val="0"/>
          <w:numId w:val="10"/>
        </w:numPr>
        <w:rPr>
          <w:sz w:val="24"/>
          <w:szCs w:val="22"/>
          <w:lang w:val="es-EC"/>
        </w:rPr>
      </w:pPr>
      <w:bookmarkStart w:id="744" w:name="_Toc79761829"/>
      <w:r w:rsidRPr="00647A95">
        <w:rPr>
          <w:lang w:val="es-EC"/>
        </w:rPr>
        <w:t xml:space="preserve">Diagrama entidad </w:t>
      </w:r>
      <w:r w:rsidR="004D28FB" w:rsidRPr="00647A95">
        <w:rPr>
          <w:lang w:val="es-EC"/>
        </w:rPr>
        <w:t>–</w:t>
      </w:r>
      <w:r w:rsidRPr="00647A95">
        <w:rPr>
          <w:lang w:val="es-EC"/>
        </w:rPr>
        <w:t xml:space="preserve"> </w:t>
      </w:r>
      <w:r w:rsidR="0029143A" w:rsidRPr="00647A95">
        <w:rPr>
          <w:lang w:val="es-EC"/>
        </w:rPr>
        <w:t>relación (Modelo lógico</w:t>
      </w:r>
      <w:r w:rsidR="004D28FB" w:rsidRPr="00647A95">
        <w:rPr>
          <w:lang w:val="es-EC"/>
        </w:rPr>
        <w:t>)</w:t>
      </w:r>
      <w:r w:rsidRPr="00647A95">
        <w:rPr>
          <w:lang w:val="es-EC"/>
        </w:rPr>
        <w:t>.</w:t>
      </w:r>
      <w:bookmarkEnd w:id="744"/>
    </w:p>
    <w:p w14:paraId="6FC64982" w14:textId="7B62153E" w:rsidR="00F14E71" w:rsidRPr="00647A95" w:rsidRDefault="00F14E71" w:rsidP="00B2768C">
      <w:pPr>
        <w:pStyle w:val="Ttulo3"/>
        <w:numPr>
          <w:ilvl w:val="2"/>
          <w:numId w:val="3"/>
        </w:numPr>
        <w:rPr>
          <w:lang w:val="es-EC"/>
        </w:rPr>
      </w:pPr>
      <w:bookmarkStart w:id="745" w:name="_Toc79763399"/>
      <w:r w:rsidRPr="00647A95">
        <w:rPr>
          <w:lang w:val="es-EC"/>
        </w:rPr>
        <w:t>Definición de la Interfaz del Usuario</w:t>
      </w:r>
      <w:bookmarkEnd w:id="745"/>
    </w:p>
    <w:p w14:paraId="6A3C1963" w14:textId="5278CDB8" w:rsidR="00C433E9" w:rsidRPr="00647A95" w:rsidRDefault="00495E57" w:rsidP="00C433E9">
      <w:pPr>
        <w:rPr>
          <w:lang w:val="es-EC"/>
        </w:rPr>
      </w:pPr>
      <w:r w:rsidRPr="00647A95">
        <w:rPr>
          <w:lang w:val="es-EC"/>
        </w:rPr>
        <w:t xml:space="preserve">En esta sección se presenta el diseño de las </w:t>
      </w:r>
      <w:r w:rsidR="00C433E9" w:rsidRPr="00647A95">
        <w:rPr>
          <w:lang w:val="es-EC"/>
        </w:rPr>
        <w:t>interfaces gráficas con las que el usuario interact</w:t>
      </w:r>
      <w:ins w:id="746" w:author="Lorena Siguenza" w:date="2021-09-09T23:51:00Z">
        <w:r w:rsidR="00FD313A">
          <w:rPr>
            <w:lang w:val="es-EC"/>
          </w:rPr>
          <w:t>ú</w:t>
        </w:r>
      </w:ins>
      <w:del w:id="747" w:author="Lorena Siguenza" w:date="2021-09-09T23:51:00Z">
        <w:r w:rsidR="00C433E9" w:rsidRPr="00647A95" w:rsidDel="00FD313A">
          <w:rPr>
            <w:lang w:val="es-EC"/>
          </w:rPr>
          <w:delText>u</w:delText>
        </w:r>
      </w:del>
      <w:r w:rsidR="00C433E9" w:rsidRPr="00647A95">
        <w:rPr>
          <w:lang w:val="es-EC"/>
        </w:rPr>
        <w:t>a</w:t>
      </w:r>
      <w:del w:id="748" w:author="Lorena Siguenza" w:date="2021-09-09T23:51:00Z">
        <w:r w:rsidR="00C433E9" w:rsidRPr="00647A95" w:rsidDel="00FD313A">
          <w:rPr>
            <w:lang w:val="es-EC"/>
          </w:rPr>
          <w:delText>rá</w:delText>
        </w:r>
      </w:del>
      <w:ins w:id="749" w:author="Lorena Siguenza" w:date="2021-09-09T23:51:00Z">
        <w:r w:rsidR="00FD313A">
          <w:rPr>
            <w:lang w:val="es-EC"/>
          </w:rPr>
          <w:t xml:space="preserve"> en el prototipo</w:t>
        </w:r>
      </w:ins>
      <w:r w:rsidR="00C433E9" w:rsidRPr="00647A95">
        <w:rPr>
          <w:lang w:val="es-EC"/>
        </w:rPr>
        <w:t>,</w:t>
      </w:r>
      <w:r w:rsidR="00C041D2" w:rsidRPr="00647A95">
        <w:rPr>
          <w:lang w:val="es-EC"/>
        </w:rPr>
        <w:t xml:space="preserve"> las mismas que fueron desarrolladas</w:t>
      </w:r>
      <w:r w:rsidR="00A02FCC" w:rsidRPr="00647A95">
        <w:rPr>
          <w:lang w:val="es-EC"/>
        </w:rPr>
        <w:t xml:space="preserve"> </w:t>
      </w:r>
      <w:r w:rsidR="00C041D2" w:rsidRPr="00647A95">
        <w:rPr>
          <w:lang w:val="es-EC"/>
        </w:rPr>
        <w:t>con la herramienta</w:t>
      </w:r>
      <w:r w:rsidR="00966626" w:rsidRPr="00647A95">
        <w:rPr>
          <w:lang w:val="es-EC"/>
        </w:rPr>
        <w:t xml:space="preserve"> </w:t>
      </w:r>
      <w:commentRangeStart w:id="750"/>
      <w:r w:rsidR="00966626" w:rsidRPr="00647A95">
        <w:rPr>
          <w:lang w:val="es-EC"/>
        </w:rPr>
        <w:t>Balsamiq</w:t>
      </w:r>
      <w:commentRangeEnd w:id="750"/>
      <w:r w:rsidR="00FD313A">
        <w:rPr>
          <w:rStyle w:val="Refdecomentario"/>
        </w:rPr>
        <w:commentReference w:id="750"/>
      </w:r>
      <w:r w:rsidR="00C433E9" w:rsidRPr="00647A95">
        <w:rPr>
          <w:lang w:val="es-EC"/>
        </w:rPr>
        <w:t>.</w:t>
      </w:r>
      <w:r w:rsidR="00714F13" w:rsidRPr="00647A95">
        <w:rPr>
          <w:lang w:val="es-EC"/>
        </w:rPr>
        <w:t xml:space="preserve"> Se especificará el formato individual de cada pantalla con sus respectivos elementos.</w:t>
      </w:r>
    </w:p>
    <w:p w14:paraId="3598D221" w14:textId="5C8C775C" w:rsidR="00F14E71" w:rsidRPr="00647A95" w:rsidRDefault="00F14E71" w:rsidP="00B2768C">
      <w:pPr>
        <w:pStyle w:val="Ttulo3"/>
        <w:numPr>
          <w:ilvl w:val="3"/>
          <w:numId w:val="3"/>
        </w:numPr>
        <w:rPr>
          <w:lang w:val="es-EC"/>
        </w:rPr>
      </w:pPr>
      <w:bookmarkStart w:id="751" w:name="_Toc79763400"/>
      <w:r w:rsidRPr="00647A95">
        <w:rPr>
          <w:lang w:val="es-EC"/>
        </w:rPr>
        <w:lastRenderedPageBreak/>
        <w:t>Especificación de la Interfaz de Pantalla y Navegación</w:t>
      </w:r>
      <w:bookmarkEnd w:id="751"/>
    </w:p>
    <w:p w14:paraId="55D9B704" w14:textId="6DA3DEC6" w:rsidR="00714F13" w:rsidRPr="00647A95" w:rsidRDefault="00A02FCC" w:rsidP="001C6079">
      <w:pPr>
        <w:rPr>
          <w:lang w:val="es-EC"/>
        </w:rPr>
      </w:pPr>
      <w:r w:rsidRPr="00647A95">
        <w:rPr>
          <w:lang w:val="es-EC"/>
        </w:rPr>
        <w:t>L</w:t>
      </w:r>
      <w:r w:rsidR="00714F13" w:rsidRPr="00647A95">
        <w:rPr>
          <w:lang w:val="es-EC"/>
        </w:rPr>
        <w:t xml:space="preserve">a pantalla principal se compone </w:t>
      </w:r>
      <w:r w:rsidR="0085643F" w:rsidRPr="00647A95">
        <w:rPr>
          <w:lang w:val="es-EC"/>
        </w:rPr>
        <w:t>de un menú de navegación de nueve</w:t>
      </w:r>
      <w:r w:rsidR="00714F13" w:rsidRPr="00647A95">
        <w:rPr>
          <w:lang w:val="es-EC"/>
        </w:rPr>
        <w:t xml:space="preserve"> opciones situada en la zona izquierda de la pantalla. La misma se puede visualizar en la Fi</w:t>
      </w:r>
      <w:r w:rsidR="007B293A" w:rsidRPr="00647A95">
        <w:rPr>
          <w:lang w:val="es-EC"/>
        </w:rPr>
        <w:t>gura 1</w:t>
      </w:r>
      <w:r w:rsidR="00495E57" w:rsidRPr="00647A95">
        <w:rPr>
          <w:lang w:val="es-EC"/>
        </w:rPr>
        <w:t>8</w:t>
      </w:r>
      <w:r w:rsidR="00714F13" w:rsidRPr="00647A95">
        <w:rPr>
          <w:lang w:val="es-EC"/>
        </w:rPr>
        <w:t>.</w:t>
      </w:r>
    </w:p>
    <w:p w14:paraId="61CF5848" w14:textId="30376099" w:rsidR="00F341CC" w:rsidRPr="00647A95" w:rsidRDefault="0085643F" w:rsidP="00821C81">
      <w:pPr>
        <w:jc w:val="center"/>
        <w:rPr>
          <w:lang w:val="es-EC"/>
        </w:rPr>
      </w:pPr>
      <w:r w:rsidRPr="00647A95">
        <w:rPr>
          <w:noProof/>
          <w:lang w:val="es-EC" w:eastAsia="es-EC"/>
        </w:rPr>
        <w:drawing>
          <wp:inline distT="0" distB="0" distL="0" distR="0" wp14:anchorId="16BC8747" wp14:editId="0B03D365">
            <wp:extent cx="4008724" cy="255591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08724" cy="2555913"/>
                    </a:xfrm>
                    <a:prstGeom prst="rect">
                      <a:avLst/>
                    </a:prstGeom>
                  </pic:spPr>
                </pic:pic>
              </a:graphicData>
            </a:graphic>
          </wp:inline>
        </w:drawing>
      </w:r>
    </w:p>
    <w:p w14:paraId="4F91DC1E" w14:textId="1477DEB5" w:rsidR="00714F13" w:rsidRPr="00647A95" w:rsidRDefault="00714F13" w:rsidP="00B00F3A">
      <w:pPr>
        <w:pStyle w:val="Figuras"/>
        <w:rPr>
          <w:sz w:val="24"/>
          <w:szCs w:val="22"/>
          <w:lang w:val="es-EC"/>
        </w:rPr>
      </w:pPr>
      <w:bookmarkStart w:id="752" w:name="_Toc79761830"/>
      <w:r w:rsidRPr="00647A95">
        <w:rPr>
          <w:lang w:val="es-EC"/>
        </w:rPr>
        <w:t xml:space="preserve">Menú </w:t>
      </w:r>
      <w:commentRangeStart w:id="753"/>
      <w:r w:rsidRPr="00647A95">
        <w:rPr>
          <w:lang w:val="es-EC"/>
        </w:rPr>
        <w:t xml:space="preserve">Pantalla </w:t>
      </w:r>
      <w:commentRangeEnd w:id="753"/>
      <w:r w:rsidR="00FD313A">
        <w:rPr>
          <w:rStyle w:val="Refdecomentario"/>
          <w:i w:val="0"/>
        </w:rPr>
        <w:commentReference w:id="753"/>
      </w:r>
      <w:r w:rsidRPr="00647A95">
        <w:rPr>
          <w:lang w:val="es-EC"/>
        </w:rPr>
        <w:t>Principal.</w:t>
      </w:r>
      <w:bookmarkEnd w:id="752"/>
    </w:p>
    <w:p w14:paraId="40B2EE0F" w14:textId="27485A6F" w:rsidR="00714F13" w:rsidRPr="00647A95" w:rsidRDefault="007B293A" w:rsidP="001C6079">
      <w:pPr>
        <w:rPr>
          <w:lang w:val="es-EC"/>
        </w:rPr>
      </w:pPr>
      <w:r w:rsidRPr="00647A95">
        <w:rPr>
          <w:lang w:val="es-EC"/>
        </w:rPr>
        <w:t>La siguiente pantalla presenta un cuadro que resume</w:t>
      </w:r>
      <w:del w:id="754" w:author="Lorena Siguenza" w:date="2021-09-09T23:52:00Z">
        <w:r w:rsidRPr="00647A95" w:rsidDel="00FD313A">
          <w:rPr>
            <w:lang w:val="es-EC"/>
          </w:rPr>
          <w:delText>n</w:delText>
        </w:r>
      </w:del>
      <w:r w:rsidRPr="00647A95">
        <w:rPr>
          <w:lang w:val="es-EC"/>
        </w:rPr>
        <w:t xml:space="preserve"> los resultados más relevantes, a través de gráficos y diagramas para la visualización de datos. Los detalles de esta panta</w:t>
      </w:r>
      <w:r w:rsidR="003D4BCC" w:rsidRPr="00647A95">
        <w:rPr>
          <w:lang w:val="es-EC"/>
        </w:rPr>
        <w:t xml:space="preserve">lla se pueden ver en </w:t>
      </w:r>
      <w:r w:rsidR="00495E57" w:rsidRPr="00647A95">
        <w:rPr>
          <w:lang w:val="es-EC"/>
        </w:rPr>
        <w:t>la Figura 19</w:t>
      </w:r>
      <w:r w:rsidRPr="00647A95">
        <w:rPr>
          <w:lang w:val="es-EC"/>
        </w:rPr>
        <w:t>.</w:t>
      </w:r>
    </w:p>
    <w:p w14:paraId="0A4C807E" w14:textId="74069E91" w:rsidR="00F341CC" w:rsidRPr="00647A95" w:rsidRDefault="0085643F" w:rsidP="00821C81">
      <w:pPr>
        <w:jc w:val="center"/>
        <w:rPr>
          <w:lang w:val="es-EC"/>
        </w:rPr>
      </w:pPr>
      <w:r w:rsidRPr="00647A95">
        <w:rPr>
          <w:noProof/>
          <w:lang w:val="es-EC" w:eastAsia="es-EC"/>
        </w:rPr>
        <w:drawing>
          <wp:inline distT="0" distB="0" distL="0" distR="0" wp14:anchorId="127282B7" wp14:editId="751625CD">
            <wp:extent cx="4176605" cy="2644049"/>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84530" cy="2649066"/>
                    </a:xfrm>
                    <a:prstGeom prst="rect">
                      <a:avLst/>
                    </a:prstGeom>
                  </pic:spPr>
                </pic:pic>
              </a:graphicData>
            </a:graphic>
          </wp:inline>
        </w:drawing>
      </w:r>
    </w:p>
    <w:p w14:paraId="345AEA34" w14:textId="03E362FB" w:rsidR="007B293A" w:rsidRPr="00647A95" w:rsidRDefault="007B293A" w:rsidP="00B00F3A">
      <w:pPr>
        <w:pStyle w:val="Figuras"/>
        <w:rPr>
          <w:sz w:val="24"/>
          <w:szCs w:val="22"/>
          <w:lang w:val="es-EC"/>
        </w:rPr>
      </w:pPr>
      <w:bookmarkStart w:id="755" w:name="_Toc79761831"/>
      <w:r w:rsidRPr="00647A95">
        <w:rPr>
          <w:lang w:val="es-EC"/>
        </w:rPr>
        <w:t>Cuadro de Resultados.</w:t>
      </w:r>
      <w:bookmarkEnd w:id="755"/>
    </w:p>
    <w:p w14:paraId="5E566B30" w14:textId="121FB324" w:rsidR="007B293A" w:rsidRPr="00647A95" w:rsidRDefault="0085643F" w:rsidP="001C6079">
      <w:pPr>
        <w:rPr>
          <w:lang w:val="es-EC"/>
        </w:rPr>
      </w:pPr>
      <w:r w:rsidRPr="00647A95">
        <w:rPr>
          <w:lang w:val="es-EC"/>
        </w:rPr>
        <w:lastRenderedPageBreak/>
        <w:t>Como se puede ver en la Figura 20</w:t>
      </w:r>
      <w:ins w:id="756" w:author="Lorena Siguenza" w:date="2021-09-09T23:53:00Z">
        <w:r w:rsidR="00FD313A">
          <w:rPr>
            <w:lang w:val="es-EC"/>
          </w:rPr>
          <w:t>, l</w:t>
        </w:r>
      </w:ins>
      <w:del w:id="757" w:author="Lorena Siguenza" w:date="2021-09-09T23:52:00Z">
        <w:r w:rsidR="00531D7C" w:rsidRPr="00647A95" w:rsidDel="00FD313A">
          <w:rPr>
            <w:lang w:val="es-EC"/>
          </w:rPr>
          <w:delText>. L</w:delText>
        </w:r>
      </w:del>
      <w:r w:rsidR="007B293A" w:rsidRPr="00647A95">
        <w:rPr>
          <w:lang w:val="es-EC"/>
        </w:rPr>
        <w:t xml:space="preserve">a pantalla para la sección de publicaciones presenta un </w:t>
      </w:r>
      <w:r w:rsidR="003A4519" w:rsidRPr="00647A95">
        <w:rPr>
          <w:lang w:val="es-EC"/>
        </w:rPr>
        <w:t>formulario que</w:t>
      </w:r>
      <w:r w:rsidR="0043149F" w:rsidRPr="00647A95">
        <w:rPr>
          <w:lang w:val="es-EC"/>
        </w:rPr>
        <w:t xml:space="preserve"> permite el ingreso de las mismas a través de un archivo</w:t>
      </w:r>
      <w:r w:rsidR="00E62D0B" w:rsidRPr="00647A95">
        <w:rPr>
          <w:lang w:val="es-EC"/>
        </w:rPr>
        <w:t xml:space="preserve"> de Excel</w:t>
      </w:r>
      <w:r w:rsidR="0043149F" w:rsidRPr="00647A95">
        <w:rPr>
          <w:lang w:val="es-EC"/>
        </w:rPr>
        <w:t xml:space="preserve">, contiene una tabla en donde se listan las publicaciones, permite el </w:t>
      </w:r>
      <w:r w:rsidR="001E4729" w:rsidRPr="00647A95">
        <w:rPr>
          <w:lang w:val="es-EC"/>
        </w:rPr>
        <w:t>ingreso individual de las referencias y lista el detalle de las mismas en una tabla.</w:t>
      </w:r>
    </w:p>
    <w:p w14:paraId="64978DA9" w14:textId="3AD88A55" w:rsidR="00F341CC" w:rsidRPr="00647A95" w:rsidRDefault="0085643F" w:rsidP="00821C81">
      <w:pPr>
        <w:jc w:val="center"/>
        <w:rPr>
          <w:lang w:val="es-EC"/>
        </w:rPr>
      </w:pPr>
      <w:r w:rsidRPr="00647A95">
        <w:rPr>
          <w:noProof/>
          <w:lang w:val="es-EC" w:eastAsia="es-EC"/>
        </w:rPr>
        <w:drawing>
          <wp:inline distT="0" distB="0" distL="0" distR="0" wp14:anchorId="03B5E000" wp14:editId="5F2CE741">
            <wp:extent cx="3371850" cy="280834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76705" cy="2812392"/>
                    </a:xfrm>
                    <a:prstGeom prst="rect">
                      <a:avLst/>
                    </a:prstGeom>
                  </pic:spPr>
                </pic:pic>
              </a:graphicData>
            </a:graphic>
          </wp:inline>
        </w:drawing>
      </w:r>
    </w:p>
    <w:p w14:paraId="4EF737E8" w14:textId="1AC5635C" w:rsidR="00081BBF" w:rsidRPr="00647A95" w:rsidRDefault="001E4729" w:rsidP="00081BBF">
      <w:pPr>
        <w:pStyle w:val="Figuras"/>
        <w:rPr>
          <w:lang w:val="es-EC"/>
        </w:rPr>
      </w:pPr>
      <w:bookmarkStart w:id="758" w:name="_Toc79761832"/>
      <w:r w:rsidRPr="00647A95">
        <w:rPr>
          <w:lang w:val="es-EC"/>
        </w:rPr>
        <w:t>Pantalla Publicaciones.</w:t>
      </w:r>
      <w:bookmarkEnd w:id="758"/>
    </w:p>
    <w:p w14:paraId="18399AF0" w14:textId="596C09E6" w:rsidR="001E4729" w:rsidRPr="00647A95" w:rsidRDefault="00081BBF" w:rsidP="00BB0AAA">
      <w:pPr>
        <w:rPr>
          <w:lang w:val="es-EC"/>
        </w:rPr>
      </w:pPr>
      <w:r w:rsidRPr="00647A95">
        <w:rPr>
          <w:lang w:val="es-EC"/>
        </w:rPr>
        <w:t>En la Figura 21</w:t>
      </w:r>
      <w:ins w:id="759" w:author="Lorena Siguenza" w:date="2021-09-09T23:53:00Z">
        <w:r w:rsidR="00FD313A">
          <w:rPr>
            <w:lang w:val="es-EC"/>
          </w:rPr>
          <w:t xml:space="preserve"> s</w:t>
        </w:r>
      </w:ins>
      <w:del w:id="760" w:author="Lorena Siguenza" w:date="2021-09-09T23:53:00Z">
        <w:r w:rsidRPr="00647A95" w:rsidDel="00FD313A">
          <w:rPr>
            <w:lang w:val="es-EC"/>
          </w:rPr>
          <w:delText>. S</w:delText>
        </w:r>
      </w:del>
      <w:r w:rsidRPr="00647A95">
        <w:rPr>
          <w:lang w:val="es-EC"/>
        </w:rPr>
        <w:t xml:space="preserve">e puede visualizar la sección de Autores que </w:t>
      </w:r>
      <w:r w:rsidR="00E62D0B" w:rsidRPr="00647A95">
        <w:rPr>
          <w:lang w:val="es-EC"/>
        </w:rPr>
        <w:t xml:space="preserve">permite el ingreso de </w:t>
      </w:r>
      <w:r w:rsidRPr="00647A95">
        <w:rPr>
          <w:lang w:val="es-EC"/>
        </w:rPr>
        <w:t>los autores que han intervenido en cada una de las publicaciones</w:t>
      </w:r>
      <w:r w:rsidR="00E62D0B" w:rsidRPr="00647A95">
        <w:rPr>
          <w:lang w:val="es-EC"/>
        </w:rPr>
        <w:t xml:space="preserve"> a través de un archivo de </w:t>
      </w:r>
      <w:r w:rsidR="00E62D0B" w:rsidRPr="00FD313A">
        <w:rPr>
          <w:highlight w:val="yellow"/>
          <w:lang w:val="es-EC"/>
          <w:rPrChange w:id="761" w:author="Lorena Siguenza" w:date="2021-09-09T23:53:00Z">
            <w:rPr>
              <w:lang w:val="es-EC"/>
            </w:rPr>
          </w:rPrChange>
        </w:rPr>
        <w:t>Excel</w:t>
      </w:r>
      <w:r w:rsidRPr="00647A95">
        <w:rPr>
          <w:lang w:val="es-EC"/>
        </w:rPr>
        <w:t>.</w:t>
      </w:r>
    </w:p>
    <w:p w14:paraId="00BE821E" w14:textId="377CE39F" w:rsidR="00081BBF" w:rsidRPr="00647A95" w:rsidRDefault="00081BBF" w:rsidP="00BB0AAA">
      <w:pPr>
        <w:jc w:val="center"/>
        <w:rPr>
          <w:lang w:val="es-EC"/>
        </w:rPr>
      </w:pPr>
      <w:r w:rsidRPr="00647A95">
        <w:rPr>
          <w:noProof/>
          <w:lang w:val="es-EC" w:eastAsia="es-EC"/>
        </w:rPr>
        <w:drawing>
          <wp:inline distT="0" distB="0" distL="0" distR="0" wp14:anchorId="4D3514F1" wp14:editId="596CD37B">
            <wp:extent cx="3248025" cy="2715875"/>
            <wp:effectExtent l="0" t="0" r="0" b="88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48729" cy="2716464"/>
                    </a:xfrm>
                    <a:prstGeom prst="rect">
                      <a:avLst/>
                    </a:prstGeom>
                  </pic:spPr>
                </pic:pic>
              </a:graphicData>
            </a:graphic>
          </wp:inline>
        </w:drawing>
      </w:r>
    </w:p>
    <w:p w14:paraId="3238C8AE" w14:textId="0C0B09DE" w:rsidR="00081BBF" w:rsidRPr="00647A95" w:rsidRDefault="00081BBF" w:rsidP="00081BBF">
      <w:pPr>
        <w:pStyle w:val="Figuras"/>
        <w:rPr>
          <w:lang w:val="es-EC"/>
        </w:rPr>
      </w:pPr>
      <w:bookmarkStart w:id="762" w:name="_Toc79761833"/>
      <w:r w:rsidRPr="00647A95">
        <w:rPr>
          <w:lang w:val="es-EC"/>
        </w:rPr>
        <w:t>Pantalla Publicaciones.</w:t>
      </w:r>
      <w:bookmarkEnd w:id="762"/>
    </w:p>
    <w:p w14:paraId="2DC66241" w14:textId="259E43A4" w:rsidR="00081BBF" w:rsidRPr="00647A95" w:rsidRDefault="00E62D0B" w:rsidP="001C6079">
      <w:pPr>
        <w:rPr>
          <w:lang w:val="es-EC"/>
        </w:rPr>
      </w:pPr>
      <w:commentRangeStart w:id="763"/>
      <w:r w:rsidRPr="00647A95">
        <w:rPr>
          <w:lang w:val="es-EC"/>
        </w:rPr>
        <w:lastRenderedPageBreak/>
        <w:t>Se puede visualizar en la Figura 22</w:t>
      </w:r>
      <w:ins w:id="764" w:author="Lorena Siguenza" w:date="2021-09-09T23:53:00Z">
        <w:r w:rsidR="00FD313A">
          <w:rPr>
            <w:lang w:val="es-EC"/>
          </w:rPr>
          <w:t>,</w:t>
        </w:r>
      </w:ins>
      <w:r w:rsidRPr="00647A95">
        <w:rPr>
          <w:lang w:val="es-EC"/>
        </w:rPr>
        <w:t xml:space="preserve"> la sección de </w:t>
      </w:r>
      <w:r w:rsidR="00531D7C" w:rsidRPr="00647A95">
        <w:rPr>
          <w:lang w:val="es-EC"/>
        </w:rPr>
        <w:t>Referencias</w:t>
      </w:r>
      <w:ins w:id="765" w:author="Lorena Siguenza" w:date="2021-09-09T23:53:00Z">
        <w:r w:rsidR="00FD313A">
          <w:rPr>
            <w:lang w:val="es-EC"/>
          </w:rPr>
          <w:t>,</w:t>
        </w:r>
      </w:ins>
      <w:r w:rsidR="00531D7C" w:rsidRPr="00647A95">
        <w:rPr>
          <w:lang w:val="es-EC"/>
        </w:rPr>
        <w:t xml:space="preserve"> e</w:t>
      </w:r>
      <w:r w:rsidRPr="00647A95">
        <w:rPr>
          <w:lang w:val="es-EC"/>
        </w:rPr>
        <w:t xml:space="preserve">n la cual se listan </w:t>
      </w:r>
      <w:r w:rsidR="00531D7C" w:rsidRPr="00647A95">
        <w:rPr>
          <w:lang w:val="es-EC"/>
        </w:rPr>
        <w:t>las publicaciones y las referencias pendientes a obtener el detalle, con el objetivo de extraer metadatos de las mismas.</w:t>
      </w:r>
      <w:commentRangeEnd w:id="763"/>
      <w:r w:rsidR="00824C14">
        <w:rPr>
          <w:rStyle w:val="Refdecomentario"/>
        </w:rPr>
        <w:commentReference w:id="763"/>
      </w:r>
    </w:p>
    <w:p w14:paraId="1B79F4D2" w14:textId="404008D2" w:rsidR="00F341CC" w:rsidRPr="00647A95" w:rsidRDefault="0085643F" w:rsidP="00821C81">
      <w:pPr>
        <w:jc w:val="center"/>
        <w:rPr>
          <w:lang w:val="es-EC"/>
        </w:rPr>
      </w:pPr>
      <w:r w:rsidRPr="00647A95">
        <w:rPr>
          <w:noProof/>
          <w:lang w:val="es-EC" w:eastAsia="es-EC"/>
        </w:rPr>
        <w:drawing>
          <wp:inline distT="0" distB="0" distL="0" distR="0" wp14:anchorId="4F52D2ED" wp14:editId="3683E2AC">
            <wp:extent cx="3651006" cy="3069771"/>
            <wp:effectExtent l="0" t="0" r="698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59933" cy="3077277"/>
                    </a:xfrm>
                    <a:prstGeom prst="rect">
                      <a:avLst/>
                    </a:prstGeom>
                  </pic:spPr>
                </pic:pic>
              </a:graphicData>
            </a:graphic>
          </wp:inline>
        </w:drawing>
      </w:r>
    </w:p>
    <w:p w14:paraId="1D7901B6" w14:textId="66051F8D" w:rsidR="00531D7C" w:rsidRPr="00647A95" w:rsidRDefault="00531D7C" w:rsidP="00B00F3A">
      <w:pPr>
        <w:pStyle w:val="Figuras"/>
        <w:rPr>
          <w:sz w:val="24"/>
          <w:szCs w:val="22"/>
          <w:lang w:val="es-EC"/>
        </w:rPr>
      </w:pPr>
      <w:bookmarkStart w:id="766" w:name="_Toc79761834"/>
      <w:r w:rsidRPr="00647A95">
        <w:rPr>
          <w:lang w:val="es-EC"/>
        </w:rPr>
        <w:t xml:space="preserve">Pantalla </w:t>
      </w:r>
      <w:r w:rsidR="00B641E6" w:rsidRPr="00647A95">
        <w:rPr>
          <w:lang w:val="es-EC"/>
        </w:rPr>
        <w:t>Referencias</w:t>
      </w:r>
      <w:r w:rsidRPr="00647A95">
        <w:rPr>
          <w:lang w:val="es-EC"/>
        </w:rPr>
        <w:t>.</w:t>
      </w:r>
      <w:bookmarkEnd w:id="766"/>
    </w:p>
    <w:p w14:paraId="394815CC" w14:textId="5905A739" w:rsidR="00531D7C" w:rsidRPr="00647A95" w:rsidRDefault="00E62D0B" w:rsidP="001C6079">
      <w:pPr>
        <w:rPr>
          <w:lang w:val="es-EC"/>
        </w:rPr>
      </w:pPr>
      <w:r w:rsidRPr="00647A95">
        <w:rPr>
          <w:lang w:val="es-EC"/>
        </w:rPr>
        <w:t>L</w:t>
      </w:r>
      <w:r w:rsidR="00531D7C" w:rsidRPr="00647A95">
        <w:rPr>
          <w:lang w:val="es-EC"/>
        </w:rPr>
        <w:t xml:space="preserve">a Figura </w:t>
      </w:r>
      <w:r w:rsidR="003A4519" w:rsidRPr="00647A95">
        <w:rPr>
          <w:lang w:val="es-EC"/>
        </w:rPr>
        <w:t>23 describe</w:t>
      </w:r>
      <w:r w:rsidR="00531D7C" w:rsidRPr="00647A95">
        <w:rPr>
          <w:lang w:val="es-EC"/>
        </w:rPr>
        <w:t xml:space="preserve"> la pantalla para el manejo de información de los </w:t>
      </w:r>
      <w:commentRangeStart w:id="767"/>
      <w:r w:rsidR="00531D7C" w:rsidRPr="00647A95">
        <w:rPr>
          <w:lang w:val="es-EC"/>
        </w:rPr>
        <w:t>Medios</w:t>
      </w:r>
      <w:commentRangeEnd w:id="767"/>
      <w:r w:rsidR="00824C14">
        <w:rPr>
          <w:rStyle w:val="Refdecomentario"/>
        </w:rPr>
        <w:commentReference w:id="767"/>
      </w:r>
      <w:r w:rsidR="00531D7C" w:rsidRPr="00647A95">
        <w:rPr>
          <w:lang w:val="es-EC"/>
        </w:rPr>
        <w:t xml:space="preserve"> de Publicación</w:t>
      </w:r>
      <w:r w:rsidR="00B641E6" w:rsidRPr="00647A95">
        <w:rPr>
          <w:lang w:val="es-EC"/>
        </w:rPr>
        <w:t xml:space="preserve"> permitiendo el ingreso y visualización de los mismos.</w:t>
      </w:r>
    </w:p>
    <w:p w14:paraId="699DB200" w14:textId="695D700E" w:rsidR="00F341CC" w:rsidRPr="00647A95" w:rsidRDefault="0085643F" w:rsidP="00821C81">
      <w:pPr>
        <w:jc w:val="center"/>
        <w:rPr>
          <w:lang w:val="es-EC"/>
        </w:rPr>
      </w:pPr>
      <w:r w:rsidRPr="00647A95">
        <w:rPr>
          <w:noProof/>
          <w:lang w:val="es-EC" w:eastAsia="es-EC"/>
        </w:rPr>
        <w:drawing>
          <wp:inline distT="0" distB="0" distL="0" distR="0" wp14:anchorId="35AE3527" wp14:editId="04EE0A55">
            <wp:extent cx="3661984" cy="3080657"/>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67552" cy="3085341"/>
                    </a:xfrm>
                    <a:prstGeom prst="rect">
                      <a:avLst/>
                    </a:prstGeom>
                  </pic:spPr>
                </pic:pic>
              </a:graphicData>
            </a:graphic>
          </wp:inline>
        </w:drawing>
      </w:r>
    </w:p>
    <w:p w14:paraId="58D2687F" w14:textId="3629D538" w:rsidR="00531D7C" w:rsidRPr="00647A95" w:rsidRDefault="00531D7C" w:rsidP="00B00F3A">
      <w:pPr>
        <w:pStyle w:val="Figuras"/>
        <w:rPr>
          <w:sz w:val="24"/>
          <w:szCs w:val="22"/>
          <w:lang w:val="es-EC"/>
        </w:rPr>
      </w:pPr>
      <w:bookmarkStart w:id="768" w:name="_Toc79761835"/>
      <w:r w:rsidRPr="00647A95">
        <w:rPr>
          <w:lang w:val="es-EC"/>
        </w:rPr>
        <w:t xml:space="preserve">Pantalla </w:t>
      </w:r>
      <w:r w:rsidR="00B641E6" w:rsidRPr="00647A95">
        <w:rPr>
          <w:lang w:val="es-EC"/>
        </w:rPr>
        <w:t>Medios Publicación</w:t>
      </w:r>
      <w:r w:rsidRPr="00647A95">
        <w:rPr>
          <w:lang w:val="es-EC"/>
        </w:rPr>
        <w:t>.</w:t>
      </w:r>
      <w:bookmarkEnd w:id="768"/>
    </w:p>
    <w:p w14:paraId="7CBC2488" w14:textId="4707699A" w:rsidR="00531D7C" w:rsidRPr="00647A95" w:rsidRDefault="00E62D0B" w:rsidP="001C6079">
      <w:pPr>
        <w:rPr>
          <w:lang w:val="es-EC"/>
        </w:rPr>
      </w:pPr>
      <w:r w:rsidRPr="00647A95">
        <w:rPr>
          <w:lang w:val="es-EC"/>
        </w:rPr>
        <w:lastRenderedPageBreak/>
        <w:t>L</w:t>
      </w:r>
      <w:r w:rsidR="0085643F" w:rsidRPr="00647A95">
        <w:rPr>
          <w:lang w:val="es-EC"/>
        </w:rPr>
        <w:t>a Figura 2</w:t>
      </w:r>
      <w:r w:rsidRPr="00647A95">
        <w:rPr>
          <w:lang w:val="es-EC"/>
        </w:rPr>
        <w:t xml:space="preserve">4 </w:t>
      </w:r>
      <w:r w:rsidR="00B641E6" w:rsidRPr="00647A95">
        <w:rPr>
          <w:lang w:val="es-EC"/>
        </w:rPr>
        <w:t xml:space="preserve">muestra la pantalla para el manejo de información de las diferentes áreas a las que corresponden cada una de las publicaciones, las mismas que se encuentran en dos categorías: </w:t>
      </w:r>
      <w:commentRangeStart w:id="769"/>
      <w:r w:rsidR="00B641E6" w:rsidRPr="00647A95">
        <w:rPr>
          <w:lang w:val="es-EC"/>
        </w:rPr>
        <w:t>Área Frascati y Área Unesco</w:t>
      </w:r>
      <w:commentRangeEnd w:id="769"/>
      <w:r w:rsidR="00824C14">
        <w:rPr>
          <w:rStyle w:val="Refdecomentario"/>
        </w:rPr>
        <w:commentReference w:id="769"/>
      </w:r>
      <w:r w:rsidR="00B641E6" w:rsidRPr="00647A95">
        <w:rPr>
          <w:lang w:val="es-EC"/>
        </w:rPr>
        <w:t>.</w:t>
      </w:r>
    </w:p>
    <w:p w14:paraId="536C09EC" w14:textId="3C30EA06" w:rsidR="00F341CC" w:rsidRPr="00647A95" w:rsidRDefault="0085643F" w:rsidP="00821C81">
      <w:pPr>
        <w:jc w:val="center"/>
        <w:rPr>
          <w:lang w:val="es-EC"/>
        </w:rPr>
      </w:pPr>
      <w:r w:rsidRPr="00647A95">
        <w:rPr>
          <w:noProof/>
          <w:lang w:val="es-EC" w:eastAsia="es-EC"/>
        </w:rPr>
        <w:drawing>
          <wp:inline distT="0" distB="0" distL="0" distR="0" wp14:anchorId="64B4F892" wp14:editId="5C96D1E5">
            <wp:extent cx="3450772" cy="288384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456833" cy="2888907"/>
                    </a:xfrm>
                    <a:prstGeom prst="rect">
                      <a:avLst/>
                    </a:prstGeom>
                  </pic:spPr>
                </pic:pic>
              </a:graphicData>
            </a:graphic>
          </wp:inline>
        </w:drawing>
      </w:r>
    </w:p>
    <w:p w14:paraId="1261C125" w14:textId="07E0A250" w:rsidR="00B641E6" w:rsidRPr="00647A95" w:rsidRDefault="00B641E6" w:rsidP="00B00F3A">
      <w:pPr>
        <w:pStyle w:val="Figuras"/>
        <w:rPr>
          <w:sz w:val="24"/>
          <w:szCs w:val="22"/>
          <w:lang w:val="es-EC"/>
        </w:rPr>
      </w:pPr>
      <w:bookmarkStart w:id="770" w:name="_Toc79761836"/>
      <w:r w:rsidRPr="00647A95">
        <w:rPr>
          <w:lang w:val="es-EC"/>
        </w:rPr>
        <w:t>Pantalla Áreas.</w:t>
      </w:r>
      <w:bookmarkEnd w:id="770"/>
    </w:p>
    <w:p w14:paraId="106F216B" w14:textId="55F27772" w:rsidR="00B641E6" w:rsidRPr="00647A95" w:rsidRDefault="0085643F" w:rsidP="001C6079">
      <w:pPr>
        <w:rPr>
          <w:lang w:val="es-EC"/>
        </w:rPr>
      </w:pPr>
      <w:r w:rsidRPr="00647A95">
        <w:rPr>
          <w:lang w:val="es-EC"/>
        </w:rPr>
        <w:t>En la Figura 2</w:t>
      </w:r>
      <w:r w:rsidR="00E62D0B" w:rsidRPr="00647A95">
        <w:rPr>
          <w:lang w:val="es-EC"/>
        </w:rPr>
        <w:t>5</w:t>
      </w:r>
      <w:r w:rsidR="00B641E6" w:rsidRPr="00647A95">
        <w:rPr>
          <w:lang w:val="es-EC"/>
        </w:rPr>
        <w:t xml:space="preserve"> se muestra la pantalla para el </w:t>
      </w:r>
      <w:r w:rsidR="003F1011" w:rsidRPr="00647A95">
        <w:rPr>
          <w:lang w:val="es-EC"/>
        </w:rPr>
        <w:t>ingreso de las bases de datos digitales, cuyos campos requeridos son: Nombre, Proveedor, Costo, Área/Servicio, Suscripción/Descripción. Finalmente</w:t>
      </w:r>
      <w:ins w:id="771" w:author="Lorena Siguenza" w:date="2021-09-09T23:59:00Z">
        <w:r w:rsidR="00824C14">
          <w:rPr>
            <w:lang w:val="es-EC"/>
          </w:rPr>
          <w:t>,</w:t>
        </w:r>
      </w:ins>
      <w:r w:rsidR="003F1011" w:rsidRPr="00647A95">
        <w:rPr>
          <w:lang w:val="es-EC"/>
        </w:rPr>
        <w:t xml:space="preserve"> se listan los que ya están ingresados en una tabla.</w:t>
      </w:r>
    </w:p>
    <w:p w14:paraId="39499308" w14:textId="0DD5E307" w:rsidR="00F341CC" w:rsidRPr="00647A95" w:rsidRDefault="0085643F" w:rsidP="00821C81">
      <w:pPr>
        <w:jc w:val="center"/>
        <w:rPr>
          <w:lang w:val="es-EC"/>
        </w:rPr>
      </w:pPr>
      <w:r w:rsidRPr="00647A95">
        <w:rPr>
          <w:noProof/>
          <w:lang w:val="es-EC" w:eastAsia="es-EC"/>
        </w:rPr>
        <w:drawing>
          <wp:inline distT="0" distB="0" distL="0" distR="0" wp14:anchorId="2A1C4560" wp14:editId="43B30643">
            <wp:extent cx="3559628" cy="2967163"/>
            <wp:effectExtent l="0" t="0" r="3175"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77958" cy="2982442"/>
                    </a:xfrm>
                    <a:prstGeom prst="rect">
                      <a:avLst/>
                    </a:prstGeom>
                  </pic:spPr>
                </pic:pic>
              </a:graphicData>
            </a:graphic>
          </wp:inline>
        </w:drawing>
      </w:r>
    </w:p>
    <w:p w14:paraId="2760762B" w14:textId="4D02EB38" w:rsidR="003F1011" w:rsidRPr="00647A95" w:rsidRDefault="003F1011" w:rsidP="00B2768C">
      <w:pPr>
        <w:pStyle w:val="Figuras"/>
        <w:rPr>
          <w:sz w:val="24"/>
          <w:szCs w:val="22"/>
          <w:lang w:val="es-EC"/>
        </w:rPr>
      </w:pPr>
      <w:bookmarkStart w:id="772" w:name="_Toc79761837"/>
      <w:r w:rsidRPr="00647A95">
        <w:rPr>
          <w:lang w:val="es-EC"/>
        </w:rPr>
        <w:t xml:space="preserve">Pantalla </w:t>
      </w:r>
      <w:r w:rsidR="00821C81" w:rsidRPr="00647A95">
        <w:rPr>
          <w:lang w:val="es-EC"/>
        </w:rPr>
        <w:t>Base Datos Digital</w:t>
      </w:r>
      <w:r w:rsidRPr="00647A95">
        <w:rPr>
          <w:lang w:val="es-EC"/>
        </w:rPr>
        <w:t>.</w:t>
      </w:r>
      <w:bookmarkEnd w:id="772"/>
    </w:p>
    <w:p w14:paraId="54C72645" w14:textId="5D3019D3" w:rsidR="003F1011" w:rsidRPr="00647A95" w:rsidRDefault="003F1011" w:rsidP="001C6079">
      <w:pPr>
        <w:rPr>
          <w:lang w:val="es-EC"/>
        </w:rPr>
      </w:pPr>
      <w:commentRangeStart w:id="773"/>
      <w:r w:rsidRPr="00647A95">
        <w:rPr>
          <w:lang w:val="es-EC"/>
        </w:rPr>
        <w:lastRenderedPageBreak/>
        <w:t>La pantalla para las estadísticas</w:t>
      </w:r>
      <w:ins w:id="774" w:author="Lorena Siguenza" w:date="2021-09-10T00:01:00Z">
        <w:r w:rsidR="00824C14">
          <w:rPr>
            <w:lang w:val="es-EC"/>
          </w:rPr>
          <w:t xml:space="preserve"> de uso</w:t>
        </w:r>
      </w:ins>
      <w:r w:rsidRPr="00647A95">
        <w:rPr>
          <w:lang w:val="es-EC"/>
        </w:rPr>
        <w:t xml:space="preserve"> de los proveedores se</w:t>
      </w:r>
      <w:r w:rsidR="007033F4" w:rsidRPr="00647A95">
        <w:rPr>
          <w:lang w:val="es-EC"/>
        </w:rPr>
        <w:t xml:space="preserve"> </w:t>
      </w:r>
      <w:r w:rsidR="0085643F" w:rsidRPr="00647A95">
        <w:rPr>
          <w:lang w:val="es-EC"/>
        </w:rPr>
        <w:t>puede visualizar en la Figura 2</w:t>
      </w:r>
      <w:r w:rsidR="002440D7" w:rsidRPr="00647A95">
        <w:rPr>
          <w:lang w:val="es-EC"/>
        </w:rPr>
        <w:t>6</w:t>
      </w:r>
      <w:ins w:id="775" w:author="Lorena Siguenza" w:date="2021-09-10T00:01:00Z">
        <w:r w:rsidR="00824C14">
          <w:rPr>
            <w:lang w:val="es-EC"/>
          </w:rPr>
          <w:t>. Esta pantalla</w:t>
        </w:r>
      </w:ins>
      <w:del w:id="776" w:author="Lorena Siguenza" w:date="2021-09-10T00:01:00Z">
        <w:r w:rsidRPr="00647A95" w:rsidDel="00824C14">
          <w:rPr>
            <w:lang w:val="es-EC"/>
          </w:rPr>
          <w:delText>,</w:delText>
        </w:r>
      </w:del>
      <w:r w:rsidR="002440D7" w:rsidRPr="00647A95">
        <w:rPr>
          <w:lang w:val="es-EC"/>
        </w:rPr>
        <w:t xml:space="preserve"> </w:t>
      </w:r>
      <w:r w:rsidR="0085643F" w:rsidRPr="00647A95">
        <w:rPr>
          <w:lang w:val="es-EC"/>
        </w:rPr>
        <w:t>permite el ingreso y lista</w:t>
      </w:r>
      <w:r w:rsidRPr="00647A95">
        <w:rPr>
          <w:lang w:val="es-EC"/>
        </w:rPr>
        <w:t xml:space="preserve"> </w:t>
      </w:r>
      <w:r w:rsidR="0085643F" w:rsidRPr="00647A95">
        <w:rPr>
          <w:lang w:val="es-EC"/>
        </w:rPr>
        <w:t xml:space="preserve">las estadísticas de búsqueda de </w:t>
      </w:r>
      <w:r w:rsidRPr="00647A95">
        <w:rPr>
          <w:lang w:val="es-EC"/>
        </w:rPr>
        <w:t xml:space="preserve">las bases de datos digitales en una tabla y conforme la selección </w:t>
      </w:r>
      <w:r w:rsidR="0085643F" w:rsidRPr="00647A95">
        <w:rPr>
          <w:lang w:val="es-EC"/>
        </w:rPr>
        <w:t xml:space="preserve">de una de ellas se presenta </w:t>
      </w:r>
      <w:r w:rsidRPr="00647A95">
        <w:rPr>
          <w:lang w:val="es-EC"/>
        </w:rPr>
        <w:t>g</w:t>
      </w:r>
      <w:r w:rsidR="0092788B" w:rsidRPr="00647A95">
        <w:rPr>
          <w:lang w:val="es-EC"/>
        </w:rPr>
        <w:t>ráfico de visualización de la información</w:t>
      </w:r>
      <w:r w:rsidRPr="00647A95">
        <w:rPr>
          <w:lang w:val="es-EC"/>
        </w:rPr>
        <w:t>.</w:t>
      </w:r>
      <w:commentRangeEnd w:id="773"/>
      <w:r w:rsidR="00824C14">
        <w:rPr>
          <w:rStyle w:val="Refdecomentario"/>
        </w:rPr>
        <w:commentReference w:id="773"/>
      </w:r>
    </w:p>
    <w:p w14:paraId="25C7F75C" w14:textId="768F7354" w:rsidR="00F341CC" w:rsidRPr="00647A95" w:rsidRDefault="0085643F" w:rsidP="00821C81">
      <w:pPr>
        <w:jc w:val="center"/>
        <w:rPr>
          <w:lang w:val="es-EC"/>
        </w:rPr>
      </w:pPr>
      <w:r w:rsidRPr="00647A95">
        <w:rPr>
          <w:noProof/>
          <w:lang w:val="es-EC" w:eastAsia="es-EC"/>
        </w:rPr>
        <w:drawing>
          <wp:inline distT="0" distB="0" distL="0" distR="0" wp14:anchorId="3585669A" wp14:editId="27EC4AB6">
            <wp:extent cx="3570514" cy="2907153"/>
            <wp:effectExtent l="0" t="0" r="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76178" cy="2911765"/>
                    </a:xfrm>
                    <a:prstGeom prst="rect">
                      <a:avLst/>
                    </a:prstGeom>
                  </pic:spPr>
                </pic:pic>
              </a:graphicData>
            </a:graphic>
          </wp:inline>
        </w:drawing>
      </w:r>
    </w:p>
    <w:p w14:paraId="5AEAD5B2" w14:textId="20E804F1" w:rsidR="00821C81" w:rsidRPr="00647A95" w:rsidRDefault="00821C81" w:rsidP="00B00F3A">
      <w:pPr>
        <w:pStyle w:val="Figuras"/>
        <w:rPr>
          <w:sz w:val="24"/>
          <w:szCs w:val="22"/>
          <w:lang w:val="es-EC"/>
        </w:rPr>
      </w:pPr>
      <w:bookmarkStart w:id="777" w:name="_Toc79761838"/>
      <w:r w:rsidRPr="00647A95">
        <w:rPr>
          <w:lang w:val="es-EC"/>
        </w:rPr>
        <w:t>Pantalla Estadísticas de los Proveedores.</w:t>
      </w:r>
      <w:bookmarkEnd w:id="777"/>
    </w:p>
    <w:p w14:paraId="6877E721" w14:textId="41C22EDB" w:rsidR="00821C81" w:rsidRPr="00647A95" w:rsidRDefault="003A4519" w:rsidP="001C6079">
      <w:pPr>
        <w:rPr>
          <w:lang w:val="es-EC"/>
        </w:rPr>
      </w:pPr>
      <w:r w:rsidRPr="00647A95">
        <w:rPr>
          <w:lang w:val="es-EC"/>
        </w:rPr>
        <w:t>Finalmente,</w:t>
      </w:r>
      <w:r w:rsidR="00821C81" w:rsidRPr="00647A95">
        <w:rPr>
          <w:lang w:val="es-EC"/>
        </w:rPr>
        <w:t xml:space="preserve"> la pantalla para </w:t>
      </w:r>
      <w:r w:rsidR="0092788B" w:rsidRPr="00647A95">
        <w:rPr>
          <w:lang w:val="es-EC"/>
        </w:rPr>
        <w:t xml:space="preserve">analizar los datos puede visualizar en la Figura </w:t>
      </w:r>
      <w:r w:rsidRPr="00647A95">
        <w:rPr>
          <w:lang w:val="es-EC"/>
        </w:rPr>
        <w:t>27, en</w:t>
      </w:r>
      <w:r w:rsidR="0092788B" w:rsidRPr="00647A95">
        <w:rPr>
          <w:lang w:val="es-EC"/>
        </w:rPr>
        <w:t xml:space="preserve"> la cual se pueden ejecutar operaciones de agrupamiento y análisis estadístico</w:t>
      </w:r>
      <w:r w:rsidR="00821C81" w:rsidRPr="00647A95">
        <w:rPr>
          <w:lang w:val="es-EC"/>
        </w:rPr>
        <w:t>.</w:t>
      </w:r>
    </w:p>
    <w:p w14:paraId="668B8808" w14:textId="3DF627D6" w:rsidR="00F341CC" w:rsidRPr="00647A95" w:rsidRDefault="0092788B" w:rsidP="003C106F">
      <w:pPr>
        <w:jc w:val="center"/>
        <w:rPr>
          <w:lang w:val="es-EC"/>
        </w:rPr>
      </w:pPr>
      <w:r w:rsidRPr="00647A95">
        <w:rPr>
          <w:noProof/>
          <w:lang w:val="es-EC" w:eastAsia="es-EC"/>
        </w:rPr>
        <w:drawing>
          <wp:inline distT="0" distB="0" distL="0" distR="0" wp14:anchorId="1A12FAD2" wp14:editId="757B4A89">
            <wp:extent cx="3298371" cy="2763197"/>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301445" cy="2765772"/>
                    </a:xfrm>
                    <a:prstGeom prst="rect">
                      <a:avLst/>
                    </a:prstGeom>
                  </pic:spPr>
                </pic:pic>
              </a:graphicData>
            </a:graphic>
          </wp:inline>
        </w:drawing>
      </w:r>
    </w:p>
    <w:p w14:paraId="58452B55" w14:textId="42D009BE" w:rsidR="00821C81" w:rsidRPr="00647A95" w:rsidRDefault="0092788B" w:rsidP="00B00F3A">
      <w:pPr>
        <w:pStyle w:val="Figuras"/>
        <w:rPr>
          <w:sz w:val="24"/>
          <w:szCs w:val="22"/>
          <w:lang w:val="es-EC"/>
        </w:rPr>
      </w:pPr>
      <w:bookmarkStart w:id="778" w:name="_Toc79761839"/>
      <w:r w:rsidRPr="00647A95">
        <w:rPr>
          <w:lang w:val="es-EC"/>
        </w:rPr>
        <w:t>Pantalla para el análisis de datos</w:t>
      </w:r>
      <w:r w:rsidR="00821C81" w:rsidRPr="00647A95">
        <w:rPr>
          <w:lang w:val="es-EC"/>
        </w:rPr>
        <w:t>.</w:t>
      </w:r>
      <w:bookmarkEnd w:id="778"/>
    </w:p>
    <w:p w14:paraId="407E6B01" w14:textId="38A43DF4" w:rsidR="00077113" w:rsidRDefault="00077113" w:rsidP="00077113">
      <w:pPr>
        <w:pStyle w:val="Ttulo2"/>
        <w:rPr>
          <w:lang w:val="es-EC"/>
        </w:rPr>
      </w:pPr>
      <w:bookmarkStart w:id="779" w:name="_Toc79763401"/>
      <w:bookmarkStart w:id="780" w:name="_Toc67232769"/>
      <w:r w:rsidRPr="00647A95">
        <w:rPr>
          <w:lang w:val="es-EC"/>
        </w:rPr>
        <w:lastRenderedPageBreak/>
        <w:t>Desarrollo e implementación del prototipo</w:t>
      </w:r>
      <w:bookmarkEnd w:id="779"/>
      <w:r w:rsidRPr="00647A95">
        <w:rPr>
          <w:lang w:val="es-EC"/>
        </w:rPr>
        <w:t xml:space="preserve"> </w:t>
      </w:r>
    </w:p>
    <w:p w14:paraId="2E44D41F" w14:textId="348E20A9" w:rsidR="001D5732" w:rsidRPr="004A0032" w:rsidRDefault="001D5732" w:rsidP="001D5732">
      <w:r>
        <w:t>Para</w:t>
      </w:r>
      <w:r w:rsidRPr="007F58EB">
        <w:t xml:space="preserve"> </w:t>
      </w:r>
      <w:r>
        <w:t xml:space="preserve">la implementación </w:t>
      </w:r>
      <w:r w:rsidRPr="007F58EB">
        <w:t xml:space="preserve">del prototipo </w:t>
      </w:r>
      <w:r>
        <w:t>se utilizó</w:t>
      </w:r>
      <w:r w:rsidRPr="007F58EB">
        <w:t xml:space="preserve"> la arquitectura cliente-servidor</w:t>
      </w:r>
      <w:r>
        <w:t xml:space="preserve"> (Front-end y Back-end</w:t>
      </w:r>
      <w:r w:rsidR="003A4519">
        <w:t>), Modelo</w:t>
      </w:r>
      <w:r>
        <w:t xml:space="preserve"> Vista Controlador (MVC), servicios </w:t>
      </w:r>
      <w:commentRangeStart w:id="781"/>
      <w:r>
        <w:t xml:space="preserve">RESTFul </w:t>
      </w:r>
      <w:commentRangeEnd w:id="781"/>
      <w:r w:rsidR="00CD6B7D">
        <w:rPr>
          <w:rStyle w:val="Refdecomentario"/>
        </w:rPr>
        <w:commentReference w:id="781"/>
      </w:r>
      <w:r>
        <w:t>y algunas tecnologías para desarrollo web, las mismas que son detalladas a continuación.</w:t>
      </w:r>
    </w:p>
    <w:p w14:paraId="218A6C66" w14:textId="77777777" w:rsidR="001D5732" w:rsidRDefault="001D5732" w:rsidP="001D5732">
      <w:pPr>
        <w:pStyle w:val="Ttulo2"/>
        <w:numPr>
          <w:ilvl w:val="2"/>
          <w:numId w:val="1"/>
        </w:numPr>
      </w:pPr>
      <w:bookmarkStart w:id="782" w:name="_Toc79011706"/>
      <w:bookmarkStart w:id="783" w:name="_Toc79763402"/>
      <w:r>
        <w:t>Tecnologías empleadas</w:t>
      </w:r>
      <w:bookmarkEnd w:id="782"/>
      <w:bookmarkEnd w:id="783"/>
    </w:p>
    <w:p w14:paraId="566D554D" w14:textId="30CAC499" w:rsidR="001D5732" w:rsidRDefault="001D5732" w:rsidP="001D5732">
      <w:r>
        <w:t xml:space="preserve">Visual Studio Code es el editor de código fuente utilizado para la implementación del prototipo, con los siguientes lenguajes de </w:t>
      </w:r>
      <w:r w:rsidR="003A4519">
        <w:t>programación</w:t>
      </w:r>
      <w:ins w:id="784" w:author="Lorena Siguenza" w:date="2021-09-10T00:04:00Z">
        <w:r w:rsidR="00CD6B7D">
          <w:t>:</w:t>
        </w:r>
      </w:ins>
      <w:del w:id="785" w:author="Lorena Siguenza" w:date="2021-09-10T00:04:00Z">
        <w:r w:rsidR="003A4519" w:rsidDel="00CD6B7D">
          <w:delText>,</w:delText>
        </w:r>
      </w:del>
      <w:r w:rsidR="003A4519">
        <w:t xml:space="preserve"> </w:t>
      </w:r>
      <w:ins w:id="786" w:author="Lorena Siguenza" w:date="2021-09-10T00:04:00Z">
        <w:r w:rsidR="00CD6B7D">
          <w:t xml:space="preserve">JavaScript </w:t>
        </w:r>
      </w:ins>
      <w:r w:rsidR="003A4519">
        <w:t>en</w:t>
      </w:r>
      <w:r>
        <w:t xml:space="preserve"> el front-end </w:t>
      </w:r>
      <w:del w:id="787" w:author="Lorena Siguenza" w:date="2021-09-10T00:04:00Z">
        <w:r w:rsidDel="00CD6B7D">
          <w:delText xml:space="preserve">JavaScript </w:delText>
        </w:r>
      </w:del>
      <w:r>
        <w:t xml:space="preserve">y </w:t>
      </w:r>
      <w:ins w:id="788" w:author="Lorena Siguenza" w:date="2021-09-10T00:04:00Z">
        <w:r w:rsidR="00CD6B7D">
          <w:t xml:space="preserve">Python </w:t>
        </w:r>
      </w:ins>
      <w:r>
        <w:t>en el back-end</w:t>
      </w:r>
      <w:del w:id="789" w:author="Lorena Siguenza" w:date="2021-09-10T00:04:00Z">
        <w:r w:rsidDel="00CD6B7D">
          <w:delText xml:space="preserve"> Python</w:delText>
        </w:r>
      </w:del>
      <w:r>
        <w:t xml:space="preserve">. </w:t>
      </w:r>
    </w:p>
    <w:p w14:paraId="3B6E596B" w14:textId="77777777" w:rsidR="001D5732" w:rsidRDefault="001D5732" w:rsidP="001D5732">
      <w:r>
        <w:t xml:space="preserve">Tecnologías y Librerías Front-End: </w:t>
      </w:r>
    </w:p>
    <w:p w14:paraId="13692DAC" w14:textId="77777777" w:rsidR="001D5732" w:rsidRDefault="001D5732" w:rsidP="000076C3">
      <w:pPr>
        <w:pStyle w:val="Prrafodelista"/>
        <w:numPr>
          <w:ilvl w:val="0"/>
          <w:numId w:val="19"/>
        </w:numPr>
      </w:pPr>
      <w:r>
        <w:t xml:space="preserve">React: Biblioteca de JavaScript que permite crear interfaces de forma sencilla, se base en componentes que son reutilizables y fáciles de mantener. </w:t>
      </w:r>
    </w:p>
    <w:p w14:paraId="4509E41E" w14:textId="77777777" w:rsidR="001D5732" w:rsidRDefault="001D5732" w:rsidP="000076C3">
      <w:pPr>
        <w:pStyle w:val="Prrafodelista"/>
        <w:numPr>
          <w:ilvl w:val="0"/>
          <w:numId w:val="19"/>
        </w:numPr>
      </w:pPr>
      <w:r>
        <w:t xml:space="preserve">D3: Biblioteca de Java Script para </w:t>
      </w:r>
      <w:commentRangeStart w:id="790"/>
      <w:r>
        <w:t xml:space="preserve">producir </w:t>
      </w:r>
      <w:commentRangeEnd w:id="790"/>
      <w:r w:rsidR="00CD6B7D">
        <w:rPr>
          <w:rStyle w:val="Refdecomentario"/>
        </w:rPr>
        <w:commentReference w:id="790"/>
      </w:r>
      <w:r>
        <w:t xml:space="preserve">a partir de datos infogramas dinámicos e interactivos. </w:t>
      </w:r>
    </w:p>
    <w:p w14:paraId="27813B6D" w14:textId="77777777" w:rsidR="001D5732" w:rsidRDefault="001D5732" w:rsidP="001D5732">
      <w:r>
        <w:t xml:space="preserve">Tecnologías y Librerías Back-End: </w:t>
      </w:r>
    </w:p>
    <w:p w14:paraId="23D186FC" w14:textId="77777777" w:rsidR="001D5732" w:rsidRDefault="001D5732" w:rsidP="000076C3">
      <w:pPr>
        <w:pStyle w:val="Prrafodelista"/>
        <w:numPr>
          <w:ilvl w:val="0"/>
          <w:numId w:val="20"/>
        </w:numPr>
      </w:pPr>
      <w:commentRangeStart w:id="791"/>
      <w:r>
        <w:t xml:space="preserve">Flask: Es un marco web de Python que permite crear rápidamente aplicaciones con un mínimo número de líneas de código. </w:t>
      </w:r>
    </w:p>
    <w:p w14:paraId="383448D7" w14:textId="77777777" w:rsidR="001D5732" w:rsidRDefault="008D4670" w:rsidP="000076C3">
      <w:pPr>
        <w:pStyle w:val="Prrafodelista"/>
        <w:numPr>
          <w:ilvl w:val="0"/>
          <w:numId w:val="20"/>
        </w:numPr>
      </w:pPr>
      <w:hyperlink r:id="rId42" w:history="1">
        <w:r w:rsidR="001D5732" w:rsidRPr="00EA1AEA">
          <w:t>Flask-SQLAlchemy</w:t>
        </w:r>
      </w:hyperlink>
      <w:r w:rsidR="001D5732">
        <w:t>: Maneja el modelo de datos de la aplicación.</w:t>
      </w:r>
    </w:p>
    <w:p w14:paraId="48DB2B09" w14:textId="77777777" w:rsidR="001D5732" w:rsidRDefault="001D5732" w:rsidP="000076C3">
      <w:pPr>
        <w:pStyle w:val="Prrafodelista"/>
        <w:numPr>
          <w:ilvl w:val="0"/>
          <w:numId w:val="20"/>
        </w:numPr>
      </w:pPr>
      <w:r w:rsidRPr="00EA1AEA">
        <w:t>Pymysql</w:t>
      </w:r>
      <w:r>
        <w:t>: Permite la interacción con base de datos mysql.</w:t>
      </w:r>
    </w:p>
    <w:p w14:paraId="1B0EC453" w14:textId="77777777" w:rsidR="001D5732" w:rsidRDefault="001D5732" w:rsidP="000076C3">
      <w:pPr>
        <w:pStyle w:val="Prrafodelista"/>
        <w:numPr>
          <w:ilvl w:val="0"/>
          <w:numId w:val="20"/>
        </w:numPr>
      </w:pPr>
      <w:r>
        <w:t>M</w:t>
      </w:r>
      <w:r w:rsidRPr="00EA1AEA">
        <w:t>arshmallow-sqlalchemy</w:t>
      </w:r>
      <w:r>
        <w:t>: Biblioteca de serialización y deserialización de objetos.</w:t>
      </w:r>
    </w:p>
    <w:p w14:paraId="208E65A4" w14:textId="5934A668" w:rsidR="001D5732" w:rsidRDefault="001D5732" w:rsidP="000076C3">
      <w:pPr>
        <w:pStyle w:val="Prrafodelista"/>
        <w:numPr>
          <w:ilvl w:val="0"/>
          <w:numId w:val="20"/>
        </w:numPr>
      </w:pPr>
      <w:r>
        <w:t xml:space="preserve">Scholar.py: Módulo que permite recuperar información sobre el autor y las publicaciones de Google </w:t>
      </w:r>
      <w:del w:id="792" w:author="Lorena Siguenza" w:date="2021-09-10T00:05:00Z">
        <w:r w:rsidDel="00CD6B7D">
          <w:delText>Scholar</w:delText>
        </w:r>
      </w:del>
      <w:ins w:id="793" w:author="Lorena Siguenza" w:date="2021-09-10T00:05:00Z">
        <w:r w:rsidR="00CD6B7D">
          <w:t>Académico</w:t>
        </w:r>
      </w:ins>
      <w:r>
        <w:t xml:space="preserve">. </w:t>
      </w:r>
    </w:p>
    <w:p w14:paraId="11DE14FB" w14:textId="53E0CF3A" w:rsidR="001D5732" w:rsidRDefault="001D5732" w:rsidP="000076C3">
      <w:pPr>
        <w:pStyle w:val="Prrafodelista"/>
        <w:numPr>
          <w:ilvl w:val="0"/>
          <w:numId w:val="20"/>
        </w:numPr>
      </w:pPr>
      <w:r>
        <w:t>S</w:t>
      </w:r>
      <w:r w:rsidRPr="0010529B">
        <w:t>craperapi-sdk</w:t>
      </w:r>
      <w:r>
        <w:t>: Prote</w:t>
      </w:r>
      <w:ins w:id="794" w:author="Lorena Siguenza" w:date="2021-09-10T00:05:00Z">
        <w:r w:rsidR="00CD6B7D">
          <w:t>g</w:t>
        </w:r>
      </w:ins>
      <w:del w:id="795" w:author="Lorena Siguenza" w:date="2021-09-10T00:05:00Z">
        <w:r w:rsidDel="00CD6B7D">
          <w:delText>j</w:delText>
        </w:r>
      </w:del>
      <w:r>
        <w:t xml:space="preserve">e el rastreador web contra solicitudes bloqueadas, fallas proxy, fugas ip, fallas de navegador y CAPTCHA. </w:t>
      </w:r>
    </w:p>
    <w:p w14:paraId="0FD790D7" w14:textId="77777777" w:rsidR="001D5732" w:rsidRDefault="001D5732" w:rsidP="000076C3">
      <w:pPr>
        <w:pStyle w:val="Prrafodelista"/>
        <w:numPr>
          <w:ilvl w:val="0"/>
          <w:numId w:val="20"/>
        </w:numPr>
      </w:pPr>
      <w:r w:rsidRPr="0010529B">
        <w:t>-U flask-cors</w:t>
      </w:r>
      <w:r>
        <w:t xml:space="preserve">: Habilita los </w:t>
      </w:r>
      <w:commentRangeStart w:id="796"/>
      <w:r>
        <w:t xml:space="preserve">cors </w:t>
      </w:r>
      <w:commentRangeEnd w:id="796"/>
      <w:r w:rsidR="00CD6B7D">
        <w:rPr>
          <w:rStyle w:val="Refdecomentario"/>
        </w:rPr>
        <w:commentReference w:id="796"/>
      </w:r>
      <w:r>
        <w:t>que permite el acceso a los recursos a través de los servicios RESTful.</w:t>
      </w:r>
    </w:p>
    <w:p w14:paraId="5BDC4FA9" w14:textId="77777777" w:rsidR="001D5732" w:rsidRDefault="001D5732" w:rsidP="000076C3">
      <w:pPr>
        <w:pStyle w:val="Prrafodelista"/>
        <w:numPr>
          <w:ilvl w:val="0"/>
          <w:numId w:val="20"/>
        </w:numPr>
      </w:pPr>
      <w:r w:rsidRPr="0010529B">
        <w:t>Numpy</w:t>
      </w:r>
      <w:r>
        <w:t>: Crea vectores y matrices grandes multidimensionales junto con una gran colección de funciones matemáticas de alto nivel.</w:t>
      </w:r>
    </w:p>
    <w:p w14:paraId="2DE8F225" w14:textId="77777777" w:rsidR="001D5732" w:rsidRDefault="001D5732" w:rsidP="000076C3">
      <w:pPr>
        <w:pStyle w:val="Prrafodelista"/>
        <w:numPr>
          <w:ilvl w:val="0"/>
          <w:numId w:val="20"/>
        </w:numPr>
      </w:pPr>
      <w:r>
        <w:t>Pandas: Herramienta de manipulación y análisis de datos.</w:t>
      </w:r>
    </w:p>
    <w:p w14:paraId="5C9E308F" w14:textId="77777777" w:rsidR="001D5732" w:rsidRDefault="001D5732" w:rsidP="000076C3">
      <w:pPr>
        <w:pStyle w:val="Prrafodelista"/>
        <w:numPr>
          <w:ilvl w:val="0"/>
          <w:numId w:val="20"/>
        </w:numPr>
      </w:pPr>
      <w:r w:rsidRPr="0010529B">
        <w:t>Sklearn</w:t>
      </w:r>
      <w:r>
        <w:t>: Biblioteca de software de aprendizaje automático.</w:t>
      </w:r>
    </w:p>
    <w:p w14:paraId="3BB9C3DA" w14:textId="77777777" w:rsidR="001D5732" w:rsidRDefault="001D5732" w:rsidP="000076C3">
      <w:pPr>
        <w:pStyle w:val="Prrafodelista"/>
        <w:numPr>
          <w:ilvl w:val="0"/>
          <w:numId w:val="20"/>
        </w:numPr>
      </w:pPr>
      <w:r w:rsidRPr="0010529B">
        <w:t>Networkx</w:t>
      </w:r>
      <w:r>
        <w:t>: Estudios de grafo y análisis de redes.</w:t>
      </w:r>
      <w:commentRangeEnd w:id="791"/>
      <w:r w:rsidR="00CD6B7D">
        <w:rPr>
          <w:rStyle w:val="Refdecomentario"/>
        </w:rPr>
        <w:commentReference w:id="791"/>
      </w:r>
    </w:p>
    <w:p w14:paraId="609B5D3B" w14:textId="77777777" w:rsidR="001D5732" w:rsidRDefault="001D5732" w:rsidP="001D5732"/>
    <w:p w14:paraId="435494DF" w14:textId="77777777" w:rsidR="001D5732" w:rsidRDefault="001D5732" w:rsidP="001D5732">
      <w:r>
        <w:lastRenderedPageBreak/>
        <w:t xml:space="preserve">Tecnologías Base de Datos: </w:t>
      </w:r>
    </w:p>
    <w:p w14:paraId="1EE01331" w14:textId="77777777" w:rsidR="001D5732" w:rsidRPr="007F58EB" w:rsidRDefault="001D5732" w:rsidP="000076C3">
      <w:pPr>
        <w:pStyle w:val="Prrafodelista"/>
        <w:numPr>
          <w:ilvl w:val="0"/>
          <w:numId w:val="21"/>
        </w:numPr>
      </w:pPr>
      <w:r>
        <w:t xml:space="preserve">Mysql: Gestor de base de datos para el almacenamiento de las publicaciones y las referencias con sus respectivos atributos y relaciones. </w:t>
      </w:r>
    </w:p>
    <w:p w14:paraId="154D1306" w14:textId="77777777" w:rsidR="001D5732" w:rsidRDefault="001D5732" w:rsidP="001D5732">
      <w:pPr>
        <w:pStyle w:val="Ttulo2"/>
        <w:numPr>
          <w:ilvl w:val="2"/>
          <w:numId w:val="1"/>
        </w:numPr>
      </w:pPr>
      <w:bookmarkStart w:id="797" w:name="_Toc79011707"/>
      <w:bookmarkStart w:id="798" w:name="_Toc79763403"/>
      <w:r>
        <w:t>Prototipo implementado</w:t>
      </w:r>
      <w:bookmarkEnd w:id="797"/>
      <w:bookmarkEnd w:id="798"/>
    </w:p>
    <w:p w14:paraId="48DF86F3" w14:textId="77777777" w:rsidR="001D5732" w:rsidRPr="00151154" w:rsidRDefault="001D5732" w:rsidP="001D5732">
      <w:r>
        <w:t xml:space="preserve">El prototipo tiene un menú con nueve opciones desde el ingreso y mantenimiento de publicaciones y referencias hasta el análisis de datos. </w:t>
      </w:r>
    </w:p>
    <w:p w14:paraId="4248F3D7" w14:textId="77777777" w:rsidR="001D5732" w:rsidRDefault="001D5732" w:rsidP="001D5732">
      <w:pPr>
        <w:pStyle w:val="Ttulo2"/>
        <w:numPr>
          <w:ilvl w:val="3"/>
          <w:numId w:val="1"/>
        </w:numPr>
      </w:pPr>
      <w:r>
        <w:t xml:space="preserve"> </w:t>
      </w:r>
      <w:bookmarkStart w:id="799" w:name="_Toc79011708"/>
      <w:bookmarkStart w:id="800" w:name="_Toc79763404"/>
      <w:r>
        <w:t>Sección Publicaciones</w:t>
      </w:r>
      <w:bookmarkEnd w:id="799"/>
      <w:bookmarkEnd w:id="800"/>
    </w:p>
    <w:p w14:paraId="03BF579A" w14:textId="77777777" w:rsidR="001D5732" w:rsidRDefault="001D5732" w:rsidP="001D5732">
      <w:commentRangeStart w:id="801"/>
      <w:r>
        <w:t>En</w:t>
      </w:r>
      <w:commentRangeEnd w:id="801"/>
      <w:r w:rsidR="002A7C08">
        <w:rPr>
          <w:rStyle w:val="Refdecomentario"/>
        </w:rPr>
        <w:commentReference w:id="801"/>
      </w:r>
      <w:r>
        <w:t xml:space="preserve"> la Figura 28 se puede visualizar la pantalla para el mantenimiento y visualización de las publicaciones. El ingreso se hace a través de un archivo de Excel con los siguientes campos: url de la publicación, titulo, titulo alternativo, palabras </w:t>
      </w:r>
      <w:r w:rsidRPr="004562E7">
        <w:t>c</w:t>
      </w:r>
      <w:r>
        <w:t xml:space="preserve">lave, abstract, resumen, nombre área frascati amplio, nombre área frascati específico, nombre área unesco amplio, nombre área unesco específico, tipo </w:t>
      </w:r>
      <w:r w:rsidRPr="004562E7">
        <w:t>publicación</w:t>
      </w:r>
      <w:r>
        <w:t xml:space="preserve">, año </w:t>
      </w:r>
      <w:r w:rsidRPr="004562E7">
        <w:t>publicación</w:t>
      </w:r>
      <w:r>
        <w:t xml:space="preserve">, nombre medio </w:t>
      </w:r>
      <w:r w:rsidRPr="004562E7">
        <w:t>publicación</w:t>
      </w:r>
      <w:r>
        <w:t xml:space="preserve">, link de la </w:t>
      </w:r>
      <w:r w:rsidRPr="004562E7">
        <w:t>revista</w:t>
      </w:r>
      <w:r>
        <w:t xml:space="preserve">, doi, nombre de la base de datos digital, estado de la </w:t>
      </w:r>
      <w:r w:rsidRPr="004562E7">
        <w:t>publicación</w:t>
      </w:r>
      <w:r>
        <w:t xml:space="preserve">, enlace del documento, factor de impacto, cuartil, </w:t>
      </w:r>
      <w:r w:rsidRPr="004562E7">
        <w:t>identificación</w:t>
      </w:r>
      <w:r>
        <w:t xml:space="preserve"> del autor, orden del autor, nombre del autor, nombre de la </w:t>
      </w:r>
      <w:r w:rsidRPr="004562E7">
        <w:t>afiliación</w:t>
      </w:r>
      <w:r>
        <w:t>.</w:t>
      </w:r>
    </w:p>
    <w:p w14:paraId="5E904FEA" w14:textId="77777777" w:rsidR="001D5732" w:rsidRDefault="001D5732" w:rsidP="001D5732">
      <w:r>
        <w:rPr>
          <w:noProof/>
          <w:lang w:val="es-EC" w:eastAsia="es-EC"/>
        </w:rPr>
        <w:drawing>
          <wp:inline distT="0" distB="0" distL="0" distR="0" wp14:anchorId="6B4BB4E7" wp14:editId="5267EF63">
            <wp:extent cx="5400040" cy="277241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2772410"/>
                    </a:xfrm>
                    <a:prstGeom prst="rect">
                      <a:avLst/>
                    </a:prstGeom>
                  </pic:spPr>
                </pic:pic>
              </a:graphicData>
            </a:graphic>
          </wp:inline>
        </w:drawing>
      </w:r>
    </w:p>
    <w:p w14:paraId="61569AD9" w14:textId="77777777" w:rsidR="001D5732" w:rsidRPr="00B12E9E" w:rsidRDefault="001D5732" w:rsidP="000076C3">
      <w:pPr>
        <w:pStyle w:val="Figuras"/>
        <w:numPr>
          <w:ilvl w:val="0"/>
          <w:numId w:val="10"/>
        </w:numPr>
        <w:rPr>
          <w:sz w:val="24"/>
          <w:szCs w:val="22"/>
        </w:rPr>
      </w:pPr>
      <w:bookmarkStart w:id="802" w:name="_Toc79011751"/>
      <w:bookmarkStart w:id="803" w:name="_Toc79761840"/>
      <w:r>
        <w:t>Pantalla Publicaciones.</w:t>
      </w:r>
      <w:bookmarkEnd w:id="802"/>
      <w:bookmarkEnd w:id="803"/>
    </w:p>
    <w:p w14:paraId="527F64AD" w14:textId="77777777" w:rsidR="001D5732" w:rsidRDefault="001D5732" w:rsidP="001D5732"/>
    <w:p w14:paraId="7C46259F" w14:textId="77777777" w:rsidR="001D5732" w:rsidRDefault="001D5732" w:rsidP="001D5732">
      <w:r>
        <w:lastRenderedPageBreak/>
        <w:t>Los servicios web utilizados para la funcionalidad de esta pantalla se describen en la Tabla 8.</w:t>
      </w:r>
    </w:p>
    <w:tbl>
      <w:tblPr>
        <w:tblStyle w:val="Tablaconcuadrcula"/>
        <w:tblW w:w="8613" w:type="dxa"/>
        <w:tblLayout w:type="fixed"/>
        <w:tblLook w:val="04A0" w:firstRow="1" w:lastRow="0" w:firstColumn="1" w:lastColumn="0" w:noHBand="0" w:noVBand="1"/>
      </w:tblPr>
      <w:tblGrid>
        <w:gridCol w:w="2093"/>
        <w:gridCol w:w="1984"/>
        <w:gridCol w:w="1277"/>
        <w:gridCol w:w="1558"/>
        <w:gridCol w:w="1701"/>
      </w:tblGrid>
      <w:tr w:rsidR="001D5732" w14:paraId="13A039FD" w14:textId="77777777" w:rsidTr="001D5732">
        <w:tc>
          <w:tcPr>
            <w:tcW w:w="2093" w:type="dxa"/>
          </w:tcPr>
          <w:p w14:paraId="2A1E50BB" w14:textId="77777777" w:rsidR="001D5732" w:rsidRPr="00623BEF" w:rsidRDefault="001D5732" w:rsidP="001D5732">
            <w:pPr>
              <w:rPr>
                <w:b/>
                <w:sz w:val="20"/>
                <w:szCs w:val="20"/>
              </w:rPr>
            </w:pPr>
            <w:r w:rsidRPr="00623BEF">
              <w:rPr>
                <w:b/>
                <w:sz w:val="20"/>
                <w:szCs w:val="20"/>
              </w:rPr>
              <w:t>Nombre del WS</w:t>
            </w:r>
          </w:p>
        </w:tc>
        <w:tc>
          <w:tcPr>
            <w:tcW w:w="1984" w:type="dxa"/>
          </w:tcPr>
          <w:p w14:paraId="680BD519" w14:textId="77777777" w:rsidR="001D5732" w:rsidRPr="00623BEF" w:rsidRDefault="001D5732" w:rsidP="001D5732">
            <w:pPr>
              <w:rPr>
                <w:b/>
                <w:sz w:val="20"/>
                <w:szCs w:val="20"/>
              </w:rPr>
            </w:pPr>
            <w:r>
              <w:rPr>
                <w:b/>
                <w:sz w:val="20"/>
                <w:szCs w:val="20"/>
              </w:rPr>
              <w:t>Descripción</w:t>
            </w:r>
          </w:p>
        </w:tc>
        <w:tc>
          <w:tcPr>
            <w:tcW w:w="1277" w:type="dxa"/>
          </w:tcPr>
          <w:p w14:paraId="28FAFEA5" w14:textId="77777777" w:rsidR="001D5732" w:rsidRPr="00623BEF" w:rsidRDefault="001D5732" w:rsidP="001D5732">
            <w:pPr>
              <w:rPr>
                <w:b/>
                <w:sz w:val="20"/>
                <w:szCs w:val="20"/>
              </w:rPr>
            </w:pPr>
            <w:r w:rsidRPr="00623BEF">
              <w:rPr>
                <w:b/>
                <w:sz w:val="20"/>
                <w:szCs w:val="20"/>
              </w:rPr>
              <w:t>Tipo</w:t>
            </w:r>
          </w:p>
        </w:tc>
        <w:tc>
          <w:tcPr>
            <w:tcW w:w="1558" w:type="dxa"/>
          </w:tcPr>
          <w:p w14:paraId="4007BC42" w14:textId="77777777" w:rsidR="001D5732" w:rsidRPr="00623BEF" w:rsidRDefault="001D5732" w:rsidP="001D5732">
            <w:pPr>
              <w:rPr>
                <w:b/>
                <w:sz w:val="20"/>
                <w:szCs w:val="20"/>
              </w:rPr>
            </w:pPr>
            <w:r w:rsidRPr="00623BEF">
              <w:rPr>
                <w:b/>
                <w:sz w:val="20"/>
                <w:szCs w:val="20"/>
              </w:rPr>
              <w:t>Entrada</w:t>
            </w:r>
          </w:p>
        </w:tc>
        <w:tc>
          <w:tcPr>
            <w:tcW w:w="1701" w:type="dxa"/>
          </w:tcPr>
          <w:p w14:paraId="03CE1249" w14:textId="77777777" w:rsidR="001D5732" w:rsidRPr="00623BEF" w:rsidRDefault="001D5732" w:rsidP="001D5732">
            <w:pPr>
              <w:rPr>
                <w:b/>
                <w:sz w:val="20"/>
                <w:szCs w:val="20"/>
              </w:rPr>
            </w:pPr>
            <w:r w:rsidRPr="00623BEF">
              <w:rPr>
                <w:b/>
                <w:sz w:val="20"/>
                <w:szCs w:val="20"/>
              </w:rPr>
              <w:t>Salida</w:t>
            </w:r>
          </w:p>
        </w:tc>
      </w:tr>
      <w:tr w:rsidR="001D5732" w14:paraId="4249CEDC" w14:textId="77777777" w:rsidTr="001D5732">
        <w:trPr>
          <w:trHeight w:val="864"/>
        </w:trPr>
        <w:tc>
          <w:tcPr>
            <w:tcW w:w="2093" w:type="dxa"/>
          </w:tcPr>
          <w:p w14:paraId="04DD4C9F" w14:textId="77777777" w:rsidR="001D5732" w:rsidRPr="00623BEF" w:rsidRDefault="001D5732" w:rsidP="001D5732">
            <w:pPr>
              <w:rPr>
                <w:sz w:val="20"/>
                <w:szCs w:val="20"/>
              </w:rPr>
            </w:pPr>
            <w:r w:rsidRPr="00623BEF">
              <w:rPr>
                <w:sz w:val="20"/>
                <w:szCs w:val="20"/>
              </w:rPr>
              <w:t>http://localhost:5000/articulo/insertar</w:t>
            </w:r>
          </w:p>
        </w:tc>
        <w:tc>
          <w:tcPr>
            <w:tcW w:w="1984" w:type="dxa"/>
          </w:tcPr>
          <w:p w14:paraId="38D11B98" w14:textId="77777777" w:rsidR="001D5732" w:rsidRDefault="001D5732" w:rsidP="001D5732">
            <w:pPr>
              <w:rPr>
                <w:sz w:val="20"/>
                <w:szCs w:val="20"/>
              </w:rPr>
            </w:pPr>
            <w:r>
              <w:rPr>
                <w:sz w:val="20"/>
                <w:szCs w:val="20"/>
              </w:rPr>
              <w:t>Ingresar Publicaciones</w:t>
            </w:r>
          </w:p>
        </w:tc>
        <w:tc>
          <w:tcPr>
            <w:tcW w:w="1277" w:type="dxa"/>
          </w:tcPr>
          <w:p w14:paraId="491C7A06" w14:textId="77777777" w:rsidR="001D5732" w:rsidRPr="00623BEF" w:rsidRDefault="001D5732" w:rsidP="001D5732">
            <w:pPr>
              <w:rPr>
                <w:sz w:val="20"/>
                <w:szCs w:val="20"/>
              </w:rPr>
            </w:pPr>
            <w:r>
              <w:rPr>
                <w:sz w:val="20"/>
                <w:szCs w:val="20"/>
              </w:rPr>
              <w:t>POST</w:t>
            </w:r>
          </w:p>
        </w:tc>
        <w:tc>
          <w:tcPr>
            <w:tcW w:w="1558" w:type="dxa"/>
          </w:tcPr>
          <w:p w14:paraId="64820FEB" w14:textId="77777777" w:rsidR="001D5732" w:rsidRPr="00623BEF" w:rsidRDefault="001D5732" w:rsidP="001D5732">
            <w:pPr>
              <w:rPr>
                <w:sz w:val="20"/>
                <w:szCs w:val="20"/>
              </w:rPr>
            </w:pPr>
            <w:r w:rsidRPr="00623BEF">
              <w:rPr>
                <w:sz w:val="20"/>
                <w:szCs w:val="20"/>
              </w:rPr>
              <w:t xml:space="preserve">Publicaciones: Archivo Excel </w:t>
            </w:r>
          </w:p>
        </w:tc>
        <w:tc>
          <w:tcPr>
            <w:tcW w:w="1701" w:type="dxa"/>
          </w:tcPr>
          <w:p w14:paraId="6CA99F1B" w14:textId="77777777" w:rsidR="001D5732" w:rsidRPr="00623BEF" w:rsidRDefault="001D5732" w:rsidP="001D5732">
            <w:pPr>
              <w:rPr>
                <w:sz w:val="20"/>
                <w:szCs w:val="20"/>
              </w:rPr>
            </w:pPr>
            <w:r w:rsidRPr="00623BEF">
              <w:rPr>
                <w:sz w:val="20"/>
                <w:szCs w:val="20"/>
              </w:rPr>
              <w:t>Notificación del proceso</w:t>
            </w:r>
          </w:p>
        </w:tc>
      </w:tr>
      <w:tr w:rsidR="001D5732" w14:paraId="600C31E0" w14:textId="77777777" w:rsidTr="001D5732">
        <w:tc>
          <w:tcPr>
            <w:tcW w:w="2093" w:type="dxa"/>
          </w:tcPr>
          <w:p w14:paraId="2491B819" w14:textId="77777777" w:rsidR="001D5732" w:rsidRPr="00623BEF" w:rsidRDefault="001D5732" w:rsidP="001D5732">
            <w:pPr>
              <w:rPr>
                <w:sz w:val="20"/>
                <w:szCs w:val="20"/>
              </w:rPr>
            </w:pPr>
            <w:r w:rsidRPr="00623BEF">
              <w:rPr>
                <w:sz w:val="20"/>
                <w:szCs w:val="20"/>
              </w:rPr>
              <w:t>http://localhost:5000/articulo/listar</w:t>
            </w:r>
          </w:p>
        </w:tc>
        <w:tc>
          <w:tcPr>
            <w:tcW w:w="1984" w:type="dxa"/>
          </w:tcPr>
          <w:p w14:paraId="05505953" w14:textId="77777777" w:rsidR="001D5732" w:rsidRDefault="001D5732" w:rsidP="001D5732">
            <w:pPr>
              <w:rPr>
                <w:sz w:val="20"/>
                <w:szCs w:val="20"/>
              </w:rPr>
            </w:pPr>
            <w:r>
              <w:rPr>
                <w:sz w:val="20"/>
                <w:szCs w:val="20"/>
              </w:rPr>
              <w:t>Lista Publicaciones</w:t>
            </w:r>
          </w:p>
        </w:tc>
        <w:tc>
          <w:tcPr>
            <w:tcW w:w="1277" w:type="dxa"/>
          </w:tcPr>
          <w:p w14:paraId="767F6824" w14:textId="77777777" w:rsidR="001D5732" w:rsidRPr="00623BEF" w:rsidRDefault="001D5732" w:rsidP="001D5732">
            <w:pPr>
              <w:rPr>
                <w:sz w:val="20"/>
                <w:szCs w:val="20"/>
              </w:rPr>
            </w:pPr>
            <w:r>
              <w:rPr>
                <w:sz w:val="20"/>
                <w:szCs w:val="20"/>
              </w:rPr>
              <w:t>GET</w:t>
            </w:r>
          </w:p>
        </w:tc>
        <w:tc>
          <w:tcPr>
            <w:tcW w:w="1558" w:type="dxa"/>
          </w:tcPr>
          <w:p w14:paraId="10CB269D" w14:textId="77777777" w:rsidR="001D5732" w:rsidRPr="00623BEF" w:rsidRDefault="001D5732" w:rsidP="001D5732">
            <w:pPr>
              <w:rPr>
                <w:sz w:val="20"/>
                <w:szCs w:val="20"/>
              </w:rPr>
            </w:pPr>
            <w:r w:rsidRPr="00623BEF">
              <w:rPr>
                <w:sz w:val="20"/>
                <w:szCs w:val="20"/>
              </w:rPr>
              <w:t>Sin Parámetros</w:t>
            </w:r>
          </w:p>
        </w:tc>
        <w:tc>
          <w:tcPr>
            <w:tcW w:w="1701" w:type="dxa"/>
          </w:tcPr>
          <w:p w14:paraId="5C95207D" w14:textId="77777777" w:rsidR="001D5732" w:rsidRPr="00623BEF" w:rsidRDefault="001D5732" w:rsidP="001D5732">
            <w:pPr>
              <w:rPr>
                <w:sz w:val="20"/>
                <w:szCs w:val="20"/>
              </w:rPr>
            </w:pPr>
            <w:r>
              <w:rPr>
                <w:sz w:val="20"/>
                <w:szCs w:val="20"/>
              </w:rPr>
              <w:t>Lista &lt;Publicaciones&gt;</w:t>
            </w:r>
          </w:p>
        </w:tc>
      </w:tr>
      <w:tr w:rsidR="001D5732" w14:paraId="7FE2748B" w14:textId="77777777" w:rsidTr="001D5732">
        <w:tc>
          <w:tcPr>
            <w:tcW w:w="2093" w:type="dxa"/>
          </w:tcPr>
          <w:p w14:paraId="4EE24FBE" w14:textId="77777777" w:rsidR="001D5732" w:rsidRPr="00623BEF" w:rsidRDefault="001D5732" w:rsidP="001D5732">
            <w:pPr>
              <w:rPr>
                <w:sz w:val="20"/>
                <w:szCs w:val="20"/>
              </w:rPr>
            </w:pPr>
            <w:r w:rsidRPr="00623BEF">
              <w:rPr>
                <w:sz w:val="20"/>
                <w:szCs w:val="20"/>
              </w:rPr>
              <w:t>http://localhost:5000/articulo/eliminar</w:t>
            </w:r>
          </w:p>
        </w:tc>
        <w:tc>
          <w:tcPr>
            <w:tcW w:w="1984" w:type="dxa"/>
          </w:tcPr>
          <w:p w14:paraId="5B19FF0B" w14:textId="77777777" w:rsidR="001D5732" w:rsidRDefault="001D5732" w:rsidP="001D5732">
            <w:pPr>
              <w:rPr>
                <w:sz w:val="20"/>
                <w:szCs w:val="20"/>
              </w:rPr>
            </w:pPr>
            <w:r>
              <w:rPr>
                <w:sz w:val="20"/>
                <w:szCs w:val="20"/>
              </w:rPr>
              <w:t>Elimina una publicación</w:t>
            </w:r>
          </w:p>
        </w:tc>
        <w:tc>
          <w:tcPr>
            <w:tcW w:w="1277" w:type="dxa"/>
          </w:tcPr>
          <w:p w14:paraId="0F5A2CBB" w14:textId="77777777" w:rsidR="001D5732" w:rsidRPr="00623BEF" w:rsidRDefault="001D5732" w:rsidP="001D5732">
            <w:pPr>
              <w:rPr>
                <w:sz w:val="20"/>
                <w:szCs w:val="20"/>
              </w:rPr>
            </w:pPr>
            <w:r>
              <w:rPr>
                <w:sz w:val="20"/>
                <w:szCs w:val="20"/>
              </w:rPr>
              <w:t>GET</w:t>
            </w:r>
          </w:p>
        </w:tc>
        <w:tc>
          <w:tcPr>
            <w:tcW w:w="1558" w:type="dxa"/>
          </w:tcPr>
          <w:p w14:paraId="1172AC59" w14:textId="77777777" w:rsidR="001D5732" w:rsidRPr="00623BEF" w:rsidRDefault="001D5732" w:rsidP="001D5732">
            <w:pPr>
              <w:rPr>
                <w:sz w:val="20"/>
                <w:szCs w:val="20"/>
              </w:rPr>
            </w:pPr>
            <w:r>
              <w:rPr>
                <w:sz w:val="20"/>
                <w:szCs w:val="20"/>
              </w:rPr>
              <w:t>Id del Articulo</w:t>
            </w:r>
          </w:p>
        </w:tc>
        <w:tc>
          <w:tcPr>
            <w:tcW w:w="1701" w:type="dxa"/>
          </w:tcPr>
          <w:p w14:paraId="774A7E76" w14:textId="77777777" w:rsidR="001D5732" w:rsidRPr="00623BEF" w:rsidRDefault="001D5732" w:rsidP="001D5732">
            <w:pPr>
              <w:rPr>
                <w:sz w:val="20"/>
                <w:szCs w:val="20"/>
              </w:rPr>
            </w:pPr>
            <w:r w:rsidRPr="00623BEF">
              <w:rPr>
                <w:sz w:val="20"/>
                <w:szCs w:val="20"/>
              </w:rPr>
              <w:t>Notificación del proceso</w:t>
            </w:r>
          </w:p>
        </w:tc>
      </w:tr>
      <w:tr w:rsidR="001D5732" w14:paraId="7B7B8D29" w14:textId="77777777" w:rsidTr="001D5732">
        <w:tc>
          <w:tcPr>
            <w:tcW w:w="2093" w:type="dxa"/>
          </w:tcPr>
          <w:p w14:paraId="2D9DE61E" w14:textId="77777777" w:rsidR="001D5732" w:rsidRPr="00623BEF" w:rsidRDefault="001D5732" w:rsidP="001D5732">
            <w:pPr>
              <w:rPr>
                <w:sz w:val="20"/>
                <w:szCs w:val="20"/>
              </w:rPr>
            </w:pPr>
            <w:r w:rsidRPr="00623BEF">
              <w:rPr>
                <w:sz w:val="20"/>
                <w:szCs w:val="20"/>
              </w:rPr>
              <w:t>http://localhost:5000/articulo/actualizar</w:t>
            </w:r>
          </w:p>
        </w:tc>
        <w:tc>
          <w:tcPr>
            <w:tcW w:w="1984" w:type="dxa"/>
          </w:tcPr>
          <w:p w14:paraId="1D91DCD9" w14:textId="77777777" w:rsidR="001D5732" w:rsidRDefault="001D5732" w:rsidP="001D5732">
            <w:pPr>
              <w:rPr>
                <w:sz w:val="20"/>
                <w:szCs w:val="20"/>
              </w:rPr>
            </w:pPr>
            <w:r>
              <w:rPr>
                <w:sz w:val="20"/>
                <w:szCs w:val="20"/>
              </w:rPr>
              <w:t>Actualiza campos de una publicación</w:t>
            </w:r>
          </w:p>
        </w:tc>
        <w:tc>
          <w:tcPr>
            <w:tcW w:w="1277" w:type="dxa"/>
          </w:tcPr>
          <w:p w14:paraId="7FD24366" w14:textId="77777777" w:rsidR="001D5732" w:rsidRPr="00623BEF" w:rsidRDefault="001D5732" w:rsidP="001D5732">
            <w:pPr>
              <w:rPr>
                <w:sz w:val="20"/>
                <w:szCs w:val="20"/>
              </w:rPr>
            </w:pPr>
            <w:r>
              <w:rPr>
                <w:sz w:val="20"/>
                <w:szCs w:val="20"/>
              </w:rPr>
              <w:t>POST</w:t>
            </w:r>
          </w:p>
        </w:tc>
        <w:tc>
          <w:tcPr>
            <w:tcW w:w="1558" w:type="dxa"/>
          </w:tcPr>
          <w:p w14:paraId="4070A6B3" w14:textId="77777777" w:rsidR="001D5732" w:rsidRPr="00623BEF" w:rsidRDefault="001D5732" w:rsidP="001D5732">
            <w:pPr>
              <w:rPr>
                <w:sz w:val="20"/>
                <w:szCs w:val="20"/>
              </w:rPr>
            </w:pPr>
            <w:r w:rsidRPr="00623BEF">
              <w:rPr>
                <w:sz w:val="20"/>
                <w:szCs w:val="20"/>
              </w:rPr>
              <w:t>Autor, titulo, año publicación, tipo publicación, cuartil.</w:t>
            </w:r>
          </w:p>
        </w:tc>
        <w:tc>
          <w:tcPr>
            <w:tcW w:w="1701" w:type="dxa"/>
          </w:tcPr>
          <w:p w14:paraId="3CB80A9A" w14:textId="77777777" w:rsidR="001D5732" w:rsidRPr="00623BEF" w:rsidRDefault="001D5732" w:rsidP="001D5732">
            <w:pPr>
              <w:rPr>
                <w:sz w:val="20"/>
                <w:szCs w:val="20"/>
              </w:rPr>
            </w:pPr>
            <w:r w:rsidRPr="00623BEF">
              <w:rPr>
                <w:sz w:val="20"/>
                <w:szCs w:val="20"/>
              </w:rPr>
              <w:t>Notificación del proceso</w:t>
            </w:r>
          </w:p>
        </w:tc>
      </w:tr>
      <w:tr w:rsidR="001D5732" w14:paraId="31EEF4D7" w14:textId="77777777" w:rsidTr="001D5732">
        <w:tc>
          <w:tcPr>
            <w:tcW w:w="2093" w:type="dxa"/>
          </w:tcPr>
          <w:p w14:paraId="4DE34838" w14:textId="77777777" w:rsidR="001D5732" w:rsidRPr="00623BEF" w:rsidRDefault="001D5732" w:rsidP="001D5732">
            <w:pPr>
              <w:rPr>
                <w:sz w:val="20"/>
                <w:szCs w:val="20"/>
              </w:rPr>
            </w:pPr>
            <w:r w:rsidRPr="00623BEF">
              <w:rPr>
                <w:sz w:val="20"/>
                <w:szCs w:val="20"/>
              </w:rPr>
              <w:t>http://localhost:5000/referencia/insertarManual</w:t>
            </w:r>
          </w:p>
        </w:tc>
        <w:tc>
          <w:tcPr>
            <w:tcW w:w="1984" w:type="dxa"/>
          </w:tcPr>
          <w:p w14:paraId="23565C98" w14:textId="77777777" w:rsidR="001D5732" w:rsidRDefault="001D5732" w:rsidP="001D5732">
            <w:pPr>
              <w:rPr>
                <w:sz w:val="20"/>
                <w:szCs w:val="20"/>
              </w:rPr>
            </w:pPr>
            <w:r>
              <w:rPr>
                <w:sz w:val="20"/>
                <w:szCs w:val="20"/>
              </w:rPr>
              <w:t>Inserta referencias de forma manual</w:t>
            </w:r>
          </w:p>
        </w:tc>
        <w:tc>
          <w:tcPr>
            <w:tcW w:w="1277" w:type="dxa"/>
          </w:tcPr>
          <w:p w14:paraId="432AFB4D" w14:textId="77777777" w:rsidR="001D5732" w:rsidRPr="00623BEF" w:rsidRDefault="001D5732" w:rsidP="001D5732">
            <w:pPr>
              <w:rPr>
                <w:sz w:val="20"/>
                <w:szCs w:val="20"/>
              </w:rPr>
            </w:pPr>
            <w:r>
              <w:rPr>
                <w:sz w:val="20"/>
                <w:szCs w:val="20"/>
              </w:rPr>
              <w:t>POST</w:t>
            </w:r>
          </w:p>
        </w:tc>
        <w:tc>
          <w:tcPr>
            <w:tcW w:w="1558" w:type="dxa"/>
          </w:tcPr>
          <w:p w14:paraId="62F788C5" w14:textId="77777777" w:rsidR="001D5732" w:rsidRPr="00623BEF" w:rsidRDefault="001D5732" w:rsidP="001D5732">
            <w:pPr>
              <w:rPr>
                <w:sz w:val="20"/>
                <w:szCs w:val="20"/>
              </w:rPr>
            </w:pPr>
            <w:r>
              <w:rPr>
                <w:sz w:val="20"/>
                <w:szCs w:val="20"/>
              </w:rPr>
              <w:t xml:space="preserve">Id del Articulo, </w:t>
            </w:r>
            <w:r w:rsidRPr="00623BEF">
              <w:rPr>
                <w:sz w:val="20"/>
                <w:szCs w:val="20"/>
              </w:rPr>
              <w:t>referencia</w:t>
            </w:r>
          </w:p>
        </w:tc>
        <w:tc>
          <w:tcPr>
            <w:tcW w:w="1701" w:type="dxa"/>
          </w:tcPr>
          <w:p w14:paraId="4D46D890" w14:textId="77777777" w:rsidR="001D5732" w:rsidRPr="00623BEF" w:rsidRDefault="001D5732" w:rsidP="001D5732">
            <w:pPr>
              <w:rPr>
                <w:sz w:val="20"/>
                <w:szCs w:val="20"/>
              </w:rPr>
            </w:pPr>
            <w:r w:rsidRPr="00623BEF">
              <w:rPr>
                <w:sz w:val="20"/>
                <w:szCs w:val="20"/>
              </w:rPr>
              <w:t>Notificación del proceso</w:t>
            </w:r>
          </w:p>
        </w:tc>
      </w:tr>
      <w:tr w:rsidR="001D5732" w14:paraId="094D5EB3" w14:textId="77777777" w:rsidTr="001D5732">
        <w:tc>
          <w:tcPr>
            <w:tcW w:w="2093" w:type="dxa"/>
          </w:tcPr>
          <w:p w14:paraId="37339E7E" w14:textId="77777777" w:rsidR="001D5732" w:rsidRPr="00623BEF" w:rsidRDefault="001D5732" w:rsidP="001D5732">
            <w:pPr>
              <w:rPr>
                <w:sz w:val="20"/>
                <w:szCs w:val="20"/>
              </w:rPr>
            </w:pPr>
            <w:r w:rsidRPr="00623BEF">
              <w:rPr>
                <w:sz w:val="20"/>
                <w:szCs w:val="20"/>
              </w:rPr>
              <w:t>http://localhost:5000/referencia/insertarAutomatico</w:t>
            </w:r>
          </w:p>
        </w:tc>
        <w:tc>
          <w:tcPr>
            <w:tcW w:w="1984" w:type="dxa"/>
          </w:tcPr>
          <w:p w14:paraId="52541F10" w14:textId="77777777" w:rsidR="001D5732" w:rsidRDefault="001D5732" w:rsidP="001D5732">
            <w:pPr>
              <w:rPr>
                <w:sz w:val="20"/>
                <w:szCs w:val="20"/>
              </w:rPr>
            </w:pPr>
            <w:r>
              <w:rPr>
                <w:sz w:val="20"/>
                <w:szCs w:val="20"/>
              </w:rPr>
              <w:t>Inserta referencias de forma automática</w:t>
            </w:r>
          </w:p>
        </w:tc>
        <w:tc>
          <w:tcPr>
            <w:tcW w:w="1277" w:type="dxa"/>
          </w:tcPr>
          <w:p w14:paraId="00389A1C" w14:textId="77777777" w:rsidR="001D5732" w:rsidRPr="00623BEF" w:rsidRDefault="001D5732" w:rsidP="001D5732">
            <w:pPr>
              <w:rPr>
                <w:sz w:val="20"/>
                <w:szCs w:val="20"/>
              </w:rPr>
            </w:pPr>
            <w:r>
              <w:rPr>
                <w:sz w:val="20"/>
                <w:szCs w:val="20"/>
              </w:rPr>
              <w:t>POST</w:t>
            </w:r>
          </w:p>
        </w:tc>
        <w:tc>
          <w:tcPr>
            <w:tcW w:w="1558" w:type="dxa"/>
          </w:tcPr>
          <w:p w14:paraId="167CC9DD" w14:textId="77777777" w:rsidR="001D5732" w:rsidRPr="00623BEF" w:rsidRDefault="001D5732" w:rsidP="001D5732">
            <w:pPr>
              <w:rPr>
                <w:sz w:val="20"/>
                <w:szCs w:val="20"/>
              </w:rPr>
            </w:pPr>
            <w:r>
              <w:rPr>
                <w:sz w:val="20"/>
                <w:szCs w:val="20"/>
              </w:rPr>
              <w:t>Id del Articulo , Nombre de la Base de Datos Digital</w:t>
            </w:r>
          </w:p>
        </w:tc>
        <w:tc>
          <w:tcPr>
            <w:tcW w:w="1701" w:type="dxa"/>
          </w:tcPr>
          <w:p w14:paraId="4C58E4C6" w14:textId="77777777" w:rsidR="001D5732" w:rsidRPr="00623BEF" w:rsidRDefault="001D5732" w:rsidP="001D5732">
            <w:pPr>
              <w:rPr>
                <w:sz w:val="20"/>
                <w:szCs w:val="20"/>
              </w:rPr>
            </w:pPr>
            <w:r w:rsidRPr="00623BEF">
              <w:rPr>
                <w:sz w:val="20"/>
                <w:szCs w:val="20"/>
              </w:rPr>
              <w:t>Notificación del proceso</w:t>
            </w:r>
          </w:p>
        </w:tc>
      </w:tr>
      <w:tr w:rsidR="001D5732" w14:paraId="7B57D2FA" w14:textId="77777777" w:rsidTr="001D5732">
        <w:tc>
          <w:tcPr>
            <w:tcW w:w="2093" w:type="dxa"/>
          </w:tcPr>
          <w:p w14:paraId="7836ABC0" w14:textId="77777777" w:rsidR="001D5732" w:rsidRPr="00623BEF" w:rsidRDefault="001D5732" w:rsidP="001D5732">
            <w:pPr>
              <w:rPr>
                <w:sz w:val="20"/>
                <w:szCs w:val="20"/>
              </w:rPr>
            </w:pPr>
            <w:r w:rsidRPr="00623BEF">
              <w:rPr>
                <w:sz w:val="20"/>
                <w:szCs w:val="20"/>
              </w:rPr>
              <w:t>http://localhost:5000/referencia/eliminar</w:t>
            </w:r>
          </w:p>
        </w:tc>
        <w:tc>
          <w:tcPr>
            <w:tcW w:w="1984" w:type="dxa"/>
          </w:tcPr>
          <w:p w14:paraId="6467E3D4" w14:textId="77777777" w:rsidR="001D5732" w:rsidRPr="00623BEF" w:rsidRDefault="001D5732" w:rsidP="001D5732">
            <w:pPr>
              <w:rPr>
                <w:sz w:val="20"/>
                <w:szCs w:val="20"/>
              </w:rPr>
            </w:pPr>
            <w:r>
              <w:rPr>
                <w:sz w:val="20"/>
                <w:szCs w:val="20"/>
              </w:rPr>
              <w:t>Elimina una referencia</w:t>
            </w:r>
          </w:p>
        </w:tc>
        <w:tc>
          <w:tcPr>
            <w:tcW w:w="1277" w:type="dxa"/>
          </w:tcPr>
          <w:p w14:paraId="009C1842" w14:textId="77777777" w:rsidR="001D5732" w:rsidRPr="00623BEF" w:rsidRDefault="001D5732" w:rsidP="001D5732">
            <w:pPr>
              <w:rPr>
                <w:sz w:val="20"/>
                <w:szCs w:val="20"/>
              </w:rPr>
            </w:pPr>
            <w:r w:rsidRPr="00623BEF">
              <w:rPr>
                <w:sz w:val="20"/>
                <w:szCs w:val="20"/>
              </w:rPr>
              <w:t>G</w:t>
            </w:r>
            <w:r>
              <w:rPr>
                <w:sz w:val="20"/>
                <w:szCs w:val="20"/>
              </w:rPr>
              <w:t>ET</w:t>
            </w:r>
          </w:p>
        </w:tc>
        <w:tc>
          <w:tcPr>
            <w:tcW w:w="1558" w:type="dxa"/>
          </w:tcPr>
          <w:p w14:paraId="7F5B4017" w14:textId="77777777" w:rsidR="001D5732" w:rsidRPr="00623BEF" w:rsidRDefault="001D5732" w:rsidP="001D5732">
            <w:pPr>
              <w:rPr>
                <w:sz w:val="20"/>
                <w:szCs w:val="20"/>
              </w:rPr>
            </w:pPr>
            <w:r>
              <w:rPr>
                <w:sz w:val="20"/>
                <w:szCs w:val="20"/>
              </w:rPr>
              <w:t>Id de la Referencia</w:t>
            </w:r>
          </w:p>
        </w:tc>
        <w:tc>
          <w:tcPr>
            <w:tcW w:w="1701" w:type="dxa"/>
          </w:tcPr>
          <w:p w14:paraId="6AB6A153" w14:textId="77777777" w:rsidR="001D5732" w:rsidRPr="00623BEF" w:rsidRDefault="001D5732" w:rsidP="001D5732">
            <w:pPr>
              <w:rPr>
                <w:sz w:val="20"/>
                <w:szCs w:val="20"/>
              </w:rPr>
            </w:pPr>
            <w:r w:rsidRPr="00623BEF">
              <w:rPr>
                <w:sz w:val="20"/>
                <w:szCs w:val="20"/>
              </w:rPr>
              <w:t>Notificación del proceso</w:t>
            </w:r>
          </w:p>
        </w:tc>
      </w:tr>
      <w:tr w:rsidR="001D5732" w14:paraId="508FEEB4" w14:textId="77777777" w:rsidTr="001D5732">
        <w:tc>
          <w:tcPr>
            <w:tcW w:w="2093" w:type="dxa"/>
          </w:tcPr>
          <w:p w14:paraId="7345BB40" w14:textId="77777777" w:rsidR="001D5732" w:rsidRPr="00623BEF" w:rsidRDefault="001D5732" w:rsidP="001D5732">
            <w:pPr>
              <w:rPr>
                <w:sz w:val="20"/>
                <w:szCs w:val="20"/>
              </w:rPr>
            </w:pPr>
            <w:r w:rsidRPr="00623BEF">
              <w:rPr>
                <w:sz w:val="20"/>
                <w:szCs w:val="20"/>
              </w:rPr>
              <w:t>http://localhost:5000/referencia/listarReferenciasPorIdArticulo</w:t>
            </w:r>
          </w:p>
        </w:tc>
        <w:tc>
          <w:tcPr>
            <w:tcW w:w="1984" w:type="dxa"/>
          </w:tcPr>
          <w:p w14:paraId="552D7EF5" w14:textId="77777777" w:rsidR="001D5732" w:rsidRDefault="001D5732" w:rsidP="001D5732">
            <w:pPr>
              <w:rPr>
                <w:sz w:val="20"/>
                <w:szCs w:val="20"/>
              </w:rPr>
            </w:pPr>
            <w:r>
              <w:rPr>
                <w:sz w:val="20"/>
                <w:szCs w:val="20"/>
              </w:rPr>
              <w:t>Lista Referencias por Articulo</w:t>
            </w:r>
          </w:p>
        </w:tc>
        <w:tc>
          <w:tcPr>
            <w:tcW w:w="1277" w:type="dxa"/>
          </w:tcPr>
          <w:p w14:paraId="4D6C6ED2" w14:textId="77777777" w:rsidR="001D5732" w:rsidRPr="00623BEF" w:rsidRDefault="001D5732" w:rsidP="001D5732">
            <w:pPr>
              <w:rPr>
                <w:sz w:val="20"/>
                <w:szCs w:val="20"/>
              </w:rPr>
            </w:pPr>
            <w:r>
              <w:rPr>
                <w:sz w:val="20"/>
                <w:szCs w:val="20"/>
              </w:rPr>
              <w:t>GET</w:t>
            </w:r>
          </w:p>
        </w:tc>
        <w:tc>
          <w:tcPr>
            <w:tcW w:w="1558" w:type="dxa"/>
          </w:tcPr>
          <w:p w14:paraId="53E444C1" w14:textId="77777777" w:rsidR="001D5732" w:rsidRPr="00623BEF" w:rsidRDefault="001D5732" w:rsidP="001D5732">
            <w:pPr>
              <w:rPr>
                <w:sz w:val="20"/>
                <w:szCs w:val="20"/>
              </w:rPr>
            </w:pPr>
            <w:r>
              <w:rPr>
                <w:sz w:val="20"/>
                <w:szCs w:val="20"/>
              </w:rPr>
              <w:t>Id del Articulo</w:t>
            </w:r>
          </w:p>
        </w:tc>
        <w:tc>
          <w:tcPr>
            <w:tcW w:w="1701" w:type="dxa"/>
          </w:tcPr>
          <w:p w14:paraId="772E917A" w14:textId="77777777" w:rsidR="001D5732" w:rsidRPr="00623BEF" w:rsidRDefault="001D5732" w:rsidP="001D5732">
            <w:pPr>
              <w:rPr>
                <w:sz w:val="20"/>
                <w:szCs w:val="20"/>
              </w:rPr>
            </w:pPr>
            <w:r>
              <w:rPr>
                <w:sz w:val="20"/>
                <w:szCs w:val="20"/>
              </w:rPr>
              <w:t>Lista &lt;</w:t>
            </w:r>
            <w:r w:rsidRPr="00623BEF">
              <w:rPr>
                <w:sz w:val="20"/>
                <w:szCs w:val="20"/>
              </w:rPr>
              <w:t>Referencias</w:t>
            </w:r>
            <w:r>
              <w:rPr>
                <w:sz w:val="20"/>
                <w:szCs w:val="20"/>
              </w:rPr>
              <w:t>&gt;</w:t>
            </w:r>
            <w:r w:rsidRPr="00623BEF">
              <w:rPr>
                <w:sz w:val="20"/>
                <w:szCs w:val="20"/>
              </w:rPr>
              <w:t xml:space="preserve"> </w:t>
            </w:r>
          </w:p>
        </w:tc>
      </w:tr>
      <w:tr w:rsidR="001D5732" w14:paraId="05E2FE2C" w14:textId="77777777" w:rsidTr="001D5732">
        <w:tc>
          <w:tcPr>
            <w:tcW w:w="2093" w:type="dxa"/>
          </w:tcPr>
          <w:p w14:paraId="3CC5531F" w14:textId="77777777" w:rsidR="001D5732" w:rsidRPr="00623BEF" w:rsidRDefault="001D5732" w:rsidP="001D5732">
            <w:pPr>
              <w:rPr>
                <w:sz w:val="20"/>
                <w:szCs w:val="20"/>
              </w:rPr>
            </w:pPr>
            <w:r w:rsidRPr="00623BEF">
              <w:rPr>
                <w:sz w:val="20"/>
                <w:szCs w:val="20"/>
              </w:rPr>
              <w:t>http://localhost:5000/detalleReferencia/listaDetalleReferenciaPorIdArticulo</w:t>
            </w:r>
          </w:p>
        </w:tc>
        <w:tc>
          <w:tcPr>
            <w:tcW w:w="1984" w:type="dxa"/>
          </w:tcPr>
          <w:p w14:paraId="79129D08" w14:textId="77777777" w:rsidR="001D5732" w:rsidRDefault="001D5732" w:rsidP="001D5732">
            <w:pPr>
              <w:rPr>
                <w:sz w:val="20"/>
                <w:szCs w:val="20"/>
              </w:rPr>
            </w:pPr>
            <w:r>
              <w:rPr>
                <w:sz w:val="20"/>
                <w:szCs w:val="20"/>
              </w:rPr>
              <w:t>Lista Detalle Referencia Por Articulo</w:t>
            </w:r>
          </w:p>
        </w:tc>
        <w:tc>
          <w:tcPr>
            <w:tcW w:w="1277" w:type="dxa"/>
          </w:tcPr>
          <w:p w14:paraId="5A1F34C4" w14:textId="77777777" w:rsidR="001D5732" w:rsidRPr="00623BEF" w:rsidRDefault="001D5732" w:rsidP="001D5732">
            <w:pPr>
              <w:rPr>
                <w:sz w:val="20"/>
                <w:szCs w:val="20"/>
              </w:rPr>
            </w:pPr>
            <w:r>
              <w:rPr>
                <w:sz w:val="20"/>
                <w:szCs w:val="20"/>
              </w:rPr>
              <w:t>GET</w:t>
            </w:r>
          </w:p>
        </w:tc>
        <w:tc>
          <w:tcPr>
            <w:tcW w:w="1558" w:type="dxa"/>
          </w:tcPr>
          <w:p w14:paraId="7A381C97" w14:textId="77777777" w:rsidR="001D5732" w:rsidRPr="00623BEF" w:rsidRDefault="001D5732" w:rsidP="001D5732">
            <w:pPr>
              <w:rPr>
                <w:sz w:val="20"/>
                <w:szCs w:val="20"/>
              </w:rPr>
            </w:pPr>
            <w:r>
              <w:rPr>
                <w:sz w:val="20"/>
                <w:szCs w:val="20"/>
              </w:rPr>
              <w:t>Id del Articulo</w:t>
            </w:r>
          </w:p>
        </w:tc>
        <w:tc>
          <w:tcPr>
            <w:tcW w:w="1701" w:type="dxa"/>
          </w:tcPr>
          <w:p w14:paraId="55ADC171" w14:textId="77777777" w:rsidR="001D5732" w:rsidRPr="00623BEF" w:rsidRDefault="001D5732" w:rsidP="001D5732">
            <w:pPr>
              <w:rPr>
                <w:sz w:val="20"/>
                <w:szCs w:val="20"/>
              </w:rPr>
            </w:pPr>
            <w:r>
              <w:rPr>
                <w:sz w:val="20"/>
                <w:szCs w:val="20"/>
              </w:rPr>
              <w:t>Lista &lt;</w:t>
            </w:r>
            <w:r w:rsidRPr="00623BEF">
              <w:rPr>
                <w:sz w:val="20"/>
                <w:szCs w:val="20"/>
              </w:rPr>
              <w:t>Detalle Referencia</w:t>
            </w:r>
            <w:r>
              <w:rPr>
                <w:sz w:val="20"/>
                <w:szCs w:val="20"/>
              </w:rPr>
              <w:t>&gt;</w:t>
            </w:r>
            <w:r w:rsidRPr="00623BEF">
              <w:rPr>
                <w:sz w:val="20"/>
                <w:szCs w:val="20"/>
              </w:rPr>
              <w:t xml:space="preserve"> </w:t>
            </w:r>
          </w:p>
        </w:tc>
      </w:tr>
    </w:tbl>
    <w:p w14:paraId="703D8399" w14:textId="77777777" w:rsidR="001D5732" w:rsidRPr="00F50DD6" w:rsidRDefault="001D5732" w:rsidP="001D5732">
      <w:pPr>
        <w:pStyle w:val="Tablas"/>
      </w:pPr>
      <w:bookmarkStart w:id="804" w:name="_Toc79011762"/>
      <w:bookmarkStart w:id="805" w:name="_Toc79761871"/>
      <w:r>
        <w:t>Servicios Web Pantalla Publicaciones.</w:t>
      </w:r>
      <w:bookmarkEnd w:id="804"/>
      <w:bookmarkEnd w:id="805"/>
    </w:p>
    <w:p w14:paraId="02EE6578" w14:textId="77777777" w:rsidR="001D5732" w:rsidRPr="00151154" w:rsidRDefault="001D5732" w:rsidP="001D5732"/>
    <w:p w14:paraId="0EB75AD4" w14:textId="77777777" w:rsidR="001D5732" w:rsidRDefault="001D5732" w:rsidP="001D5732"/>
    <w:p w14:paraId="2B242D45" w14:textId="77777777" w:rsidR="001D5732" w:rsidRDefault="001D5732" w:rsidP="001D5732">
      <w:pPr>
        <w:pStyle w:val="Ttulo2"/>
        <w:numPr>
          <w:ilvl w:val="3"/>
          <w:numId w:val="1"/>
        </w:numPr>
      </w:pPr>
      <w:bookmarkStart w:id="806" w:name="_Toc79011709"/>
      <w:bookmarkStart w:id="807" w:name="_Toc79763405"/>
      <w:r>
        <w:lastRenderedPageBreak/>
        <w:t xml:space="preserve">Sección </w:t>
      </w:r>
      <w:commentRangeStart w:id="808"/>
      <w:r>
        <w:t>Autores</w:t>
      </w:r>
      <w:bookmarkEnd w:id="806"/>
      <w:bookmarkEnd w:id="807"/>
      <w:commentRangeEnd w:id="808"/>
      <w:r w:rsidR="002A7C08">
        <w:rPr>
          <w:rStyle w:val="Refdecomentario"/>
          <w:rFonts w:eastAsiaTheme="minorHAnsi" w:cstheme="minorBidi"/>
          <w:b w:val="0"/>
        </w:rPr>
        <w:commentReference w:id="808"/>
      </w:r>
    </w:p>
    <w:p w14:paraId="25E967AA" w14:textId="77777777" w:rsidR="001D5732" w:rsidRDefault="001D5732" w:rsidP="001D5732">
      <w:r>
        <w:t>El detalle de la pantalla de Autores se puede ver en la Figura 29, en la cual se ingresan los autores por artículo a través de un archivo de Excel con los siguientes campos: nombre de la base de datos digital, titulo, año de publicación, identificación del autor, orden del autor y nombre del autor.</w:t>
      </w:r>
    </w:p>
    <w:p w14:paraId="063AB60F" w14:textId="77777777" w:rsidR="001D5732" w:rsidRDefault="001D5732" w:rsidP="001D5732">
      <w:r>
        <w:rPr>
          <w:noProof/>
          <w:lang w:val="es-EC" w:eastAsia="es-EC"/>
        </w:rPr>
        <w:drawing>
          <wp:inline distT="0" distB="0" distL="0" distR="0" wp14:anchorId="78579156" wp14:editId="526F916B">
            <wp:extent cx="5400040" cy="2588207"/>
            <wp:effectExtent l="0" t="0" r="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2588207"/>
                    </a:xfrm>
                    <a:prstGeom prst="rect">
                      <a:avLst/>
                    </a:prstGeom>
                  </pic:spPr>
                </pic:pic>
              </a:graphicData>
            </a:graphic>
          </wp:inline>
        </w:drawing>
      </w:r>
    </w:p>
    <w:p w14:paraId="15671400" w14:textId="77777777" w:rsidR="001D5732" w:rsidRDefault="001D5732" w:rsidP="000076C3">
      <w:pPr>
        <w:pStyle w:val="Figuras"/>
        <w:numPr>
          <w:ilvl w:val="0"/>
          <w:numId w:val="10"/>
        </w:numPr>
      </w:pPr>
      <w:bookmarkStart w:id="809" w:name="_Toc79011752"/>
      <w:bookmarkStart w:id="810" w:name="_Toc79761841"/>
      <w:r>
        <w:t>Pantalla Autores.</w:t>
      </w:r>
      <w:bookmarkEnd w:id="809"/>
      <w:bookmarkEnd w:id="810"/>
    </w:p>
    <w:p w14:paraId="2E770078" w14:textId="77777777" w:rsidR="001D5732" w:rsidRPr="004509F2" w:rsidRDefault="001D5732" w:rsidP="001D5732">
      <w:r>
        <w:t xml:space="preserve">En la Tabla 9 se encuentran los servicios web utilizados para la funcionalidad de la pantalla de Autores: </w:t>
      </w:r>
    </w:p>
    <w:tbl>
      <w:tblPr>
        <w:tblStyle w:val="Tablaconcuadrcula"/>
        <w:tblW w:w="8613" w:type="dxa"/>
        <w:tblLayout w:type="fixed"/>
        <w:tblLook w:val="04A0" w:firstRow="1" w:lastRow="0" w:firstColumn="1" w:lastColumn="0" w:noHBand="0" w:noVBand="1"/>
      </w:tblPr>
      <w:tblGrid>
        <w:gridCol w:w="2093"/>
        <w:gridCol w:w="1984"/>
        <w:gridCol w:w="993"/>
        <w:gridCol w:w="1842"/>
        <w:gridCol w:w="1701"/>
      </w:tblGrid>
      <w:tr w:rsidR="001D5732" w14:paraId="5AA34590" w14:textId="77777777" w:rsidTr="001D5732">
        <w:tc>
          <w:tcPr>
            <w:tcW w:w="2093" w:type="dxa"/>
          </w:tcPr>
          <w:p w14:paraId="2659C57A" w14:textId="77777777" w:rsidR="001D5732" w:rsidRPr="00F74283" w:rsidRDefault="001D5732" w:rsidP="001D5732">
            <w:pPr>
              <w:rPr>
                <w:b/>
                <w:sz w:val="20"/>
                <w:szCs w:val="20"/>
              </w:rPr>
            </w:pPr>
            <w:r w:rsidRPr="00F74283">
              <w:rPr>
                <w:b/>
                <w:sz w:val="20"/>
                <w:szCs w:val="20"/>
              </w:rPr>
              <w:t>Nombre del WS</w:t>
            </w:r>
          </w:p>
        </w:tc>
        <w:tc>
          <w:tcPr>
            <w:tcW w:w="1984" w:type="dxa"/>
          </w:tcPr>
          <w:p w14:paraId="5CF9908B" w14:textId="77777777" w:rsidR="001D5732" w:rsidRPr="00F74283" w:rsidRDefault="001D5732" w:rsidP="001D5732">
            <w:pPr>
              <w:rPr>
                <w:b/>
                <w:sz w:val="20"/>
                <w:szCs w:val="20"/>
              </w:rPr>
            </w:pPr>
            <w:r w:rsidRPr="00F74283">
              <w:rPr>
                <w:b/>
                <w:sz w:val="20"/>
                <w:szCs w:val="20"/>
              </w:rPr>
              <w:t>Descripción</w:t>
            </w:r>
          </w:p>
        </w:tc>
        <w:tc>
          <w:tcPr>
            <w:tcW w:w="993" w:type="dxa"/>
          </w:tcPr>
          <w:p w14:paraId="6D2AF950" w14:textId="77777777" w:rsidR="001D5732" w:rsidRPr="00F74283" w:rsidRDefault="001D5732" w:rsidP="001D5732">
            <w:pPr>
              <w:rPr>
                <w:b/>
                <w:sz w:val="20"/>
                <w:szCs w:val="20"/>
              </w:rPr>
            </w:pPr>
            <w:r w:rsidRPr="00F74283">
              <w:rPr>
                <w:b/>
                <w:sz w:val="20"/>
                <w:szCs w:val="20"/>
              </w:rPr>
              <w:t>Tipo</w:t>
            </w:r>
          </w:p>
        </w:tc>
        <w:tc>
          <w:tcPr>
            <w:tcW w:w="1842" w:type="dxa"/>
          </w:tcPr>
          <w:p w14:paraId="24AB6395" w14:textId="77777777" w:rsidR="001D5732" w:rsidRPr="00F74283" w:rsidRDefault="001D5732" w:rsidP="001D5732">
            <w:pPr>
              <w:rPr>
                <w:b/>
                <w:sz w:val="20"/>
                <w:szCs w:val="20"/>
              </w:rPr>
            </w:pPr>
            <w:r w:rsidRPr="00F74283">
              <w:rPr>
                <w:b/>
                <w:sz w:val="20"/>
                <w:szCs w:val="20"/>
              </w:rPr>
              <w:t>Entrada</w:t>
            </w:r>
          </w:p>
        </w:tc>
        <w:tc>
          <w:tcPr>
            <w:tcW w:w="1701" w:type="dxa"/>
          </w:tcPr>
          <w:p w14:paraId="5E1805CC" w14:textId="77777777" w:rsidR="001D5732" w:rsidRPr="00F74283" w:rsidRDefault="001D5732" w:rsidP="001D5732">
            <w:pPr>
              <w:rPr>
                <w:b/>
                <w:sz w:val="20"/>
                <w:szCs w:val="20"/>
              </w:rPr>
            </w:pPr>
            <w:r w:rsidRPr="00F74283">
              <w:rPr>
                <w:b/>
                <w:sz w:val="20"/>
                <w:szCs w:val="20"/>
              </w:rPr>
              <w:t>Salida</w:t>
            </w:r>
          </w:p>
        </w:tc>
      </w:tr>
      <w:tr w:rsidR="001D5732" w14:paraId="3FDABDBD" w14:textId="77777777" w:rsidTr="001D5732">
        <w:trPr>
          <w:trHeight w:val="864"/>
        </w:trPr>
        <w:tc>
          <w:tcPr>
            <w:tcW w:w="2093" w:type="dxa"/>
          </w:tcPr>
          <w:p w14:paraId="44B09914" w14:textId="77777777" w:rsidR="001D5732" w:rsidRPr="00E41212" w:rsidRDefault="001D5732" w:rsidP="001D5732">
            <w:pPr>
              <w:rPr>
                <w:sz w:val="20"/>
                <w:szCs w:val="20"/>
              </w:rPr>
            </w:pPr>
            <w:r w:rsidRPr="005A555C">
              <w:rPr>
                <w:sz w:val="20"/>
                <w:szCs w:val="20"/>
              </w:rPr>
              <w:t>http://localhost:5000/autor/insertar</w:t>
            </w:r>
          </w:p>
        </w:tc>
        <w:tc>
          <w:tcPr>
            <w:tcW w:w="1984" w:type="dxa"/>
          </w:tcPr>
          <w:p w14:paraId="45ED6018" w14:textId="77777777" w:rsidR="001D5732" w:rsidRPr="00E41212" w:rsidRDefault="001D5732" w:rsidP="001D5732">
            <w:pPr>
              <w:rPr>
                <w:sz w:val="20"/>
                <w:szCs w:val="20"/>
              </w:rPr>
            </w:pPr>
            <w:r>
              <w:rPr>
                <w:sz w:val="20"/>
                <w:szCs w:val="20"/>
              </w:rPr>
              <w:t>Ingresar Autores</w:t>
            </w:r>
          </w:p>
        </w:tc>
        <w:tc>
          <w:tcPr>
            <w:tcW w:w="993" w:type="dxa"/>
          </w:tcPr>
          <w:p w14:paraId="3E8C4BAA" w14:textId="77777777" w:rsidR="001D5732" w:rsidRPr="00E41212" w:rsidRDefault="001D5732" w:rsidP="001D5732">
            <w:pPr>
              <w:rPr>
                <w:sz w:val="20"/>
                <w:szCs w:val="20"/>
              </w:rPr>
            </w:pPr>
            <w:r>
              <w:rPr>
                <w:sz w:val="20"/>
                <w:szCs w:val="20"/>
              </w:rPr>
              <w:t>POST</w:t>
            </w:r>
          </w:p>
        </w:tc>
        <w:tc>
          <w:tcPr>
            <w:tcW w:w="1842" w:type="dxa"/>
          </w:tcPr>
          <w:p w14:paraId="273F9585" w14:textId="77777777" w:rsidR="001D5732" w:rsidRPr="00E41212" w:rsidRDefault="001D5732" w:rsidP="001D5732">
            <w:pPr>
              <w:rPr>
                <w:sz w:val="20"/>
                <w:szCs w:val="20"/>
              </w:rPr>
            </w:pPr>
            <w:r>
              <w:rPr>
                <w:sz w:val="20"/>
                <w:szCs w:val="20"/>
              </w:rPr>
              <w:t>Autores Por Publicación: Archivo Excel</w:t>
            </w:r>
            <w:r w:rsidRPr="00E41212">
              <w:rPr>
                <w:sz w:val="20"/>
                <w:szCs w:val="20"/>
              </w:rPr>
              <w:t xml:space="preserve"> </w:t>
            </w:r>
          </w:p>
        </w:tc>
        <w:tc>
          <w:tcPr>
            <w:tcW w:w="1701" w:type="dxa"/>
          </w:tcPr>
          <w:p w14:paraId="4D57E436" w14:textId="77777777" w:rsidR="001D5732" w:rsidRPr="00E41212" w:rsidRDefault="001D5732" w:rsidP="001D5732">
            <w:pPr>
              <w:rPr>
                <w:sz w:val="20"/>
                <w:szCs w:val="20"/>
              </w:rPr>
            </w:pPr>
            <w:r w:rsidRPr="00E41212">
              <w:rPr>
                <w:sz w:val="20"/>
                <w:szCs w:val="20"/>
              </w:rPr>
              <w:t>Notificación del proceso</w:t>
            </w:r>
          </w:p>
        </w:tc>
      </w:tr>
      <w:tr w:rsidR="001D5732" w14:paraId="750F10D6" w14:textId="77777777" w:rsidTr="001D5732">
        <w:trPr>
          <w:trHeight w:val="864"/>
        </w:trPr>
        <w:tc>
          <w:tcPr>
            <w:tcW w:w="2093" w:type="dxa"/>
          </w:tcPr>
          <w:p w14:paraId="45ADD87F" w14:textId="77777777" w:rsidR="001D5732" w:rsidRPr="005A555C" w:rsidRDefault="001D5732" w:rsidP="001D5732">
            <w:pPr>
              <w:rPr>
                <w:sz w:val="20"/>
                <w:szCs w:val="20"/>
              </w:rPr>
            </w:pPr>
            <w:r w:rsidRPr="00F6463E">
              <w:rPr>
                <w:sz w:val="20"/>
                <w:szCs w:val="20"/>
              </w:rPr>
              <w:t>http://localhost:5000/autor/listar</w:t>
            </w:r>
          </w:p>
        </w:tc>
        <w:tc>
          <w:tcPr>
            <w:tcW w:w="1984" w:type="dxa"/>
          </w:tcPr>
          <w:p w14:paraId="39575C00" w14:textId="77777777" w:rsidR="001D5732" w:rsidRDefault="001D5732" w:rsidP="001D5732">
            <w:pPr>
              <w:rPr>
                <w:sz w:val="20"/>
                <w:szCs w:val="20"/>
              </w:rPr>
            </w:pPr>
            <w:r>
              <w:rPr>
                <w:sz w:val="20"/>
                <w:szCs w:val="20"/>
              </w:rPr>
              <w:t>Listar los Autores Por Publicación</w:t>
            </w:r>
          </w:p>
        </w:tc>
        <w:tc>
          <w:tcPr>
            <w:tcW w:w="993" w:type="dxa"/>
          </w:tcPr>
          <w:p w14:paraId="67713A00" w14:textId="77777777" w:rsidR="001D5732" w:rsidRPr="00E41212" w:rsidRDefault="001D5732" w:rsidP="001D5732">
            <w:pPr>
              <w:rPr>
                <w:sz w:val="20"/>
                <w:szCs w:val="20"/>
              </w:rPr>
            </w:pPr>
            <w:r>
              <w:rPr>
                <w:sz w:val="20"/>
                <w:szCs w:val="20"/>
              </w:rPr>
              <w:t>GET</w:t>
            </w:r>
          </w:p>
        </w:tc>
        <w:tc>
          <w:tcPr>
            <w:tcW w:w="1842" w:type="dxa"/>
          </w:tcPr>
          <w:p w14:paraId="7DCAEF35" w14:textId="77777777" w:rsidR="001D5732" w:rsidRDefault="001D5732" w:rsidP="001D5732">
            <w:pPr>
              <w:rPr>
                <w:sz w:val="20"/>
                <w:szCs w:val="20"/>
              </w:rPr>
            </w:pPr>
            <w:r>
              <w:rPr>
                <w:sz w:val="20"/>
                <w:szCs w:val="20"/>
              </w:rPr>
              <w:t>Sin Parámetros</w:t>
            </w:r>
          </w:p>
        </w:tc>
        <w:tc>
          <w:tcPr>
            <w:tcW w:w="1701" w:type="dxa"/>
          </w:tcPr>
          <w:p w14:paraId="6D47C2F5" w14:textId="77777777" w:rsidR="001D5732" w:rsidRPr="00E41212" w:rsidRDefault="001D5732" w:rsidP="001D5732">
            <w:pPr>
              <w:rPr>
                <w:sz w:val="20"/>
                <w:szCs w:val="20"/>
              </w:rPr>
            </w:pPr>
            <w:r>
              <w:rPr>
                <w:sz w:val="20"/>
                <w:szCs w:val="20"/>
              </w:rPr>
              <w:t>Lista &lt;Autores&gt;</w:t>
            </w:r>
          </w:p>
        </w:tc>
      </w:tr>
      <w:tr w:rsidR="001D5732" w14:paraId="5AD5BDF8" w14:textId="77777777" w:rsidTr="001D5732">
        <w:trPr>
          <w:trHeight w:val="864"/>
        </w:trPr>
        <w:tc>
          <w:tcPr>
            <w:tcW w:w="2093" w:type="dxa"/>
          </w:tcPr>
          <w:p w14:paraId="5E05C7DE" w14:textId="77777777" w:rsidR="001D5732" w:rsidRPr="00F6463E" w:rsidRDefault="001D5732" w:rsidP="001D5732">
            <w:pPr>
              <w:rPr>
                <w:sz w:val="20"/>
                <w:szCs w:val="20"/>
              </w:rPr>
            </w:pPr>
            <w:r w:rsidRPr="00F6463E">
              <w:rPr>
                <w:sz w:val="20"/>
                <w:szCs w:val="20"/>
              </w:rPr>
              <w:t>http://localhost:5000/autor/eliminar</w:t>
            </w:r>
          </w:p>
        </w:tc>
        <w:tc>
          <w:tcPr>
            <w:tcW w:w="1984" w:type="dxa"/>
          </w:tcPr>
          <w:p w14:paraId="1ED17FAB" w14:textId="77777777" w:rsidR="001D5732" w:rsidRDefault="001D5732" w:rsidP="001D5732">
            <w:pPr>
              <w:rPr>
                <w:sz w:val="20"/>
                <w:szCs w:val="20"/>
              </w:rPr>
            </w:pPr>
            <w:r>
              <w:rPr>
                <w:sz w:val="20"/>
                <w:szCs w:val="20"/>
              </w:rPr>
              <w:t>Eliminar un Autor</w:t>
            </w:r>
          </w:p>
        </w:tc>
        <w:tc>
          <w:tcPr>
            <w:tcW w:w="993" w:type="dxa"/>
          </w:tcPr>
          <w:p w14:paraId="661B8BCD" w14:textId="77777777" w:rsidR="001D5732" w:rsidRDefault="001D5732" w:rsidP="001D5732">
            <w:pPr>
              <w:rPr>
                <w:sz w:val="20"/>
                <w:szCs w:val="20"/>
              </w:rPr>
            </w:pPr>
            <w:r>
              <w:rPr>
                <w:sz w:val="20"/>
                <w:szCs w:val="20"/>
              </w:rPr>
              <w:t>GET</w:t>
            </w:r>
          </w:p>
        </w:tc>
        <w:tc>
          <w:tcPr>
            <w:tcW w:w="1842" w:type="dxa"/>
          </w:tcPr>
          <w:p w14:paraId="49CF18A8" w14:textId="77777777" w:rsidR="001D5732" w:rsidRDefault="001D5732" w:rsidP="001D5732">
            <w:pPr>
              <w:rPr>
                <w:sz w:val="20"/>
                <w:szCs w:val="20"/>
              </w:rPr>
            </w:pPr>
            <w:r>
              <w:rPr>
                <w:sz w:val="20"/>
                <w:szCs w:val="20"/>
              </w:rPr>
              <w:t>Id del Autor</w:t>
            </w:r>
          </w:p>
        </w:tc>
        <w:tc>
          <w:tcPr>
            <w:tcW w:w="1701" w:type="dxa"/>
          </w:tcPr>
          <w:p w14:paraId="28F1AF10" w14:textId="77777777" w:rsidR="001D5732" w:rsidRDefault="001D5732" w:rsidP="001D5732">
            <w:pPr>
              <w:rPr>
                <w:sz w:val="20"/>
                <w:szCs w:val="20"/>
              </w:rPr>
            </w:pPr>
            <w:r>
              <w:rPr>
                <w:sz w:val="20"/>
                <w:szCs w:val="20"/>
              </w:rPr>
              <w:t>Notificación del proceso</w:t>
            </w:r>
          </w:p>
        </w:tc>
      </w:tr>
    </w:tbl>
    <w:p w14:paraId="54E5C608" w14:textId="77777777" w:rsidR="001D5732" w:rsidRPr="00F50DD6" w:rsidRDefault="001D5732" w:rsidP="001D5732">
      <w:pPr>
        <w:pStyle w:val="Tablas"/>
      </w:pPr>
      <w:bookmarkStart w:id="811" w:name="_Toc79011763"/>
      <w:bookmarkStart w:id="812" w:name="_Toc79761872"/>
      <w:r>
        <w:t>Servicios Web Pantalla Autores.</w:t>
      </w:r>
      <w:bookmarkEnd w:id="811"/>
      <w:bookmarkEnd w:id="812"/>
    </w:p>
    <w:p w14:paraId="0DEB132D" w14:textId="77777777" w:rsidR="001D5732" w:rsidRPr="005A555C" w:rsidRDefault="001D5732" w:rsidP="001D5732"/>
    <w:p w14:paraId="0E4B58E7" w14:textId="77777777" w:rsidR="001D5732" w:rsidRDefault="001D5732" w:rsidP="001D5732">
      <w:pPr>
        <w:pStyle w:val="Ttulo2"/>
        <w:numPr>
          <w:ilvl w:val="3"/>
          <w:numId w:val="1"/>
        </w:numPr>
      </w:pPr>
      <w:bookmarkStart w:id="813" w:name="_Toc79011710"/>
      <w:bookmarkStart w:id="814" w:name="_Toc79763406"/>
      <w:r>
        <w:lastRenderedPageBreak/>
        <w:t>Sección Referencias</w:t>
      </w:r>
      <w:bookmarkEnd w:id="813"/>
      <w:bookmarkEnd w:id="814"/>
    </w:p>
    <w:p w14:paraId="7B9E4831" w14:textId="1A4DF4DA" w:rsidR="001D5732" w:rsidRDefault="001D5732" w:rsidP="001D5732">
      <w:r>
        <w:t>Las referencias son el enfoque principal para el desarrollo de este prototipo, ya que a través de estas se busca</w:t>
      </w:r>
      <w:ins w:id="815" w:author="Lorena Siguenza" w:date="2021-09-13T23:27:00Z">
        <w:r w:rsidR="002A7C08">
          <w:t>n</w:t>
        </w:r>
      </w:ins>
      <w:r>
        <w:t xml:space="preserve"> obtener </w:t>
      </w:r>
      <w:r w:rsidR="003A4519">
        <w:t>los medios</w:t>
      </w:r>
      <w:r>
        <w:t xml:space="preserve"> de publicación (revistas) que más consume la comunidad universitaria en los trabajos de investigación. La pantalla para el mantenimiento de las referencias se puede visualizar en la Figura 30 y en la Tabla 10 se describe</w:t>
      </w:r>
      <w:ins w:id="816" w:author="Lorena Siguenza" w:date="2021-09-13T23:28:00Z">
        <w:r w:rsidR="002A7C08">
          <w:t>n</w:t>
        </w:r>
      </w:ins>
      <w:r>
        <w:t xml:space="preserve"> los servicios web para la operatividad de la misma.</w:t>
      </w:r>
    </w:p>
    <w:p w14:paraId="02447B70" w14:textId="77777777" w:rsidR="001D5732" w:rsidRDefault="001D5732" w:rsidP="001D5732">
      <w:r>
        <w:rPr>
          <w:noProof/>
          <w:lang w:val="es-EC" w:eastAsia="es-EC"/>
        </w:rPr>
        <w:drawing>
          <wp:inline distT="0" distB="0" distL="0" distR="0" wp14:anchorId="1D2A9568" wp14:editId="05B280F7">
            <wp:extent cx="5400040" cy="264869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0040" cy="2648696"/>
                    </a:xfrm>
                    <a:prstGeom prst="rect">
                      <a:avLst/>
                    </a:prstGeom>
                  </pic:spPr>
                </pic:pic>
              </a:graphicData>
            </a:graphic>
          </wp:inline>
        </w:drawing>
      </w:r>
    </w:p>
    <w:p w14:paraId="18402014" w14:textId="77777777" w:rsidR="001D5732" w:rsidRPr="007B6BF3" w:rsidRDefault="001D5732" w:rsidP="000076C3">
      <w:pPr>
        <w:pStyle w:val="Figuras"/>
        <w:numPr>
          <w:ilvl w:val="0"/>
          <w:numId w:val="10"/>
        </w:numPr>
      </w:pPr>
      <w:bookmarkStart w:id="817" w:name="_Toc79011753"/>
      <w:bookmarkStart w:id="818" w:name="_Toc79761842"/>
      <w:r>
        <w:t>Pantalla Referencias.</w:t>
      </w:r>
      <w:bookmarkEnd w:id="817"/>
      <w:bookmarkEnd w:id="818"/>
    </w:p>
    <w:tbl>
      <w:tblPr>
        <w:tblStyle w:val="Tablaconcuadrcula"/>
        <w:tblW w:w="8755" w:type="dxa"/>
        <w:tblLayout w:type="fixed"/>
        <w:tblLook w:val="04A0" w:firstRow="1" w:lastRow="0" w:firstColumn="1" w:lastColumn="0" w:noHBand="0" w:noVBand="1"/>
      </w:tblPr>
      <w:tblGrid>
        <w:gridCol w:w="2093"/>
        <w:gridCol w:w="2410"/>
        <w:gridCol w:w="851"/>
        <w:gridCol w:w="1558"/>
        <w:gridCol w:w="1843"/>
      </w:tblGrid>
      <w:tr w:rsidR="001D5732" w:rsidRPr="00E41212" w14:paraId="5CDE8EC5" w14:textId="77777777" w:rsidTr="001D5732">
        <w:tc>
          <w:tcPr>
            <w:tcW w:w="2093" w:type="dxa"/>
          </w:tcPr>
          <w:p w14:paraId="6F1B4F12" w14:textId="77777777" w:rsidR="001D5732" w:rsidRPr="007B6BF3" w:rsidRDefault="001D5732" w:rsidP="001D5732">
            <w:pPr>
              <w:rPr>
                <w:b/>
                <w:sz w:val="20"/>
                <w:szCs w:val="20"/>
              </w:rPr>
            </w:pPr>
            <w:r w:rsidRPr="007B6BF3">
              <w:rPr>
                <w:b/>
                <w:sz w:val="20"/>
                <w:szCs w:val="20"/>
              </w:rPr>
              <w:t>Nombre del WS</w:t>
            </w:r>
          </w:p>
        </w:tc>
        <w:tc>
          <w:tcPr>
            <w:tcW w:w="2410" w:type="dxa"/>
          </w:tcPr>
          <w:p w14:paraId="05B5520A" w14:textId="77777777" w:rsidR="001D5732" w:rsidRPr="007B6BF3" w:rsidRDefault="001D5732" w:rsidP="001D5732">
            <w:pPr>
              <w:rPr>
                <w:b/>
                <w:sz w:val="20"/>
                <w:szCs w:val="20"/>
              </w:rPr>
            </w:pPr>
            <w:r w:rsidRPr="007B6BF3">
              <w:rPr>
                <w:b/>
                <w:sz w:val="20"/>
                <w:szCs w:val="20"/>
              </w:rPr>
              <w:t>Des</w:t>
            </w:r>
            <w:r>
              <w:rPr>
                <w:b/>
                <w:sz w:val="20"/>
                <w:szCs w:val="20"/>
              </w:rPr>
              <w:t>cripción</w:t>
            </w:r>
          </w:p>
        </w:tc>
        <w:tc>
          <w:tcPr>
            <w:tcW w:w="851" w:type="dxa"/>
          </w:tcPr>
          <w:p w14:paraId="1818FDB6" w14:textId="77777777" w:rsidR="001D5732" w:rsidRPr="007B6BF3" w:rsidRDefault="001D5732" w:rsidP="001D5732">
            <w:pPr>
              <w:rPr>
                <w:b/>
                <w:sz w:val="20"/>
                <w:szCs w:val="20"/>
              </w:rPr>
            </w:pPr>
            <w:r w:rsidRPr="007B6BF3">
              <w:rPr>
                <w:b/>
                <w:sz w:val="20"/>
                <w:szCs w:val="20"/>
              </w:rPr>
              <w:t>Tipo</w:t>
            </w:r>
          </w:p>
        </w:tc>
        <w:tc>
          <w:tcPr>
            <w:tcW w:w="1558" w:type="dxa"/>
          </w:tcPr>
          <w:p w14:paraId="11C9EBD0" w14:textId="77777777" w:rsidR="001D5732" w:rsidRPr="007B6BF3" w:rsidRDefault="001D5732" w:rsidP="001D5732">
            <w:pPr>
              <w:rPr>
                <w:b/>
                <w:sz w:val="20"/>
                <w:szCs w:val="20"/>
              </w:rPr>
            </w:pPr>
            <w:r w:rsidRPr="007B6BF3">
              <w:rPr>
                <w:b/>
                <w:sz w:val="20"/>
                <w:szCs w:val="20"/>
              </w:rPr>
              <w:t>Entrada</w:t>
            </w:r>
          </w:p>
        </w:tc>
        <w:tc>
          <w:tcPr>
            <w:tcW w:w="1843" w:type="dxa"/>
          </w:tcPr>
          <w:p w14:paraId="0A6842FD" w14:textId="77777777" w:rsidR="001D5732" w:rsidRPr="007B6BF3" w:rsidRDefault="001D5732" w:rsidP="001D5732">
            <w:pPr>
              <w:rPr>
                <w:b/>
                <w:sz w:val="20"/>
                <w:szCs w:val="20"/>
              </w:rPr>
            </w:pPr>
            <w:r w:rsidRPr="007B6BF3">
              <w:rPr>
                <w:b/>
                <w:sz w:val="20"/>
                <w:szCs w:val="20"/>
              </w:rPr>
              <w:t>Salida</w:t>
            </w:r>
          </w:p>
        </w:tc>
      </w:tr>
      <w:tr w:rsidR="001D5732" w:rsidRPr="00E41212" w14:paraId="46F638FD" w14:textId="77777777" w:rsidTr="001D5732">
        <w:trPr>
          <w:trHeight w:val="864"/>
        </w:trPr>
        <w:tc>
          <w:tcPr>
            <w:tcW w:w="2093" w:type="dxa"/>
          </w:tcPr>
          <w:p w14:paraId="6117F182" w14:textId="77777777" w:rsidR="001D5732" w:rsidRPr="00E41212" w:rsidRDefault="001D5732" w:rsidP="001D5732">
            <w:pPr>
              <w:rPr>
                <w:sz w:val="20"/>
                <w:szCs w:val="20"/>
              </w:rPr>
            </w:pPr>
            <w:r w:rsidRPr="00E41212">
              <w:rPr>
                <w:sz w:val="20"/>
                <w:szCs w:val="20"/>
              </w:rPr>
              <w:t>http://localhost:5000/articulo/listar</w:t>
            </w:r>
          </w:p>
        </w:tc>
        <w:tc>
          <w:tcPr>
            <w:tcW w:w="2410" w:type="dxa"/>
          </w:tcPr>
          <w:p w14:paraId="6E98EF2D" w14:textId="77777777" w:rsidR="001D5732" w:rsidRPr="00E41212" w:rsidRDefault="001D5732" w:rsidP="001D5732">
            <w:pPr>
              <w:rPr>
                <w:sz w:val="20"/>
                <w:szCs w:val="20"/>
              </w:rPr>
            </w:pPr>
            <w:r>
              <w:rPr>
                <w:sz w:val="20"/>
                <w:szCs w:val="20"/>
              </w:rPr>
              <w:t>Lista Publicaciones</w:t>
            </w:r>
          </w:p>
        </w:tc>
        <w:tc>
          <w:tcPr>
            <w:tcW w:w="851" w:type="dxa"/>
          </w:tcPr>
          <w:p w14:paraId="7C1C8136" w14:textId="77777777" w:rsidR="001D5732" w:rsidRPr="00E41212" w:rsidRDefault="001D5732" w:rsidP="001D5732">
            <w:pPr>
              <w:rPr>
                <w:sz w:val="20"/>
                <w:szCs w:val="20"/>
              </w:rPr>
            </w:pPr>
            <w:r>
              <w:rPr>
                <w:sz w:val="20"/>
                <w:szCs w:val="20"/>
              </w:rPr>
              <w:t>GET</w:t>
            </w:r>
          </w:p>
        </w:tc>
        <w:tc>
          <w:tcPr>
            <w:tcW w:w="1558" w:type="dxa"/>
          </w:tcPr>
          <w:p w14:paraId="6C95FC29" w14:textId="77777777" w:rsidR="001D5732" w:rsidRPr="00E41212" w:rsidRDefault="001D5732" w:rsidP="001D5732">
            <w:pPr>
              <w:rPr>
                <w:sz w:val="20"/>
                <w:szCs w:val="20"/>
              </w:rPr>
            </w:pPr>
            <w:r w:rsidRPr="00E41212">
              <w:rPr>
                <w:sz w:val="20"/>
                <w:szCs w:val="20"/>
              </w:rPr>
              <w:t xml:space="preserve">Sin </w:t>
            </w:r>
            <w:r>
              <w:rPr>
                <w:sz w:val="20"/>
                <w:szCs w:val="20"/>
              </w:rPr>
              <w:t>Parámetros</w:t>
            </w:r>
          </w:p>
        </w:tc>
        <w:tc>
          <w:tcPr>
            <w:tcW w:w="1843" w:type="dxa"/>
          </w:tcPr>
          <w:p w14:paraId="50F7A15C" w14:textId="77777777" w:rsidR="001D5732" w:rsidRPr="00E41212" w:rsidRDefault="001D5732" w:rsidP="001D5732">
            <w:pPr>
              <w:rPr>
                <w:sz w:val="20"/>
                <w:szCs w:val="20"/>
              </w:rPr>
            </w:pPr>
            <w:r>
              <w:rPr>
                <w:sz w:val="20"/>
                <w:szCs w:val="20"/>
              </w:rPr>
              <w:t>Lista &lt;Publicaciones&gt;</w:t>
            </w:r>
          </w:p>
        </w:tc>
      </w:tr>
      <w:tr w:rsidR="001D5732" w:rsidRPr="00E41212" w14:paraId="66F361B4" w14:textId="77777777" w:rsidTr="001D5732">
        <w:trPr>
          <w:trHeight w:val="864"/>
        </w:trPr>
        <w:tc>
          <w:tcPr>
            <w:tcW w:w="2093" w:type="dxa"/>
          </w:tcPr>
          <w:p w14:paraId="6EF51155" w14:textId="77777777" w:rsidR="001D5732" w:rsidRPr="00E41212" w:rsidRDefault="001D5732" w:rsidP="001D5732">
            <w:pPr>
              <w:rPr>
                <w:sz w:val="20"/>
                <w:szCs w:val="20"/>
              </w:rPr>
            </w:pPr>
            <w:r w:rsidRPr="00601456">
              <w:rPr>
                <w:sz w:val="20"/>
                <w:szCs w:val="20"/>
              </w:rPr>
              <w:t>http://localhost:5000/referencia/listarReferenciasNoEncontradasPorIdArticulo</w:t>
            </w:r>
          </w:p>
        </w:tc>
        <w:tc>
          <w:tcPr>
            <w:tcW w:w="2410" w:type="dxa"/>
          </w:tcPr>
          <w:p w14:paraId="4AA6D866" w14:textId="77777777" w:rsidR="001D5732" w:rsidRDefault="001D5732" w:rsidP="001D5732">
            <w:pPr>
              <w:rPr>
                <w:sz w:val="20"/>
                <w:szCs w:val="20"/>
              </w:rPr>
            </w:pPr>
            <w:r>
              <w:rPr>
                <w:sz w:val="20"/>
                <w:szCs w:val="20"/>
              </w:rPr>
              <w:t>Lista las Referencias Pendientes por Id del Articulo</w:t>
            </w:r>
          </w:p>
        </w:tc>
        <w:tc>
          <w:tcPr>
            <w:tcW w:w="851" w:type="dxa"/>
          </w:tcPr>
          <w:p w14:paraId="7DC897E5" w14:textId="77777777" w:rsidR="001D5732" w:rsidRPr="00E41212" w:rsidRDefault="001D5732" w:rsidP="001D5732">
            <w:pPr>
              <w:rPr>
                <w:sz w:val="20"/>
                <w:szCs w:val="20"/>
              </w:rPr>
            </w:pPr>
            <w:r>
              <w:rPr>
                <w:sz w:val="20"/>
                <w:szCs w:val="20"/>
              </w:rPr>
              <w:t>GET</w:t>
            </w:r>
          </w:p>
        </w:tc>
        <w:tc>
          <w:tcPr>
            <w:tcW w:w="1558" w:type="dxa"/>
          </w:tcPr>
          <w:p w14:paraId="13781A0A" w14:textId="77777777" w:rsidR="001D5732" w:rsidRPr="00E41212" w:rsidRDefault="001D5732" w:rsidP="001D5732">
            <w:pPr>
              <w:rPr>
                <w:sz w:val="20"/>
                <w:szCs w:val="20"/>
              </w:rPr>
            </w:pPr>
            <w:r>
              <w:rPr>
                <w:sz w:val="20"/>
                <w:szCs w:val="20"/>
              </w:rPr>
              <w:t>Id del Articulo</w:t>
            </w:r>
          </w:p>
        </w:tc>
        <w:tc>
          <w:tcPr>
            <w:tcW w:w="1843" w:type="dxa"/>
          </w:tcPr>
          <w:p w14:paraId="018BB034" w14:textId="77777777" w:rsidR="001D5732" w:rsidRPr="00E41212" w:rsidRDefault="001D5732" w:rsidP="001D5732">
            <w:pPr>
              <w:rPr>
                <w:sz w:val="20"/>
                <w:szCs w:val="20"/>
              </w:rPr>
            </w:pPr>
            <w:r>
              <w:rPr>
                <w:sz w:val="20"/>
                <w:szCs w:val="20"/>
              </w:rPr>
              <w:t>Lista &lt;Referencias&gt;</w:t>
            </w:r>
          </w:p>
        </w:tc>
      </w:tr>
      <w:tr w:rsidR="001D5732" w:rsidRPr="00E41212" w14:paraId="77890CED" w14:textId="77777777" w:rsidTr="001D5732">
        <w:trPr>
          <w:trHeight w:val="864"/>
        </w:trPr>
        <w:tc>
          <w:tcPr>
            <w:tcW w:w="2093" w:type="dxa"/>
          </w:tcPr>
          <w:p w14:paraId="21F813AE" w14:textId="77777777" w:rsidR="001D5732" w:rsidRPr="00601456" w:rsidRDefault="001D5732" w:rsidP="001D5732">
            <w:pPr>
              <w:rPr>
                <w:sz w:val="20"/>
                <w:szCs w:val="20"/>
              </w:rPr>
            </w:pPr>
            <w:r w:rsidRPr="00A85297">
              <w:rPr>
                <w:sz w:val="20"/>
                <w:szCs w:val="20"/>
              </w:rPr>
              <w:t>http://localhost:5000/referencia/obtenerDetalleReferenciaTotal</w:t>
            </w:r>
          </w:p>
        </w:tc>
        <w:tc>
          <w:tcPr>
            <w:tcW w:w="2410" w:type="dxa"/>
          </w:tcPr>
          <w:p w14:paraId="4517BE9F" w14:textId="77777777" w:rsidR="001D5732" w:rsidRDefault="001D5732" w:rsidP="001D5732">
            <w:pPr>
              <w:rPr>
                <w:sz w:val="20"/>
                <w:szCs w:val="20"/>
              </w:rPr>
            </w:pPr>
            <w:r>
              <w:rPr>
                <w:sz w:val="20"/>
                <w:szCs w:val="20"/>
              </w:rPr>
              <w:t>Obtiene el Detalle de la Referencia utilizando la Librería Google Scholar</w:t>
            </w:r>
          </w:p>
        </w:tc>
        <w:tc>
          <w:tcPr>
            <w:tcW w:w="851" w:type="dxa"/>
          </w:tcPr>
          <w:p w14:paraId="3AF8AD62" w14:textId="77777777" w:rsidR="001D5732" w:rsidRDefault="001D5732" w:rsidP="001D5732">
            <w:pPr>
              <w:rPr>
                <w:sz w:val="20"/>
                <w:szCs w:val="20"/>
              </w:rPr>
            </w:pPr>
            <w:r>
              <w:rPr>
                <w:sz w:val="20"/>
                <w:szCs w:val="20"/>
              </w:rPr>
              <w:t>POST</w:t>
            </w:r>
          </w:p>
        </w:tc>
        <w:tc>
          <w:tcPr>
            <w:tcW w:w="1558" w:type="dxa"/>
          </w:tcPr>
          <w:p w14:paraId="71205759" w14:textId="77777777" w:rsidR="001D5732" w:rsidRDefault="001D5732" w:rsidP="001D5732">
            <w:pPr>
              <w:rPr>
                <w:sz w:val="20"/>
                <w:szCs w:val="20"/>
              </w:rPr>
            </w:pPr>
            <w:r>
              <w:rPr>
                <w:sz w:val="20"/>
                <w:szCs w:val="20"/>
              </w:rPr>
              <w:t>Id del Articulo</w:t>
            </w:r>
          </w:p>
        </w:tc>
        <w:tc>
          <w:tcPr>
            <w:tcW w:w="1843" w:type="dxa"/>
          </w:tcPr>
          <w:p w14:paraId="00C3EDDE" w14:textId="77777777" w:rsidR="001D5732" w:rsidRDefault="001D5732" w:rsidP="001D5732">
            <w:pPr>
              <w:rPr>
                <w:sz w:val="20"/>
                <w:szCs w:val="20"/>
              </w:rPr>
            </w:pPr>
            <w:r>
              <w:rPr>
                <w:sz w:val="20"/>
                <w:szCs w:val="20"/>
              </w:rPr>
              <w:t>Notificación del proceso</w:t>
            </w:r>
          </w:p>
        </w:tc>
      </w:tr>
      <w:tr w:rsidR="001D5732" w:rsidRPr="00E41212" w14:paraId="2BF73A8C" w14:textId="77777777" w:rsidTr="001D5732">
        <w:trPr>
          <w:trHeight w:val="864"/>
        </w:trPr>
        <w:tc>
          <w:tcPr>
            <w:tcW w:w="2093" w:type="dxa"/>
          </w:tcPr>
          <w:p w14:paraId="5FC1D18A" w14:textId="77777777" w:rsidR="001D5732" w:rsidRPr="00A85297" w:rsidRDefault="001D5732" w:rsidP="001D5732">
            <w:pPr>
              <w:rPr>
                <w:sz w:val="20"/>
                <w:szCs w:val="20"/>
              </w:rPr>
            </w:pPr>
            <w:r w:rsidRPr="001A3D18">
              <w:rPr>
                <w:sz w:val="20"/>
                <w:szCs w:val="20"/>
              </w:rPr>
              <w:t>http://localhost:5000/areaFrascati/listaAreaFrascati</w:t>
            </w:r>
          </w:p>
        </w:tc>
        <w:tc>
          <w:tcPr>
            <w:tcW w:w="2410" w:type="dxa"/>
          </w:tcPr>
          <w:p w14:paraId="299080AA" w14:textId="77777777" w:rsidR="001D5732" w:rsidRDefault="001D5732" w:rsidP="001D5732">
            <w:pPr>
              <w:rPr>
                <w:sz w:val="20"/>
                <w:szCs w:val="20"/>
              </w:rPr>
            </w:pPr>
            <w:r>
              <w:rPr>
                <w:sz w:val="20"/>
                <w:szCs w:val="20"/>
              </w:rPr>
              <w:t>Lista la Descripción de las Áreas Frascati</w:t>
            </w:r>
          </w:p>
        </w:tc>
        <w:tc>
          <w:tcPr>
            <w:tcW w:w="851" w:type="dxa"/>
          </w:tcPr>
          <w:p w14:paraId="27A4B1F5" w14:textId="77777777" w:rsidR="001D5732" w:rsidRDefault="001D5732" w:rsidP="001D5732">
            <w:pPr>
              <w:rPr>
                <w:sz w:val="20"/>
                <w:szCs w:val="20"/>
              </w:rPr>
            </w:pPr>
            <w:r>
              <w:rPr>
                <w:sz w:val="20"/>
                <w:szCs w:val="20"/>
              </w:rPr>
              <w:t>GET</w:t>
            </w:r>
          </w:p>
        </w:tc>
        <w:tc>
          <w:tcPr>
            <w:tcW w:w="1558" w:type="dxa"/>
          </w:tcPr>
          <w:p w14:paraId="744BC051" w14:textId="77777777" w:rsidR="001D5732" w:rsidRDefault="001D5732" w:rsidP="001D5732">
            <w:pPr>
              <w:rPr>
                <w:sz w:val="20"/>
                <w:szCs w:val="20"/>
              </w:rPr>
            </w:pPr>
            <w:r>
              <w:rPr>
                <w:sz w:val="20"/>
                <w:szCs w:val="20"/>
              </w:rPr>
              <w:t>Sin Parámetros</w:t>
            </w:r>
          </w:p>
        </w:tc>
        <w:tc>
          <w:tcPr>
            <w:tcW w:w="1843" w:type="dxa"/>
          </w:tcPr>
          <w:p w14:paraId="191DEC19" w14:textId="77777777" w:rsidR="001D5732" w:rsidRDefault="001D5732" w:rsidP="001D5732">
            <w:pPr>
              <w:rPr>
                <w:sz w:val="20"/>
                <w:szCs w:val="20"/>
              </w:rPr>
            </w:pPr>
            <w:r>
              <w:rPr>
                <w:sz w:val="20"/>
                <w:szCs w:val="20"/>
              </w:rPr>
              <w:t>Lista &lt;Áreas Frascati&gt;</w:t>
            </w:r>
          </w:p>
        </w:tc>
      </w:tr>
      <w:tr w:rsidR="001D5732" w:rsidRPr="00E41212" w14:paraId="5E10BCCB" w14:textId="77777777" w:rsidTr="001D5732">
        <w:trPr>
          <w:trHeight w:val="864"/>
        </w:trPr>
        <w:tc>
          <w:tcPr>
            <w:tcW w:w="2093" w:type="dxa"/>
          </w:tcPr>
          <w:p w14:paraId="468DE0EE" w14:textId="77777777" w:rsidR="001D5732" w:rsidRPr="001A3D18" w:rsidRDefault="001D5732" w:rsidP="001D5732">
            <w:pPr>
              <w:rPr>
                <w:sz w:val="20"/>
                <w:szCs w:val="20"/>
              </w:rPr>
            </w:pPr>
            <w:r w:rsidRPr="001A3D18">
              <w:rPr>
                <w:sz w:val="20"/>
                <w:szCs w:val="20"/>
              </w:rPr>
              <w:lastRenderedPageBreak/>
              <w:t>http://localhost:5000/areaUnesco/listaAreaUnesco</w:t>
            </w:r>
          </w:p>
        </w:tc>
        <w:tc>
          <w:tcPr>
            <w:tcW w:w="2410" w:type="dxa"/>
          </w:tcPr>
          <w:p w14:paraId="4BFADCA8" w14:textId="77777777" w:rsidR="001D5732" w:rsidRDefault="001D5732" w:rsidP="001D5732">
            <w:pPr>
              <w:rPr>
                <w:sz w:val="20"/>
                <w:szCs w:val="20"/>
              </w:rPr>
            </w:pPr>
            <w:r>
              <w:rPr>
                <w:sz w:val="20"/>
                <w:szCs w:val="20"/>
              </w:rPr>
              <w:t>Lista la Descripción de las Áreas Unesco</w:t>
            </w:r>
          </w:p>
        </w:tc>
        <w:tc>
          <w:tcPr>
            <w:tcW w:w="851" w:type="dxa"/>
          </w:tcPr>
          <w:p w14:paraId="71EFFCD5" w14:textId="77777777" w:rsidR="001D5732" w:rsidRDefault="001D5732" w:rsidP="001D5732">
            <w:pPr>
              <w:rPr>
                <w:sz w:val="20"/>
                <w:szCs w:val="20"/>
              </w:rPr>
            </w:pPr>
            <w:r>
              <w:rPr>
                <w:sz w:val="20"/>
                <w:szCs w:val="20"/>
              </w:rPr>
              <w:t>GET</w:t>
            </w:r>
          </w:p>
        </w:tc>
        <w:tc>
          <w:tcPr>
            <w:tcW w:w="1558" w:type="dxa"/>
          </w:tcPr>
          <w:p w14:paraId="1EC3757C" w14:textId="77777777" w:rsidR="001D5732" w:rsidRDefault="001D5732" w:rsidP="001D5732">
            <w:pPr>
              <w:rPr>
                <w:sz w:val="20"/>
                <w:szCs w:val="20"/>
              </w:rPr>
            </w:pPr>
            <w:r>
              <w:rPr>
                <w:sz w:val="20"/>
                <w:szCs w:val="20"/>
              </w:rPr>
              <w:t>Sin Parámetros</w:t>
            </w:r>
          </w:p>
        </w:tc>
        <w:tc>
          <w:tcPr>
            <w:tcW w:w="1843" w:type="dxa"/>
          </w:tcPr>
          <w:p w14:paraId="4B7EE47F" w14:textId="77777777" w:rsidR="001D5732" w:rsidRDefault="001D5732" w:rsidP="001D5732">
            <w:pPr>
              <w:rPr>
                <w:sz w:val="20"/>
                <w:szCs w:val="20"/>
              </w:rPr>
            </w:pPr>
            <w:r>
              <w:rPr>
                <w:sz w:val="20"/>
                <w:szCs w:val="20"/>
              </w:rPr>
              <w:t>Lista &lt;Áreas Unesco&gt;</w:t>
            </w:r>
          </w:p>
        </w:tc>
      </w:tr>
      <w:tr w:rsidR="001D5732" w:rsidRPr="00E41212" w14:paraId="72923BB6" w14:textId="77777777" w:rsidTr="001D5732">
        <w:trPr>
          <w:trHeight w:val="864"/>
        </w:trPr>
        <w:tc>
          <w:tcPr>
            <w:tcW w:w="2093" w:type="dxa"/>
          </w:tcPr>
          <w:p w14:paraId="43279DB9" w14:textId="77777777" w:rsidR="001D5732" w:rsidRPr="001A3D18" w:rsidRDefault="001D5732" w:rsidP="001D5732">
            <w:pPr>
              <w:rPr>
                <w:sz w:val="20"/>
                <w:szCs w:val="20"/>
              </w:rPr>
            </w:pPr>
            <w:r w:rsidRPr="001A3D18">
              <w:rPr>
                <w:sz w:val="20"/>
                <w:szCs w:val="20"/>
              </w:rPr>
              <w:t>http://localhost:5000/detalleReferencia/listaDetalleReferenciaPorAreaUnesco</w:t>
            </w:r>
          </w:p>
        </w:tc>
        <w:tc>
          <w:tcPr>
            <w:tcW w:w="2410" w:type="dxa"/>
          </w:tcPr>
          <w:p w14:paraId="61DAA436" w14:textId="77777777" w:rsidR="001D5732" w:rsidRDefault="001D5732" w:rsidP="001D5732">
            <w:pPr>
              <w:rPr>
                <w:sz w:val="20"/>
                <w:szCs w:val="20"/>
              </w:rPr>
            </w:pPr>
            <w:r>
              <w:rPr>
                <w:sz w:val="20"/>
                <w:szCs w:val="20"/>
              </w:rPr>
              <w:t>Lista el Detalle de las Referencias por Área Unesco</w:t>
            </w:r>
          </w:p>
        </w:tc>
        <w:tc>
          <w:tcPr>
            <w:tcW w:w="851" w:type="dxa"/>
          </w:tcPr>
          <w:p w14:paraId="1BDA9BF0" w14:textId="77777777" w:rsidR="001D5732" w:rsidRDefault="001D5732" w:rsidP="001D5732">
            <w:pPr>
              <w:rPr>
                <w:sz w:val="20"/>
                <w:szCs w:val="20"/>
              </w:rPr>
            </w:pPr>
            <w:r>
              <w:rPr>
                <w:sz w:val="20"/>
                <w:szCs w:val="20"/>
              </w:rPr>
              <w:t>GET</w:t>
            </w:r>
          </w:p>
        </w:tc>
        <w:tc>
          <w:tcPr>
            <w:tcW w:w="1558" w:type="dxa"/>
          </w:tcPr>
          <w:p w14:paraId="2C9D0461" w14:textId="77777777" w:rsidR="001D5732" w:rsidRDefault="001D5732" w:rsidP="001D5732">
            <w:pPr>
              <w:rPr>
                <w:sz w:val="20"/>
                <w:szCs w:val="20"/>
              </w:rPr>
            </w:pPr>
            <w:r>
              <w:rPr>
                <w:sz w:val="20"/>
                <w:szCs w:val="20"/>
              </w:rPr>
              <w:t>Id Área Unesco</w:t>
            </w:r>
          </w:p>
        </w:tc>
        <w:tc>
          <w:tcPr>
            <w:tcW w:w="1843" w:type="dxa"/>
          </w:tcPr>
          <w:p w14:paraId="1EBDCDF0" w14:textId="77777777" w:rsidR="001D5732" w:rsidRDefault="001D5732" w:rsidP="001D5732">
            <w:pPr>
              <w:rPr>
                <w:sz w:val="20"/>
                <w:szCs w:val="20"/>
              </w:rPr>
            </w:pPr>
            <w:r>
              <w:rPr>
                <w:sz w:val="20"/>
                <w:szCs w:val="20"/>
              </w:rPr>
              <w:t>Lista &lt;Detalle Referencia&gt;</w:t>
            </w:r>
          </w:p>
        </w:tc>
      </w:tr>
      <w:tr w:rsidR="001D5732" w:rsidRPr="00E41212" w14:paraId="7756BD12" w14:textId="77777777" w:rsidTr="001D5732">
        <w:trPr>
          <w:trHeight w:val="864"/>
        </w:trPr>
        <w:tc>
          <w:tcPr>
            <w:tcW w:w="2093" w:type="dxa"/>
          </w:tcPr>
          <w:p w14:paraId="6F09B8EA" w14:textId="77777777" w:rsidR="001D5732" w:rsidRPr="001A3D18" w:rsidRDefault="001D5732" w:rsidP="001D5732">
            <w:pPr>
              <w:rPr>
                <w:sz w:val="20"/>
                <w:szCs w:val="20"/>
              </w:rPr>
            </w:pPr>
            <w:r w:rsidRPr="00DB3574">
              <w:rPr>
                <w:sz w:val="20"/>
                <w:szCs w:val="20"/>
              </w:rPr>
              <w:t>http://localhost:5000/detalleReferencia/listaDetalleReferenciaPorAreaFrascati</w:t>
            </w:r>
          </w:p>
        </w:tc>
        <w:tc>
          <w:tcPr>
            <w:tcW w:w="2410" w:type="dxa"/>
          </w:tcPr>
          <w:p w14:paraId="6307D654" w14:textId="77777777" w:rsidR="001D5732" w:rsidRDefault="001D5732" w:rsidP="001D5732">
            <w:pPr>
              <w:rPr>
                <w:sz w:val="20"/>
                <w:szCs w:val="20"/>
              </w:rPr>
            </w:pPr>
            <w:r>
              <w:rPr>
                <w:sz w:val="20"/>
                <w:szCs w:val="20"/>
              </w:rPr>
              <w:t>Lista el Detalle de las Referencias por Área Frascati</w:t>
            </w:r>
          </w:p>
        </w:tc>
        <w:tc>
          <w:tcPr>
            <w:tcW w:w="851" w:type="dxa"/>
          </w:tcPr>
          <w:p w14:paraId="3EB62EF4" w14:textId="77777777" w:rsidR="001D5732" w:rsidRDefault="001D5732" w:rsidP="001D5732">
            <w:pPr>
              <w:rPr>
                <w:sz w:val="20"/>
                <w:szCs w:val="20"/>
              </w:rPr>
            </w:pPr>
            <w:r>
              <w:rPr>
                <w:sz w:val="20"/>
                <w:szCs w:val="20"/>
              </w:rPr>
              <w:t>GET</w:t>
            </w:r>
          </w:p>
        </w:tc>
        <w:tc>
          <w:tcPr>
            <w:tcW w:w="1558" w:type="dxa"/>
          </w:tcPr>
          <w:p w14:paraId="6E3429B1" w14:textId="77777777" w:rsidR="001D5732" w:rsidRDefault="001D5732" w:rsidP="001D5732">
            <w:pPr>
              <w:rPr>
                <w:sz w:val="20"/>
                <w:szCs w:val="20"/>
              </w:rPr>
            </w:pPr>
            <w:r>
              <w:rPr>
                <w:sz w:val="20"/>
                <w:szCs w:val="20"/>
              </w:rPr>
              <w:t>Id Área Frascati</w:t>
            </w:r>
          </w:p>
        </w:tc>
        <w:tc>
          <w:tcPr>
            <w:tcW w:w="1843" w:type="dxa"/>
          </w:tcPr>
          <w:p w14:paraId="62307072" w14:textId="77777777" w:rsidR="001D5732" w:rsidRDefault="001D5732" w:rsidP="001D5732">
            <w:pPr>
              <w:rPr>
                <w:sz w:val="20"/>
                <w:szCs w:val="20"/>
              </w:rPr>
            </w:pPr>
            <w:r>
              <w:rPr>
                <w:sz w:val="20"/>
                <w:szCs w:val="20"/>
              </w:rPr>
              <w:t>Lista &lt;Detalle Referencia&gt;</w:t>
            </w:r>
          </w:p>
        </w:tc>
      </w:tr>
      <w:tr w:rsidR="001D5732" w:rsidRPr="00E41212" w14:paraId="17B52312" w14:textId="77777777" w:rsidTr="001D5732">
        <w:trPr>
          <w:trHeight w:val="864"/>
        </w:trPr>
        <w:tc>
          <w:tcPr>
            <w:tcW w:w="2093" w:type="dxa"/>
          </w:tcPr>
          <w:p w14:paraId="55A05ED0" w14:textId="77777777" w:rsidR="001D5732" w:rsidRPr="00DB3574" w:rsidRDefault="001D5732" w:rsidP="001D5732">
            <w:pPr>
              <w:rPr>
                <w:sz w:val="20"/>
                <w:szCs w:val="20"/>
              </w:rPr>
            </w:pPr>
            <w:r w:rsidRPr="00DB3574">
              <w:rPr>
                <w:sz w:val="20"/>
                <w:szCs w:val="20"/>
              </w:rPr>
              <w:t>http://localhost:5000/detalleReferencia/listaDetalleReferenciaPorAreaUnescoYAnio</w:t>
            </w:r>
          </w:p>
        </w:tc>
        <w:tc>
          <w:tcPr>
            <w:tcW w:w="2410" w:type="dxa"/>
          </w:tcPr>
          <w:p w14:paraId="04623466" w14:textId="77777777" w:rsidR="001D5732" w:rsidRDefault="001D5732" w:rsidP="001D5732">
            <w:pPr>
              <w:rPr>
                <w:sz w:val="20"/>
                <w:szCs w:val="20"/>
              </w:rPr>
            </w:pPr>
            <w:r>
              <w:rPr>
                <w:sz w:val="20"/>
                <w:szCs w:val="20"/>
              </w:rPr>
              <w:t>Lista el Detalle de las Referencias por Área Unesco y Año de Publicación</w:t>
            </w:r>
          </w:p>
        </w:tc>
        <w:tc>
          <w:tcPr>
            <w:tcW w:w="851" w:type="dxa"/>
          </w:tcPr>
          <w:p w14:paraId="4680D092" w14:textId="77777777" w:rsidR="001D5732" w:rsidRDefault="001D5732" w:rsidP="001D5732">
            <w:pPr>
              <w:rPr>
                <w:sz w:val="20"/>
                <w:szCs w:val="20"/>
              </w:rPr>
            </w:pPr>
            <w:r>
              <w:rPr>
                <w:sz w:val="20"/>
                <w:szCs w:val="20"/>
              </w:rPr>
              <w:t>GET</w:t>
            </w:r>
          </w:p>
        </w:tc>
        <w:tc>
          <w:tcPr>
            <w:tcW w:w="1558" w:type="dxa"/>
          </w:tcPr>
          <w:p w14:paraId="56CE4EA0" w14:textId="77777777" w:rsidR="001D5732" w:rsidRDefault="001D5732" w:rsidP="001D5732">
            <w:pPr>
              <w:rPr>
                <w:sz w:val="20"/>
                <w:szCs w:val="20"/>
              </w:rPr>
            </w:pPr>
            <w:r>
              <w:rPr>
                <w:sz w:val="20"/>
                <w:szCs w:val="20"/>
              </w:rPr>
              <w:t>Id Área Unesco , Año de Publicación</w:t>
            </w:r>
          </w:p>
        </w:tc>
        <w:tc>
          <w:tcPr>
            <w:tcW w:w="1843" w:type="dxa"/>
          </w:tcPr>
          <w:p w14:paraId="43AB24F2" w14:textId="77777777" w:rsidR="001D5732" w:rsidRDefault="001D5732" w:rsidP="001D5732">
            <w:pPr>
              <w:rPr>
                <w:sz w:val="20"/>
                <w:szCs w:val="20"/>
              </w:rPr>
            </w:pPr>
            <w:r>
              <w:rPr>
                <w:sz w:val="20"/>
                <w:szCs w:val="20"/>
              </w:rPr>
              <w:t>Lista &lt;Detalle Referencia&gt;</w:t>
            </w:r>
          </w:p>
        </w:tc>
      </w:tr>
      <w:tr w:rsidR="001D5732" w:rsidRPr="00E41212" w14:paraId="1E5395F9" w14:textId="77777777" w:rsidTr="001D5732">
        <w:trPr>
          <w:trHeight w:val="864"/>
        </w:trPr>
        <w:tc>
          <w:tcPr>
            <w:tcW w:w="2093" w:type="dxa"/>
          </w:tcPr>
          <w:p w14:paraId="1B0F2423" w14:textId="77777777" w:rsidR="001D5732" w:rsidRPr="00DB3574" w:rsidRDefault="001D5732" w:rsidP="001D5732">
            <w:pPr>
              <w:rPr>
                <w:sz w:val="20"/>
                <w:szCs w:val="20"/>
              </w:rPr>
            </w:pPr>
            <w:r w:rsidRPr="00DB3574">
              <w:rPr>
                <w:sz w:val="20"/>
                <w:szCs w:val="20"/>
              </w:rPr>
              <w:t>http://localhost:5000/detalleReferencia/listaDetalleReferenciaPorAreaFrascatiYAnio</w:t>
            </w:r>
          </w:p>
        </w:tc>
        <w:tc>
          <w:tcPr>
            <w:tcW w:w="2410" w:type="dxa"/>
          </w:tcPr>
          <w:p w14:paraId="2EEA07D7" w14:textId="77777777" w:rsidR="001D5732" w:rsidRDefault="001D5732" w:rsidP="001D5732">
            <w:pPr>
              <w:rPr>
                <w:sz w:val="20"/>
                <w:szCs w:val="20"/>
              </w:rPr>
            </w:pPr>
            <w:r>
              <w:rPr>
                <w:sz w:val="20"/>
                <w:szCs w:val="20"/>
              </w:rPr>
              <w:t>Lista el Detalle de las Referencias por Área Frascati y Año de Publicación</w:t>
            </w:r>
          </w:p>
        </w:tc>
        <w:tc>
          <w:tcPr>
            <w:tcW w:w="851" w:type="dxa"/>
          </w:tcPr>
          <w:p w14:paraId="633B94A0" w14:textId="77777777" w:rsidR="001D5732" w:rsidRDefault="001D5732" w:rsidP="001D5732">
            <w:pPr>
              <w:rPr>
                <w:sz w:val="20"/>
                <w:szCs w:val="20"/>
              </w:rPr>
            </w:pPr>
            <w:r>
              <w:rPr>
                <w:sz w:val="20"/>
                <w:szCs w:val="20"/>
              </w:rPr>
              <w:t>GET</w:t>
            </w:r>
          </w:p>
        </w:tc>
        <w:tc>
          <w:tcPr>
            <w:tcW w:w="1558" w:type="dxa"/>
          </w:tcPr>
          <w:p w14:paraId="7FC1AFF0" w14:textId="77777777" w:rsidR="001D5732" w:rsidRDefault="001D5732" w:rsidP="001D5732">
            <w:pPr>
              <w:rPr>
                <w:sz w:val="20"/>
                <w:szCs w:val="20"/>
              </w:rPr>
            </w:pPr>
            <w:r>
              <w:rPr>
                <w:sz w:val="20"/>
                <w:szCs w:val="20"/>
              </w:rPr>
              <w:t>Id Área Frascati, Año de Publicación</w:t>
            </w:r>
          </w:p>
        </w:tc>
        <w:tc>
          <w:tcPr>
            <w:tcW w:w="1843" w:type="dxa"/>
          </w:tcPr>
          <w:p w14:paraId="44878705" w14:textId="77777777" w:rsidR="001D5732" w:rsidRDefault="001D5732" w:rsidP="001D5732">
            <w:pPr>
              <w:rPr>
                <w:sz w:val="20"/>
                <w:szCs w:val="20"/>
              </w:rPr>
            </w:pPr>
            <w:r>
              <w:rPr>
                <w:sz w:val="20"/>
                <w:szCs w:val="20"/>
              </w:rPr>
              <w:t>Lista &lt;Detalle Referencia&gt;</w:t>
            </w:r>
          </w:p>
        </w:tc>
      </w:tr>
      <w:tr w:rsidR="001D5732" w:rsidRPr="00E41212" w14:paraId="472B7E61" w14:textId="77777777" w:rsidTr="001D5732">
        <w:trPr>
          <w:trHeight w:val="864"/>
        </w:trPr>
        <w:tc>
          <w:tcPr>
            <w:tcW w:w="2093" w:type="dxa"/>
          </w:tcPr>
          <w:p w14:paraId="07AD2C0E" w14:textId="77777777" w:rsidR="001D5732" w:rsidRPr="00DB3574" w:rsidRDefault="001D5732" w:rsidP="001D5732">
            <w:pPr>
              <w:rPr>
                <w:sz w:val="20"/>
                <w:szCs w:val="20"/>
              </w:rPr>
            </w:pPr>
            <w:r w:rsidRPr="00DB3574">
              <w:rPr>
                <w:sz w:val="20"/>
                <w:szCs w:val="20"/>
              </w:rPr>
              <w:t>http://localhost:5000/detalleReferencia/actualizarDetalleReferencia</w:t>
            </w:r>
          </w:p>
        </w:tc>
        <w:tc>
          <w:tcPr>
            <w:tcW w:w="2410" w:type="dxa"/>
          </w:tcPr>
          <w:p w14:paraId="197FCA36" w14:textId="77777777" w:rsidR="001D5732" w:rsidRDefault="001D5732" w:rsidP="001D5732">
            <w:pPr>
              <w:rPr>
                <w:sz w:val="20"/>
                <w:szCs w:val="20"/>
              </w:rPr>
            </w:pPr>
            <w:r>
              <w:rPr>
                <w:sz w:val="20"/>
                <w:szCs w:val="20"/>
              </w:rPr>
              <w:t>Actualiza el Medio de Publicación del Detalle de la Referencia en el caso de que no tenga o este incompleto</w:t>
            </w:r>
          </w:p>
        </w:tc>
        <w:tc>
          <w:tcPr>
            <w:tcW w:w="851" w:type="dxa"/>
          </w:tcPr>
          <w:p w14:paraId="567D4B23" w14:textId="77777777" w:rsidR="001D5732" w:rsidRDefault="001D5732" w:rsidP="001D5732">
            <w:pPr>
              <w:rPr>
                <w:sz w:val="20"/>
                <w:szCs w:val="20"/>
              </w:rPr>
            </w:pPr>
            <w:r>
              <w:rPr>
                <w:sz w:val="20"/>
                <w:szCs w:val="20"/>
              </w:rPr>
              <w:t>POST</w:t>
            </w:r>
          </w:p>
        </w:tc>
        <w:tc>
          <w:tcPr>
            <w:tcW w:w="1558" w:type="dxa"/>
          </w:tcPr>
          <w:p w14:paraId="1FB86F89" w14:textId="77777777" w:rsidR="001D5732" w:rsidRDefault="001D5732" w:rsidP="001D5732">
            <w:pPr>
              <w:rPr>
                <w:sz w:val="20"/>
                <w:szCs w:val="20"/>
              </w:rPr>
            </w:pPr>
            <w:r>
              <w:rPr>
                <w:sz w:val="20"/>
                <w:szCs w:val="20"/>
              </w:rPr>
              <w:t>Id Detalle Referencia, Medio Publicación</w:t>
            </w:r>
          </w:p>
        </w:tc>
        <w:tc>
          <w:tcPr>
            <w:tcW w:w="1843" w:type="dxa"/>
          </w:tcPr>
          <w:p w14:paraId="019B8AE1" w14:textId="77777777" w:rsidR="001D5732" w:rsidRDefault="001D5732" w:rsidP="001D5732">
            <w:pPr>
              <w:rPr>
                <w:sz w:val="20"/>
                <w:szCs w:val="20"/>
              </w:rPr>
            </w:pPr>
            <w:r>
              <w:rPr>
                <w:sz w:val="20"/>
                <w:szCs w:val="20"/>
              </w:rPr>
              <w:t>Notificación del Proceso</w:t>
            </w:r>
          </w:p>
        </w:tc>
      </w:tr>
      <w:tr w:rsidR="001D5732" w:rsidRPr="00E41212" w14:paraId="02DB2D2D" w14:textId="77777777" w:rsidTr="001D5732">
        <w:trPr>
          <w:trHeight w:val="397"/>
        </w:trPr>
        <w:tc>
          <w:tcPr>
            <w:tcW w:w="8755" w:type="dxa"/>
            <w:gridSpan w:val="5"/>
          </w:tcPr>
          <w:p w14:paraId="6A9C2242" w14:textId="77777777" w:rsidR="001D5732" w:rsidRPr="009216D9" w:rsidRDefault="001D5732" w:rsidP="001D5732">
            <w:pPr>
              <w:jc w:val="center"/>
              <w:rPr>
                <w:b/>
                <w:sz w:val="20"/>
                <w:szCs w:val="20"/>
              </w:rPr>
            </w:pPr>
            <w:r w:rsidRPr="009216D9">
              <w:rPr>
                <w:b/>
                <w:sz w:val="20"/>
                <w:szCs w:val="20"/>
              </w:rPr>
              <w:t>Servicio Web Externo</w:t>
            </w:r>
          </w:p>
        </w:tc>
      </w:tr>
      <w:tr w:rsidR="001D5732" w:rsidRPr="002A7C08" w14:paraId="5CC54613" w14:textId="77777777" w:rsidTr="001D5732">
        <w:trPr>
          <w:trHeight w:val="864"/>
        </w:trPr>
        <w:tc>
          <w:tcPr>
            <w:tcW w:w="2093" w:type="dxa"/>
          </w:tcPr>
          <w:p w14:paraId="2D60B9BE" w14:textId="77777777" w:rsidR="001D5732" w:rsidRPr="00DB3574" w:rsidRDefault="001D5732" w:rsidP="001D5732">
            <w:pPr>
              <w:rPr>
                <w:sz w:val="20"/>
                <w:szCs w:val="20"/>
              </w:rPr>
            </w:pPr>
            <w:r>
              <w:rPr>
                <w:sz w:val="20"/>
                <w:szCs w:val="20"/>
              </w:rPr>
              <w:t>Scholar.py (API)</w:t>
            </w:r>
          </w:p>
        </w:tc>
        <w:tc>
          <w:tcPr>
            <w:tcW w:w="2410" w:type="dxa"/>
          </w:tcPr>
          <w:p w14:paraId="72C26FCF" w14:textId="77777777" w:rsidR="001D5732" w:rsidRDefault="001D5732" w:rsidP="001D5732">
            <w:pPr>
              <w:rPr>
                <w:sz w:val="20"/>
                <w:szCs w:val="20"/>
              </w:rPr>
            </w:pPr>
            <w:r>
              <w:rPr>
                <w:sz w:val="20"/>
                <w:szCs w:val="20"/>
              </w:rPr>
              <w:t>Busca el Detalle de la Publicación por la Referencia en Texto</w:t>
            </w:r>
          </w:p>
        </w:tc>
        <w:tc>
          <w:tcPr>
            <w:tcW w:w="851" w:type="dxa"/>
          </w:tcPr>
          <w:p w14:paraId="28485B7A" w14:textId="77777777" w:rsidR="001D5732" w:rsidRDefault="001D5732" w:rsidP="001D5732">
            <w:pPr>
              <w:rPr>
                <w:sz w:val="20"/>
                <w:szCs w:val="20"/>
              </w:rPr>
            </w:pPr>
          </w:p>
        </w:tc>
        <w:tc>
          <w:tcPr>
            <w:tcW w:w="1558" w:type="dxa"/>
          </w:tcPr>
          <w:p w14:paraId="7AEA13C9" w14:textId="77777777" w:rsidR="001D5732" w:rsidRDefault="001D5732" w:rsidP="001D5732">
            <w:pPr>
              <w:rPr>
                <w:sz w:val="20"/>
                <w:szCs w:val="20"/>
              </w:rPr>
            </w:pPr>
            <w:r>
              <w:rPr>
                <w:sz w:val="20"/>
                <w:szCs w:val="20"/>
              </w:rPr>
              <w:t>Referencia</w:t>
            </w:r>
          </w:p>
        </w:tc>
        <w:tc>
          <w:tcPr>
            <w:tcW w:w="1843" w:type="dxa"/>
          </w:tcPr>
          <w:p w14:paraId="0105F644" w14:textId="77777777" w:rsidR="001D5732" w:rsidRPr="004C2E3B" w:rsidRDefault="001D5732" w:rsidP="001D5732">
            <w:pPr>
              <w:rPr>
                <w:sz w:val="20"/>
                <w:szCs w:val="20"/>
                <w:lang w:val="en-US"/>
              </w:rPr>
            </w:pPr>
            <w:r w:rsidRPr="004C2E3B">
              <w:rPr>
                <w:sz w:val="20"/>
                <w:szCs w:val="20"/>
                <w:lang w:val="en-US"/>
              </w:rPr>
              <w:t>{author_id, bib: {abstract, author, pub_year, title, objects,venue},citedby_url, eprint_url, filled, gsrank, num_citations, pub_url, source,url_add_sclib, url_scholarbib}</w:t>
            </w:r>
          </w:p>
        </w:tc>
      </w:tr>
    </w:tbl>
    <w:p w14:paraId="171E29A9" w14:textId="77777777" w:rsidR="001D5732" w:rsidRPr="00363261" w:rsidRDefault="001D5732" w:rsidP="001D5732">
      <w:pPr>
        <w:pStyle w:val="Tablas"/>
      </w:pPr>
      <w:bookmarkStart w:id="819" w:name="_Toc79011764"/>
      <w:bookmarkStart w:id="820" w:name="_Toc79761873"/>
      <w:r>
        <w:t>Servicios Web Pantalla Referencias.</w:t>
      </w:r>
      <w:bookmarkEnd w:id="819"/>
      <w:bookmarkEnd w:id="820"/>
    </w:p>
    <w:p w14:paraId="7B3106C4" w14:textId="77777777" w:rsidR="001D5732" w:rsidRDefault="001D5732" w:rsidP="001D5732">
      <w:pPr>
        <w:pStyle w:val="Ttulo2"/>
        <w:numPr>
          <w:ilvl w:val="3"/>
          <w:numId w:val="1"/>
        </w:numPr>
      </w:pPr>
      <w:bookmarkStart w:id="821" w:name="_Toc79011711"/>
      <w:bookmarkStart w:id="822" w:name="_Toc79763407"/>
      <w:r>
        <w:lastRenderedPageBreak/>
        <w:t xml:space="preserve">Sección </w:t>
      </w:r>
      <w:commentRangeStart w:id="823"/>
      <w:r>
        <w:t>Medios Publicación</w:t>
      </w:r>
      <w:bookmarkEnd w:id="821"/>
      <w:bookmarkEnd w:id="822"/>
      <w:commentRangeEnd w:id="823"/>
      <w:r w:rsidR="002A7C08">
        <w:rPr>
          <w:rStyle w:val="Refdecomentario"/>
          <w:rFonts w:eastAsiaTheme="minorHAnsi" w:cstheme="minorBidi"/>
          <w:b w:val="0"/>
        </w:rPr>
        <w:commentReference w:id="823"/>
      </w:r>
    </w:p>
    <w:p w14:paraId="22DD8D42" w14:textId="0E6B8BAC" w:rsidR="001D5732" w:rsidRDefault="001D5732" w:rsidP="001D5732">
      <w:r>
        <w:t xml:space="preserve">La pantalla Medios de </w:t>
      </w:r>
      <w:r w:rsidR="003A4519">
        <w:t>Publicación se</w:t>
      </w:r>
      <w:r>
        <w:t xml:space="preserve"> puede ver en la Figura 31, esta permite el mantenimiento de los medios enlazados a las publicaciones propias de los investigadores de la Universidad de Cuenca.</w:t>
      </w:r>
    </w:p>
    <w:p w14:paraId="2880E0CA" w14:textId="77777777" w:rsidR="001D5732" w:rsidRDefault="001D5732" w:rsidP="001D5732">
      <w:r>
        <w:rPr>
          <w:noProof/>
          <w:lang w:val="es-EC" w:eastAsia="es-EC"/>
        </w:rPr>
        <w:drawing>
          <wp:inline distT="0" distB="0" distL="0" distR="0" wp14:anchorId="2C0A3077" wp14:editId="1DF20991">
            <wp:extent cx="5400040" cy="255948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2559489"/>
                    </a:xfrm>
                    <a:prstGeom prst="rect">
                      <a:avLst/>
                    </a:prstGeom>
                  </pic:spPr>
                </pic:pic>
              </a:graphicData>
            </a:graphic>
          </wp:inline>
        </w:drawing>
      </w:r>
    </w:p>
    <w:p w14:paraId="733C679E" w14:textId="77777777" w:rsidR="001D5732" w:rsidRDefault="001D5732" w:rsidP="000076C3">
      <w:pPr>
        <w:pStyle w:val="Figuras"/>
        <w:numPr>
          <w:ilvl w:val="0"/>
          <w:numId w:val="10"/>
        </w:numPr>
      </w:pPr>
      <w:bookmarkStart w:id="824" w:name="_Toc79011754"/>
      <w:bookmarkStart w:id="825" w:name="_Toc79761843"/>
      <w:r>
        <w:t>Pantalla Medios Publicación.</w:t>
      </w:r>
      <w:bookmarkEnd w:id="824"/>
      <w:bookmarkEnd w:id="825"/>
    </w:p>
    <w:p w14:paraId="6F60081D" w14:textId="77777777" w:rsidR="001D5732" w:rsidRPr="00E01EE3" w:rsidRDefault="001D5732" w:rsidP="001D5732">
      <w:r>
        <w:t>En la Tabla 11 se presenta los servicios web empleados para el mantenimiento de los medios de publicación.</w:t>
      </w:r>
    </w:p>
    <w:tbl>
      <w:tblPr>
        <w:tblStyle w:val="Tablaconcuadrcula"/>
        <w:tblW w:w="8755" w:type="dxa"/>
        <w:tblLayout w:type="fixed"/>
        <w:tblLook w:val="04A0" w:firstRow="1" w:lastRow="0" w:firstColumn="1" w:lastColumn="0" w:noHBand="0" w:noVBand="1"/>
      </w:tblPr>
      <w:tblGrid>
        <w:gridCol w:w="2093"/>
        <w:gridCol w:w="2410"/>
        <w:gridCol w:w="851"/>
        <w:gridCol w:w="1417"/>
        <w:gridCol w:w="1984"/>
      </w:tblGrid>
      <w:tr w:rsidR="001D5732" w:rsidRPr="00E41212" w14:paraId="29668795" w14:textId="77777777" w:rsidTr="001D5732">
        <w:tc>
          <w:tcPr>
            <w:tcW w:w="2093" w:type="dxa"/>
          </w:tcPr>
          <w:p w14:paraId="52243A25" w14:textId="77777777" w:rsidR="001D5732" w:rsidRPr="005E1653" w:rsidRDefault="001D5732" w:rsidP="001D5732">
            <w:pPr>
              <w:rPr>
                <w:b/>
                <w:sz w:val="20"/>
                <w:szCs w:val="20"/>
              </w:rPr>
            </w:pPr>
            <w:r w:rsidRPr="005E1653">
              <w:rPr>
                <w:b/>
                <w:sz w:val="20"/>
                <w:szCs w:val="20"/>
              </w:rPr>
              <w:t>Nombre del WS</w:t>
            </w:r>
          </w:p>
        </w:tc>
        <w:tc>
          <w:tcPr>
            <w:tcW w:w="2410" w:type="dxa"/>
          </w:tcPr>
          <w:p w14:paraId="52D76FC9" w14:textId="77777777" w:rsidR="001D5732" w:rsidRPr="005E1653" w:rsidRDefault="001D5732" w:rsidP="001D5732">
            <w:pPr>
              <w:rPr>
                <w:b/>
                <w:sz w:val="20"/>
                <w:szCs w:val="20"/>
              </w:rPr>
            </w:pPr>
            <w:r w:rsidRPr="005E1653">
              <w:rPr>
                <w:b/>
                <w:sz w:val="20"/>
                <w:szCs w:val="20"/>
              </w:rPr>
              <w:t>Descripción</w:t>
            </w:r>
          </w:p>
        </w:tc>
        <w:tc>
          <w:tcPr>
            <w:tcW w:w="851" w:type="dxa"/>
          </w:tcPr>
          <w:p w14:paraId="2DE863C3" w14:textId="77777777" w:rsidR="001D5732" w:rsidRPr="005E1653" w:rsidRDefault="001D5732" w:rsidP="001D5732">
            <w:pPr>
              <w:rPr>
                <w:b/>
                <w:sz w:val="20"/>
                <w:szCs w:val="20"/>
              </w:rPr>
            </w:pPr>
            <w:r w:rsidRPr="005E1653">
              <w:rPr>
                <w:b/>
                <w:sz w:val="20"/>
                <w:szCs w:val="20"/>
              </w:rPr>
              <w:t>Tipo</w:t>
            </w:r>
          </w:p>
        </w:tc>
        <w:tc>
          <w:tcPr>
            <w:tcW w:w="1417" w:type="dxa"/>
          </w:tcPr>
          <w:p w14:paraId="4747FF57" w14:textId="77777777" w:rsidR="001D5732" w:rsidRPr="005E1653" w:rsidRDefault="001D5732" w:rsidP="001D5732">
            <w:pPr>
              <w:rPr>
                <w:b/>
                <w:sz w:val="20"/>
                <w:szCs w:val="20"/>
              </w:rPr>
            </w:pPr>
            <w:r w:rsidRPr="005E1653">
              <w:rPr>
                <w:b/>
                <w:sz w:val="20"/>
                <w:szCs w:val="20"/>
              </w:rPr>
              <w:t>Entrada</w:t>
            </w:r>
          </w:p>
        </w:tc>
        <w:tc>
          <w:tcPr>
            <w:tcW w:w="1984" w:type="dxa"/>
          </w:tcPr>
          <w:p w14:paraId="301B7BBB" w14:textId="77777777" w:rsidR="001D5732" w:rsidRPr="005E1653" w:rsidRDefault="001D5732" w:rsidP="001D5732">
            <w:pPr>
              <w:rPr>
                <w:b/>
                <w:sz w:val="20"/>
                <w:szCs w:val="20"/>
              </w:rPr>
            </w:pPr>
            <w:r w:rsidRPr="005E1653">
              <w:rPr>
                <w:b/>
                <w:sz w:val="20"/>
                <w:szCs w:val="20"/>
              </w:rPr>
              <w:t>Salida</w:t>
            </w:r>
          </w:p>
        </w:tc>
      </w:tr>
      <w:tr w:rsidR="001D5732" w:rsidRPr="00E41212" w14:paraId="57F0AAB3" w14:textId="77777777" w:rsidTr="001D5732">
        <w:trPr>
          <w:trHeight w:val="864"/>
        </w:trPr>
        <w:tc>
          <w:tcPr>
            <w:tcW w:w="2093" w:type="dxa"/>
          </w:tcPr>
          <w:p w14:paraId="5D6C2004" w14:textId="77777777" w:rsidR="001D5732" w:rsidRPr="00E41212" w:rsidRDefault="001D5732" w:rsidP="001D5732">
            <w:pPr>
              <w:rPr>
                <w:sz w:val="20"/>
                <w:szCs w:val="20"/>
              </w:rPr>
            </w:pPr>
            <w:r w:rsidRPr="004A4AA9">
              <w:rPr>
                <w:sz w:val="20"/>
                <w:szCs w:val="20"/>
              </w:rPr>
              <w:t>http://localhost:5000/medioPublicacion/listar</w:t>
            </w:r>
          </w:p>
        </w:tc>
        <w:tc>
          <w:tcPr>
            <w:tcW w:w="2410" w:type="dxa"/>
          </w:tcPr>
          <w:p w14:paraId="18151ED5" w14:textId="77777777" w:rsidR="001D5732" w:rsidRPr="00E41212" w:rsidRDefault="001D5732" w:rsidP="001D5732">
            <w:pPr>
              <w:rPr>
                <w:sz w:val="20"/>
                <w:szCs w:val="20"/>
              </w:rPr>
            </w:pPr>
            <w:r>
              <w:rPr>
                <w:sz w:val="20"/>
                <w:szCs w:val="20"/>
              </w:rPr>
              <w:t>Lista los Medios de Publicación</w:t>
            </w:r>
          </w:p>
        </w:tc>
        <w:tc>
          <w:tcPr>
            <w:tcW w:w="851" w:type="dxa"/>
          </w:tcPr>
          <w:p w14:paraId="7D4CA200" w14:textId="77777777" w:rsidR="001D5732" w:rsidRPr="00E41212" w:rsidRDefault="001D5732" w:rsidP="001D5732">
            <w:pPr>
              <w:rPr>
                <w:sz w:val="20"/>
                <w:szCs w:val="20"/>
              </w:rPr>
            </w:pPr>
            <w:r>
              <w:rPr>
                <w:sz w:val="20"/>
                <w:szCs w:val="20"/>
              </w:rPr>
              <w:t>GET</w:t>
            </w:r>
          </w:p>
        </w:tc>
        <w:tc>
          <w:tcPr>
            <w:tcW w:w="1417" w:type="dxa"/>
          </w:tcPr>
          <w:p w14:paraId="7FEFC4EB" w14:textId="77777777" w:rsidR="001D5732" w:rsidRPr="00E41212" w:rsidRDefault="001D5732" w:rsidP="001D5732">
            <w:pPr>
              <w:rPr>
                <w:sz w:val="20"/>
                <w:szCs w:val="20"/>
              </w:rPr>
            </w:pPr>
            <w:r w:rsidRPr="00E41212">
              <w:rPr>
                <w:sz w:val="20"/>
                <w:szCs w:val="20"/>
              </w:rPr>
              <w:t xml:space="preserve">Sin </w:t>
            </w:r>
            <w:r>
              <w:rPr>
                <w:sz w:val="20"/>
                <w:szCs w:val="20"/>
              </w:rPr>
              <w:t>Parámetros</w:t>
            </w:r>
          </w:p>
        </w:tc>
        <w:tc>
          <w:tcPr>
            <w:tcW w:w="1984" w:type="dxa"/>
          </w:tcPr>
          <w:p w14:paraId="2C62735E" w14:textId="77777777" w:rsidR="001D5732" w:rsidRPr="00E41212" w:rsidRDefault="001D5732" w:rsidP="001D5732">
            <w:pPr>
              <w:rPr>
                <w:sz w:val="20"/>
                <w:szCs w:val="20"/>
              </w:rPr>
            </w:pPr>
            <w:r>
              <w:rPr>
                <w:sz w:val="20"/>
                <w:szCs w:val="20"/>
              </w:rPr>
              <w:t>Lista &lt;Medios de Publicación&gt;</w:t>
            </w:r>
          </w:p>
        </w:tc>
      </w:tr>
      <w:tr w:rsidR="001D5732" w:rsidRPr="00E41212" w14:paraId="2B285DA0" w14:textId="77777777" w:rsidTr="001D5732">
        <w:trPr>
          <w:trHeight w:val="864"/>
        </w:trPr>
        <w:tc>
          <w:tcPr>
            <w:tcW w:w="2093" w:type="dxa"/>
          </w:tcPr>
          <w:p w14:paraId="46D16ECB" w14:textId="77777777" w:rsidR="001D5732" w:rsidRPr="004A4AA9" w:rsidRDefault="001D5732" w:rsidP="001D5732">
            <w:pPr>
              <w:rPr>
                <w:sz w:val="20"/>
                <w:szCs w:val="20"/>
              </w:rPr>
            </w:pPr>
            <w:r w:rsidRPr="004A4AA9">
              <w:rPr>
                <w:sz w:val="20"/>
                <w:szCs w:val="20"/>
              </w:rPr>
              <w:t>http://localhost:5000/medioPublicacion/insertar</w:t>
            </w:r>
          </w:p>
        </w:tc>
        <w:tc>
          <w:tcPr>
            <w:tcW w:w="2410" w:type="dxa"/>
          </w:tcPr>
          <w:p w14:paraId="6B942C73" w14:textId="77777777" w:rsidR="001D5732" w:rsidRDefault="001D5732" w:rsidP="001D5732">
            <w:pPr>
              <w:rPr>
                <w:sz w:val="20"/>
                <w:szCs w:val="20"/>
              </w:rPr>
            </w:pPr>
            <w:r>
              <w:rPr>
                <w:sz w:val="20"/>
                <w:szCs w:val="20"/>
              </w:rPr>
              <w:t>Inserta un Medio de Publicación</w:t>
            </w:r>
          </w:p>
        </w:tc>
        <w:tc>
          <w:tcPr>
            <w:tcW w:w="851" w:type="dxa"/>
          </w:tcPr>
          <w:p w14:paraId="2E7A154A" w14:textId="77777777" w:rsidR="001D5732" w:rsidRPr="00E41212" w:rsidRDefault="001D5732" w:rsidP="001D5732">
            <w:pPr>
              <w:rPr>
                <w:sz w:val="20"/>
                <w:szCs w:val="20"/>
              </w:rPr>
            </w:pPr>
            <w:r>
              <w:rPr>
                <w:sz w:val="20"/>
                <w:szCs w:val="20"/>
              </w:rPr>
              <w:t>POST</w:t>
            </w:r>
          </w:p>
        </w:tc>
        <w:tc>
          <w:tcPr>
            <w:tcW w:w="1417" w:type="dxa"/>
          </w:tcPr>
          <w:p w14:paraId="1C8F85BC" w14:textId="77777777" w:rsidR="001D5732" w:rsidRPr="00E41212" w:rsidRDefault="001D5732" w:rsidP="001D5732">
            <w:pPr>
              <w:rPr>
                <w:sz w:val="20"/>
                <w:szCs w:val="20"/>
              </w:rPr>
            </w:pPr>
            <w:r>
              <w:rPr>
                <w:sz w:val="20"/>
                <w:szCs w:val="20"/>
              </w:rPr>
              <w:t>Nombre Medio Publicación</w:t>
            </w:r>
          </w:p>
        </w:tc>
        <w:tc>
          <w:tcPr>
            <w:tcW w:w="1984" w:type="dxa"/>
          </w:tcPr>
          <w:p w14:paraId="490A4C92" w14:textId="77777777" w:rsidR="001D5732" w:rsidRDefault="001D5732" w:rsidP="001D5732">
            <w:pPr>
              <w:rPr>
                <w:sz w:val="20"/>
                <w:szCs w:val="20"/>
              </w:rPr>
            </w:pPr>
            <w:r>
              <w:rPr>
                <w:sz w:val="20"/>
                <w:szCs w:val="20"/>
              </w:rPr>
              <w:t>Notificación del Proceso</w:t>
            </w:r>
          </w:p>
        </w:tc>
      </w:tr>
      <w:tr w:rsidR="001D5732" w:rsidRPr="00E41212" w14:paraId="3A17CCE8" w14:textId="77777777" w:rsidTr="001D5732">
        <w:trPr>
          <w:trHeight w:val="864"/>
        </w:trPr>
        <w:tc>
          <w:tcPr>
            <w:tcW w:w="2093" w:type="dxa"/>
          </w:tcPr>
          <w:p w14:paraId="469C7BC5" w14:textId="77777777" w:rsidR="001D5732" w:rsidRPr="004A4AA9" w:rsidRDefault="001D5732" w:rsidP="001D5732">
            <w:pPr>
              <w:rPr>
                <w:sz w:val="20"/>
                <w:szCs w:val="20"/>
              </w:rPr>
            </w:pPr>
            <w:r w:rsidRPr="004A4AA9">
              <w:rPr>
                <w:sz w:val="20"/>
                <w:szCs w:val="20"/>
              </w:rPr>
              <w:t>http://localhost:5000/medioPublicacion/eliminar</w:t>
            </w:r>
          </w:p>
        </w:tc>
        <w:tc>
          <w:tcPr>
            <w:tcW w:w="2410" w:type="dxa"/>
          </w:tcPr>
          <w:p w14:paraId="7C451AB1" w14:textId="77777777" w:rsidR="001D5732" w:rsidRDefault="001D5732" w:rsidP="001D5732">
            <w:pPr>
              <w:rPr>
                <w:sz w:val="20"/>
                <w:szCs w:val="20"/>
              </w:rPr>
            </w:pPr>
            <w:r>
              <w:rPr>
                <w:sz w:val="20"/>
                <w:szCs w:val="20"/>
              </w:rPr>
              <w:t>Elimina un Medio de Publicación</w:t>
            </w:r>
          </w:p>
        </w:tc>
        <w:tc>
          <w:tcPr>
            <w:tcW w:w="851" w:type="dxa"/>
          </w:tcPr>
          <w:p w14:paraId="021DE83F" w14:textId="77777777" w:rsidR="001D5732" w:rsidRDefault="001D5732" w:rsidP="001D5732">
            <w:pPr>
              <w:rPr>
                <w:sz w:val="20"/>
                <w:szCs w:val="20"/>
              </w:rPr>
            </w:pPr>
            <w:r>
              <w:rPr>
                <w:sz w:val="20"/>
                <w:szCs w:val="20"/>
              </w:rPr>
              <w:t>GET</w:t>
            </w:r>
          </w:p>
        </w:tc>
        <w:tc>
          <w:tcPr>
            <w:tcW w:w="1417" w:type="dxa"/>
          </w:tcPr>
          <w:p w14:paraId="50637ABF" w14:textId="77777777" w:rsidR="001D5732" w:rsidRDefault="001D5732" w:rsidP="001D5732">
            <w:pPr>
              <w:rPr>
                <w:sz w:val="20"/>
                <w:szCs w:val="20"/>
              </w:rPr>
            </w:pPr>
            <w:r>
              <w:rPr>
                <w:sz w:val="20"/>
                <w:szCs w:val="20"/>
              </w:rPr>
              <w:t>Id del Medio Publicación</w:t>
            </w:r>
          </w:p>
        </w:tc>
        <w:tc>
          <w:tcPr>
            <w:tcW w:w="1984" w:type="dxa"/>
          </w:tcPr>
          <w:p w14:paraId="1368E4A2" w14:textId="77777777" w:rsidR="001D5732" w:rsidRDefault="001D5732" w:rsidP="001D5732">
            <w:pPr>
              <w:rPr>
                <w:sz w:val="20"/>
                <w:szCs w:val="20"/>
              </w:rPr>
            </w:pPr>
            <w:r>
              <w:rPr>
                <w:sz w:val="20"/>
                <w:szCs w:val="20"/>
              </w:rPr>
              <w:t>Notificación del proceso</w:t>
            </w:r>
          </w:p>
        </w:tc>
      </w:tr>
    </w:tbl>
    <w:p w14:paraId="3E1CA0A5" w14:textId="77777777" w:rsidR="001D5732" w:rsidRPr="00DB3574" w:rsidRDefault="001D5732" w:rsidP="001D5732">
      <w:pPr>
        <w:pStyle w:val="Tablas"/>
      </w:pPr>
      <w:bookmarkStart w:id="826" w:name="_Toc79011765"/>
      <w:bookmarkStart w:id="827" w:name="_Toc79761874"/>
      <w:r>
        <w:t>Servicios Web Pantalla Medios Publicación.</w:t>
      </w:r>
      <w:bookmarkEnd w:id="826"/>
      <w:bookmarkEnd w:id="827"/>
    </w:p>
    <w:p w14:paraId="0FE99546" w14:textId="77777777" w:rsidR="001D5732" w:rsidRPr="001D5732" w:rsidRDefault="001D5732" w:rsidP="001D5732">
      <w:pPr>
        <w:rPr>
          <w:lang w:val="es-EC"/>
        </w:rPr>
      </w:pPr>
    </w:p>
    <w:p w14:paraId="6E433C2F" w14:textId="0FDAECBF" w:rsidR="00CB7E39" w:rsidRPr="00647A95" w:rsidRDefault="00CB7E39" w:rsidP="00CB7E39">
      <w:pPr>
        <w:pStyle w:val="Ttulo2"/>
        <w:numPr>
          <w:ilvl w:val="3"/>
          <w:numId w:val="2"/>
        </w:numPr>
        <w:rPr>
          <w:lang w:val="es-EC"/>
        </w:rPr>
      </w:pPr>
      <w:bookmarkStart w:id="828" w:name="_Toc79763408"/>
      <w:r w:rsidRPr="00647A95">
        <w:rPr>
          <w:lang w:val="es-EC"/>
        </w:rPr>
        <w:lastRenderedPageBreak/>
        <w:t>Sección Áreas</w:t>
      </w:r>
      <w:bookmarkEnd w:id="828"/>
    </w:p>
    <w:p w14:paraId="10AB9400" w14:textId="7058474A" w:rsidR="00DD6E83" w:rsidRPr="00647A95" w:rsidRDefault="00A471E2" w:rsidP="00A471E2">
      <w:pPr>
        <w:rPr>
          <w:lang w:val="es-EC"/>
        </w:rPr>
      </w:pPr>
      <w:r w:rsidRPr="00647A95">
        <w:rPr>
          <w:lang w:val="es-EC"/>
        </w:rPr>
        <w:t>En esta sección se realiza el mantenimiento de las áreas</w:t>
      </w:r>
      <w:r w:rsidR="00E236E9" w:rsidRPr="00647A95">
        <w:rPr>
          <w:lang w:val="es-EC"/>
        </w:rPr>
        <w:t xml:space="preserve"> Unesco y Frascati</w:t>
      </w:r>
      <w:r w:rsidRPr="00647A95">
        <w:rPr>
          <w:lang w:val="es-EC"/>
        </w:rPr>
        <w:t xml:space="preserve"> que son utilizadas por el CDR-JBV (Centro de Documentación Regional Juan Bautista Vásquez) de la Universidad de Cuenca, con el propósito de</w:t>
      </w:r>
      <w:r w:rsidR="00E236E9" w:rsidRPr="00647A95">
        <w:rPr>
          <w:lang w:val="es-EC"/>
        </w:rPr>
        <w:t xml:space="preserve"> listar,</w:t>
      </w:r>
      <w:r w:rsidRPr="00647A95">
        <w:rPr>
          <w:lang w:val="es-EC"/>
        </w:rPr>
        <w:t xml:space="preserve"> crear y eliminar </w:t>
      </w:r>
      <w:r w:rsidR="00E236E9" w:rsidRPr="00647A95">
        <w:rPr>
          <w:lang w:val="es-EC"/>
        </w:rPr>
        <w:t xml:space="preserve">cada una de las áreas pertenecientes a Unesco o Frascati, las mismas </w:t>
      </w:r>
      <w:r w:rsidRPr="00647A95">
        <w:rPr>
          <w:lang w:val="es-EC"/>
        </w:rPr>
        <w:t xml:space="preserve">que son utilizadas en la </w:t>
      </w:r>
      <w:ins w:id="829" w:author="Lorena Siguenza" w:date="2021-09-13T23:29:00Z">
        <w:r w:rsidR="002A7C08">
          <w:rPr>
            <w:lang w:val="es-EC"/>
          </w:rPr>
          <w:t>S</w:t>
        </w:r>
      </w:ins>
      <w:del w:id="830" w:author="Lorena Siguenza" w:date="2021-09-13T23:29:00Z">
        <w:r w:rsidRPr="00647A95" w:rsidDel="002A7C08">
          <w:rPr>
            <w:lang w:val="es-EC"/>
          </w:rPr>
          <w:delText>s</w:delText>
        </w:r>
      </w:del>
      <w:r w:rsidRPr="00647A95">
        <w:rPr>
          <w:lang w:val="es-EC"/>
        </w:rPr>
        <w:t>ección 4.3.2.1 mencionada anteriormente</w:t>
      </w:r>
      <w:r w:rsidR="00E236E9" w:rsidRPr="00647A95">
        <w:rPr>
          <w:lang w:val="es-EC"/>
        </w:rPr>
        <w:t>.</w:t>
      </w:r>
      <w:r w:rsidR="00FD31BD">
        <w:rPr>
          <w:lang w:val="es-EC"/>
        </w:rPr>
        <w:t xml:space="preserve"> Esto se puede visualizar en la </w:t>
      </w:r>
      <w:ins w:id="831" w:author="Lorena Siguenza" w:date="2021-09-13T23:29:00Z">
        <w:r w:rsidR="002A7C08">
          <w:rPr>
            <w:lang w:val="es-EC"/>
          </w:rPr>
          <w:t>F</w:t>
        </w:r>
      </w:ins>
      <w:del w:id="832" w:author="Lorena Siguenza" w:date="2021-09-13T23:29:00Z">
        <w:r w:rsidR="00FD31BD" w:rsidDel="002A7C08">
          <w:rPr>
            <w:lang w:val="es-EC"/>
          </w:rPr>
          <w:delText>f</w:delText>
        </w:r>
      </w:del>
      <w:r w:rsidR="00FD31BD">
        <w:rPr>
          <w:lang w:val="es-EC"/>
        </w:rPr>
        <w:t>igura 32.</w:t>
      </w:r>
    </w:p>
    <w:p w14:paraId="17B10248" w14:textId="18945F0A" w:rsidR="00E236E9" w:rsidRPr="00647A95" w:rsidRDefault="00A471E2" w:rsidP="00E236E9">
      <w:pPr>
        <w:rPr>
          <w:lang w:val="es-EC"/>
        </w:rPr>
      </w:pPr>
      <w:r w:rsidRPr="00647A95">
        <w:rPr>
          <w:lang w:val="es-EC"/>
        </w:rPr>
        <w:t xml:space="preserve"> </w:t>
      </w:r>
      <w:r w:rsidR="00E236E9" w:rsidRPr="00647A95">
        <w:rPr>
          <w:noProof/>
          <w:lang w:val="es-EC" w:eastAsia="es-EC"/>
        </w:rPr>
        <w:drawing>
          <wp:inline distT="0" distB="0" distL="0" distR="0" wp14:anchorId="009C0CB9" wp14:editId="6F69E208">
            <wp:extent cx="5400040" cy="21945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194560"/>
                    </a:xfrm>
                    <a:prstGeom prst="rect">
                      <a:avLst/>
                    </a:prstGeom>
                  </pic:spPr>
                </pic:pic>
              </a:graphicData>
            </a:graphic>
          </wp:inline>
        </w:drawing>
      </w:r>
    </w:p>
    <w:p w14:paraId="7CB1511B" w14:textId="4C695FA9" w:rsidR="00E236E9" w:rsidRDefault="00E236E9" w:rsidP="00E236E9">
      <w:pPr>
        <w:pStyle w:val="Figuras"/>
        <w:rPr>
          <w:lang w:val="es-EC"/>
        </w:rPr>
      </w:pPr>
      <w:bookmarkStart w:id="833" w:name="_Toc79761844"/>
      <w:r w:rsidRPr="00647A95">
        <w:rPr>
          <w:lang w:val="es-EC"/>
        </w:rPr>
        <w:t>Pantalla para visualizar la sección de áreas.</w:t>
      </w:r>
      <w:bookmarkEnd w:id="833"/>
    </w:p>
    <w:p w14:paraId="0A1BD87E" w14:textId="72FA9510" w:rsidR="00DD6E83" w:rsidRDefault="00DD6E83" w:rsidP="00DD6E83">
      <w:r>
        <w:t>En la Tabla 12 se presenta los servicios web emple</w:t>
      </w:r>
      <w:r w:rsidR="00FD31BD">
        <w:t>ados para el mantenimiento de la sección áreas</w:t>
      </w:r>
      <w:r>
        <w:t>.</w:t>
      </w:r>
    </w:p>
    <w:tbl>
      <w:tblPr>
        <w:tblStyle w:val="Tablaconcuadrcula"/>
        <w:tblW w:w="8755" w:type="dxa"/>
        <w:tblLayout w:type="fixed"/>
        <w:tblLook w:val="04A0" w:firstRow="1" w:lastRow="0" w:firstColumn="1" w:lastColumn="0" w:noHBand="0" w:noVBand="1"/>
      </w:tblPr>
      <w:tblGrid>
        <w:gridCol w:w="2093"/>
        <w:gridCol w:w="2410"/>
        <w:gridCol w:w="851"/>
        <w:gridCol w:w="1417"/>
        <w:gridCol w:w="1984"/>
      </w:tblGrid>
      <w:tr w:rsidR="00FD31BD" w:rsidRPr="00E41212" w14:paraId="12AF6FDB" w14:textId="77777777" w:rsidTr="008D277E">
        <w:tc>
          <w:tcPr>
            <w:tcW w:w="2093" w:type="dxa"/>
          </w:tcPr>
          <w:p w14:paraId="67E37956" w14:textId="77777777" w:rsidR="00FD31BD" w:rsidRPr="005E1653" w:rsidRDefault="00FD31BD" w:rsidP="008D277E">
            <w:pPr>
              <w:rPr>
                <w:b/>
                <w:sz w:val="20"/>
                <w:szCs w:val="20"/>
              </w:rPr>
            </w:pPr>
            <w:r w:rsidRPr="005E1653">
              <w:rPr>
                <w:b/>
                <w:sz w:val="20"/>
                <w:szCs w:val="20"/>
              </w:rPr>
              <w:t>Nombre del WS</w:t>
            </w:r>
          </w:p>
        </w:tc>
        <w:tc>
          <w:tcPr>
            <w:tcW w:w="2410" w:type="dxa"/>
          </w:tcPr>
          <w:p w14:paraId="1CB2D5D3" w14:textId="77777777" w:rsidR="00FD31BD" w:rsidRPr="005E1653" w:rsidRDefault="00FD31BD" w:rsidP="008D277E">
            <w:pPr>
              <w:rPr>
                <w:b/>
                <w:sz w:val="20"/>
                <w:szCs w:val="20"/>
              </w:rPr>
            </w:pPr>
            <w:r w:rsidRPr="005E1653">
              <w:rPr>
                <w:b/>
                <w:sz w:val="20"/>
                <w:szCs w:val="20"/>
              </w:rPr>
              <w:t>Descripción</w:t>
            </w:r>
          </w:p>
        </w:tc>
        <w:tc>
          <w:tcPr>
            <w:tcW w:w="851" w:type="dxa"/>
          </w:tcPr>
          <w:p w14:paraId="13C1C39E" w14:textId="77777777" w:rsidR="00FD31BD" w:rsidRPr="005E1653" w:rsidRDefault="00FD31BD" w:rsidP="008D277E">
            <w:pPr>
              <w:rPr>
                <w:b/>
                <w:sz w:val="20"/>
                <w:szCs w:val="20"/>
              </w:rPr>
            </w:pPr>
            <w:r w:rsidRPr="005E1653">
              <w:rPr>
                <w:b/>
                <w:sz w:val="20"/>
                <w:szCs w:val="20"/>
              </w:rPr>
              <w:t>Tipo</w:t>
            </w:r>
          </w:p>
        </w:tc>
        <w:tc>
          <w:tcPr>
            <w:tcW w:w="1417" w:type="dxa"/>
          </w:tcPr>
          <w:p w14:paraId="0B7A2E36" w14:textId="77777777" w:rsidR="00FD31BD" w:rsidRPr="005E1653" w:rsidRDefault="00FD31BD" w:rsidP="008D277E">
            <w:pPr>
              <w:rPr>
                <w:b/>
                <w:sz w:val="20"/>
                <w:szCs w:val="20"/>
              </w:rPr>
            </w:pPr>
            <w:r w:rsidRPr="005E1653">
              <w:rPr>
                <w:b/>
                <w:sz w:val="20"/>
                <w:szCs w:val="20"/>
              </w:rPr>
              <w:t>Entrada</w:t>
            </w:r>
          </w:p>
        </w:tc>
        <w:tc>
          <w:tcPr>
            <w:tcW w:w="1984" w:type="dxa"/>
          </w:tcPr>
          <w:p w14:paraId="694B8EBA" w14:textId="77777777" w:rsidR="00FD31BD" w:rsidRPr="005E1653" w:rsidRDefault="00FD31BD" w:rsidP="008D277E">
            <w:pPr>
              <w:rPr>
                <w:b/>
                <w:sz w:val="20"/>
                <w:szCs w:val="20"/>
              </w:rPr>
            </w:pPr>
            <w:r w:rsidRPr="005E1653">
              <w:rPr>
                <w:b/>
                <w:sz w:val="20"/>
                <w:szCs w:val="20"/>
              </w:rPr>
              <w:t>Salida</w:t>
            </w:r>
          </w:p>
        </w:tc>
      </w:tr>
      <w:tr w:rsidR="00FD31BD" w:rsidRPr="00E41212" w14:paraId="11B5BCCA" w14:textId="77777777" w:rsidTr="008D277E">
        <w:trPr>
          <w:trHeight w:val="864"/>
        </w:trPr>
        <w:tc>
          <w:tcPr>
            <w:tcW w:w="2093" w:type="dxa"/>
          </w:tcPr>
          <w:p w14:paraId="6F62E8D1" w14:textId="5E3D7144" w:rsidR="00FD31BD" w:rsidRPr="00FD31BD" w:rsidRDefault="00FD31BD" w:rsidP="008D277E">
            <w:pPr>
              <w:rPr>
                <w:sz w:val="20"/>
                <w:szCs w:val="20"/>
                <w:lang w:val="es-EC"/>
              </w:rPr>
            </w:pPr>
            <w:r w:rsidRPr="004A4AA9">
              <w:rPr>
                <w:sz w:val="20"/>
                <w:szCs w:val="20"/>
              </w:rPr>
              <w:t>h</w:t>
            </w:r>
            <w:r>
              <w:rPr>
                <w:sz w:val="20"/>
                <w:szCs w:val="20"/>
              </w:rPr>
              <w:t>ttp://localhost:5000/</w:t>
            </w:r>
            <w:r w:rsidRPr="00FD31BD">
              <w:rPr>
                <w:sz w:val="20"/>
                <w:szCs w:val="20"/>
                <w:lang w:val="es-EC"/>
              </w:rPr>
              <w:t>areaUnesco</w:t>
            </w:r>
            <w:r w:rsidRPr="004A4AA9">
              <w:rPr>
                <w:sz w:val="20"/>
                <w:szCs w:val="20"/>
              </w:rPr>
              <w:t>/</w:t>
            </w:r>
            <w:r w:rsidRPr="00FD31BD">
              <w:rPr>
                <w:sz w:val="20"/>
                <w:szCs w:val="20"/>
                <w:lang w:val="es-EC"/>
              </w:rPr>
              <w:t>listaAreaUnesco</w:t>
            </w:r>
          </w:p>
        </w:tc>
        <w:tc>
          <w:tcPr>
            <w:tcW w:w="2410" w:type="dxa"/>
          </w:tcPr>
          <w:p w14:paraId="408A85F9" w14:textId="4F611A4F" w:rsidR="00FD31BD" w:rsidRPr="00E41212" w:rsidRDefault="00FD31BD" w:rsidP="00FD31BD">
            <w:pPr>
              <w:rPr>
                <w:sz w:val="20"/>
                <w:szCs w:val="20"/>
              </w:rPr>
            </w:pPr>
            <w:r>
              <w:rPr>
                <w:sz w:val="20"/>
                <w:szCs w:val="20"/>
              </w:rPr>
              <w:t>Lista áreas de Unesco</w:t>
            </w:r>
          </w:p>
        </w:tc>
        <w:tc>
          <w:tcPr>
            <w:tcW w:w="851" w:type="dxa"/>
          </w:tcPr>
          <w:p w14:paraId="1D42789A" w14:textId="77777777" w:rsidR="00FD31BD" w:rsidRPr="00E41212" w:rsidRDefault="00FD31BD" w:rsidP="008D277E">
            <w:pPr>
              <w:rPr>
                <w:sz w:val="20"/>
                <w:szCs w:val="20"/>
              </w:rPr>
            </w:pPr>
            <w:r>
              <w:rPr>
                <w:sz w:val="20"/>
                <w:szCs w:val="20"/>
              </w:rPr>
              <w:t>GET</w:t>
            </w:r>
          </w:p>
        </w:tc>
        <w:tc>
          <w:tcPr>
            <w:tcW w:w="1417" w:type="dxa"/>
          </w:tcPr>
          <w:p w14:paraId="1A1968F1" w14:textId="77777777" w:rsidR="00FD31BD" w:rsidRPr="00E41212" w:rsidRDefault="00FD31BD" w:rsidP="008D277E">
            <w:pPr>
              <w:rPr>
                <w:sz w:val="20"/>
                <w:szCs w:val="20"/>
              </w:rPr>
            </w:pPr>
            <w:r w:rsidRPr="00E41212">
              <w:rPr>
                <w:sz w:val="20"/>
                <w:szCs w:val="20"/>
              </w:rPr>
              <w:t xml:space="preserve">Sin </w:t>
            </w:r>
            <w:r>
              <w:rPr>
                <w:sz w:val="20"/>
                <w:szCs w:val="20"/>
              </w:rPr>
              <w:t>Parámetros</w:t>
            </w:r>
          </w:p>
        </w:tc>
        <w:tc>
          <w:tcPr>
            <w:tcW w:w="1984" w:type="dxa"/>
          </w:tcPr>
          <w:p w14:paraId="5BDB937B" w14:textId="1B173FD2" w:rsidR="00FD31BD" w:rsidRPr="00E41212" w:rsidRDefault="00FD31BD" w:rsidP="00FD31BD">
            <w:pPr>
              <w:rPr>
                <w:sz w:val="20"/>
                <w:szCs w:val="20"/>
              </w:rPr>
            </w:pPr>
            <w:r>
              <w:rPr>
                <w:sz w:val="20"/>
                <w:szCs w:val="20"/>
              </w:rPr>
              <w:t>Lista &lt;Áreas de Unesco&gt;</w:t>
            </w:r>
          </w:p>
        </w:tc>
      </w:tr>
      <w:tr w:rsidR="00FD31BD" w:rsidRPr="00E41212" w14:paraId="1724E7AC" w14:textId="77777777" w:rsidTr="008D277E">
        <w:trPr>
          <w:trHeight w:val="864"/>
        </w:trPr>
        <w:tc>
          <w:tcPr>
            <w:tcW w:w="2093" w:type="dxa"/>
          </w:tcPr>
          <w:p w14:paraId="04184277" w14:textId="054E2941" w:rsidR="00FD31BD" w:rsidRPr="004A4AA9" w:rsidRDefault="00FD31BD" w:rsidP="008D277E">
            <w:pPr>
              <w:rPr>
                <w:sz w:val="20"/>
                <w:szCs w:val="20"/>
              </w:rPr>
            </w:pPr>
            <w:r w:rsidRPr="004A4AA9">
              <w:rPr>
                <w:sz w:val="20"/>
                <w:szCs w:val="20"/>
              </w:rPr>
              <w:t>http://localhost:5000/</w:t>
            </w:r>
            <w:r w:rsidRPr="00FD31BD">
              <w:rPr>
                <w:sz w:val="20"/>
                <w:szCs w:val="20"/>
                <w:lang w:val="es-EC"/>
              </w:rPr>
              <w:t xml:space="preserve"> areaUnesco</w:t>
            </w:r>
            <w:r w:rsidRPr="004A4AA9">
              <w:rPr>
                <w:sz w:val="20"/>
                <w:szCs w:val="20"/>
              </w:rPr>
              <w:t xml:space="preserve"> /insertar</w:t>
            </w:r>
          </w:p>
        </w:tc>
        <w:tc>
          <w:tcPr>
            <w:tcW w:w="2410" w:type="dxa"/>
          </w:tcPr>
          <w:p w14:paraId="31BA81BC" w14:textId="315AA073" w:rsidR="00FD31BD" w:rsidRDefault="00FD31BD" w:rsidP="00FD31BD">
            <w:pPr>
              <w:rPr>
                <w:sz w:val="20"/>
                <w:szCs w:val="20"/>
              </w:rPr>
            </w:pPr>
            <w:r>
              <w:rPr>
                <w:sz w:val="20"/>
                <w:szCs w:val="20"/>
              </w:rPr>
              <w:t>Inserta un Área Unesco</w:t>
            </w:r>
          </w:p>
        </w:tc>
        <w:tc>
          <w:tcPr>
            <w:tcW w:w="851" w:type="dxa"/>
          </w:tcPr>
          <w:p w14:paraId="5B0FCD1B" w14:textId="77777777" w:rsidR="00FD31BD" w:rsidRPr="00E41212" w:rsidRDefault="00FD31BD" w:rsidP="008D277E">
            <w:pPr>
              <w:rPr>
                <w:sz w:val="20"/>
                <w:szCs w:val="20"/>
              </w:rPr>
            </w:pPr>
            <w:r>
              <w:rPr>
                <w:sz w:val="20"/>
                <w:szCs w:val="20"/>
              </w:rPr>
              <w:t>POST</w:t>
            </w:r>
          </w:p>
        </w:tc>
        <w:tc>
          <w:tcPr>
            <w:tcW w:w="1417" w:type="dxa"/>
          </w:tcPr>
          <w:p w14:paraId="083C6D6A" w14:textId="32640E50" w:rsidR="00FD31BD" w:rsidRPr="00E41212" w:rsidRDefault="00FD31BD" w:rsidP="00FD31BD">
            <w:pPr>
              <w:rPr>
                <w:sz w:val="20"/>
                <w:szCs w:val="20"/>
              </w:rPr>
            </w:pPr>
            <w:r>
              <w:rPr>
                <w:sz w:val="20"/>
                <w:szCs w:val="20"/>
              </w:rPr>
              <w:t>Nombre Área Unesco</w:t>
            </w:r>
          </w:p>
        </w:tc>
        <w:tc>
          <w:tcPr>
            <w:tcW w:w="1984" w:type="dxa"/>
          </w:tcPr>
          <w:p w14:paraId="113E1E81" w14:textId="77777777" w:rsidR="00FD31BD" w:rsidRDefault="00FD31BD" w:rsidP="008D277E">
            <w:pPr>
              <w:rPr>
                <w:sz w:val="20"/>
                <w:szCs w:val="20"/>
              </w:rPr>
            </w:pPr>
            <w:r>
              <w:rPr>
                <w:sz w:val="20"/>
                <w:szCs w:val="20"/>
              </w:rPr>
              <w:t>Notificación del Proceso</w:t>
            </w:r>
          </w:p>
        </w:tc>
      </w:tr>
      <w:tr w:rsidR="00FD31BD" w:rsidRPr="00E41212" w14:paraId="3B579AE3" w14:textId="77777777" w:rsidTr="008D277E">
        <w:trPr>
          <w:trHeight w:val="864"/>
        </w:trPr>
        <w:tc>
          <w:tcPr>
            <w:tcW w:w="2093" w:type="dxa"/>
          </w:tcPr>
          <w:p w14:paraId="7DD87CC9" w14:textId="7AB1F383" w:rsidR="00FD31BD" w:rsidRPr="004A4AA9" w:rsidRDefault="00FD31BD" w:rsidP="008D277E">
            <w:pPr>
              <w:rPr>
                <w:sz w:val="20"/>
                <w:szCs w:val="20"/>
              </w:rPr>
            </w:pPr>
            <w:r w:rsidRPr="004A4AA9">
              <w:rPr>
                <w:sz w:val="20"/>
                <w:szCs w:val="20"/>
              </w:rPr>
              <w:t>http://localhost:5000/</w:t>
            </w:r>
            <w:r w:rsidRPr="00FD31BD">
              <w:rPr>
                <w:sz w:val="20"/>
                <w:szCs w:val="20"/>
                <w:lang w:val="es-EC"/>
              </w:rPr>
              <w:t xml:space="preserve"> areaUnesco</w:t>
            </w:r>
            <w:r w:rsidRPr="004A4AA9">
              <w:rPr>
                <w:sz w:val="20"/>
                <w:szCs w:val="20"/>
              </w:rPr>
              <w:t>/eliminar</w:t>
            </w:r>
          </w:p>
        </w:tc>
        <w:tc>
          <w:tcPr>
            <w:tcW w:w="2410" w:type="dxa"/>
          </w:tcPr>
          <w:p w14:paraId="753819E9" w14:textId="1B24D58B" w:rsidR="00FD31BD" w:rsidRDefault="00FD31BD" w:rsidP="00FD31BD">
            <w:pPr>
              <w:rPr>
                <w:sz w:val="20"/>
                <w:szCs w:val="20"/>
              </w:rPr>
            </w:pPr>
            <w:r>
              <w:rPr>
                <w:sz w:val="20"/>
                <w:szCs w:val="20"/>
              </w:rPr>
              <w:t>Elimina un Área de Unesco</w:t>
            </w:r>
          </w:p>
        </w:tc>
        <w:tc>
          <w:tcPr>
            <w:tcW w:w="851" w:type="dxa"/>
          </w:tcPr>
          <w:p w14:paraId="0446F942" w14:textId="77777777" w:rsidR="00FD31BD" w:rsidRDefault="00FD31BD" w:rsidP="008D277E">
            <w:pPr>
              <w:rPr>
                <w:sz w:val="20"/>
                <w:szCs w:val="20"/>
              </w:rPr>
            </w:pPr>
            <w:r>
              <w:rPr>
                <w:sz w:val="20"/>
                <w:szCs w:val="20"/>
              </w:rPr>
              <w:t>GET</w:t>
            </w:r>
          </w:p>
        </w:tc>
        <w:tc>
          <w:tcPr>
            <w:tcW w:w="1417" w:type="dxa"/>
          </w:tcPr>
          <w:p w14:paraId="31D504F6" w14:textId="67AD7528" w:rsidR="00FD31BD" w:rsidRDefault="00FD31BD" w:rsidP="00FD31BD">
            <w:pPr>
              <w:rPr>
                <w:sz w:val="20"/>
                <w:szCs w:val="20"/>
              </w:rPr>
            </w:pPr>
            <w:r>
              <w:rPr>
                <w:sz w:val="20"/>
                <w:szCs w:val="20"/>
              </w:rPr>
              <w:t>Id del Área Unesco</w:t>
            </w:r>
          </w:p>
        </w:tc>
        <w:tc>
          <w:tcPr>
            <w:tcW w:w="1984" w:type="dxa"/>
          </w:tcPr>
          <w:p w14:paraId="542C1CBF" w14:textId="77777777" w:rsidR="00FD31BD" w:rsidRDefault="00FD31BD" w:rsidP="008D277E">
            <w:pPr>
              <w:rPr>
                <w:sz w:val="20"/>
                <w:szCs w:val="20"/>
              </w:rPr>
            </w:pPr>
            <w:r>
              <w:rPr>
                <w:sz w:val="20"/>
                <w:szCs w:val="20"/>
              </w:rPr>
              <w:t>Notificación del proceso</w:t>
            </w:r>
          </w:p>
        </w:tc>
      </w:tr>
      <w:tr w:rsidR="00FD31BD" w:rsidRPr="00E41212" w14:paraId="298AE12B" w14:textId="77777777" w:rsidTr="008D277E">
        <w:trPr>
          <w:trHeight w:val="864"/>
        </w:trPr>
        <w:tc>
          <w:tcPr>
            <w:tcW w:w="2093" w:type="dxa"/>
          </w:tcPr>
          <w:p w14:paraId="2A9C3FA4" w14:textId="396AFE5B" w:rsidR="00FD31BD" w:rsidRPr="00157303" w:rsidRDefault="00FD31BD" w:rsidP="00FD31BD">
            <w:pPr>
              <w:rPr>
                <w:sz w:val="20"/>
                <w:szCs w:val="20"/>
                <w:lang w:val="es-EC"/>
              </w:rPr>
            </w:pPr>
            <w:r w:rsidRPr="004A4AA9">
              <w:rPr>
                <w:sz w:val="20"/>
                <w:szCs w:val="20"/>
              </w:rPr>
              <w:t>h</w:t>
            </w:r>
            <w:r>
              <w:rPr>
                <w:sz w:val="20"/>
                <w:szCs w:val="20"/>
              </w:rPr>
              <w:t>ttp://localhost:5000/</w:t>
            </w:r>
            <w:r w:rsidR="00157303" w:rsidRPr="00157303">
              <w:rPr>
                <w:sz w:val="20"/>
                <w:szCs w:val="20"/>
                <w:lang w:val="es-EC"/>
              </w:rPr>
              <w:t>areaFrascati</w:t>
            </w:r>
            <w:r w:rsidRPr="004A4AA9">
              <w:rPr>
                <w:sz w:val="20"/>
                <w:szCs w:val="20"/>
              </w:rPr>
              <w:t>/</w:t>
            </w:r>
            <w:r w:rsidR="00157303" w:rsidRPr="00157303">
              <w:rPr>
                <w:sz w:val="20"/>
                <w:szCs w:val="20"/>
                <w:lang w:val="es-EC"/>
              </w:rPr>
              <w:t>listaAreaFrascati</w:t>
            </w:r>
          </w:p>
        </w:tc>
        <w:tc>
          <w:tcPr>
            <w:tcW w:w="2410" w:type="dxa"/>
          </w:tcPr>
          <w:p w14:paraId="4742360B" w14:textId="7F8A228D" w:rsidR="00FD31BD" w:rsidRDefault="00FD31BD" w:rsidP="00157303">
            <w:pPr>
              <w:rPr>
                <w:sz w:val="20"/>
                <w:szCs w:val="20"/>
              </w:rPr>
            </w:pPr>
            <w:r>
              <w:rPr>
                <w:sz w:val="20"/>
                <w:szCs w:val="20"/>
              </w:rPr>
              <w:t xml:space="preserve">Lista áreas de </w:t>
            </w:r>
            <w:r w:rsidR="00157303">
              <w:rPr>
                <w:sz w:val="20"/>
                <w:szCs w:val="20"/>
              </w:rPr>
              <w:t>Frascati</w:t>
            </w:r>
          </w:p>
        </w:tc>
        <w:tc>
          <w:tcPr>
            <w:tcW w:w="851" w:type="dxa"/>
          </w:tcPr>
          <w:p w14:paraId="52201811" w14:textId="174D8B36" w:rsidR="00FD31BD" w:rsidRDefault="00FD31BD" w:rsidP="00FD31BD">
            <w:pPr>
              <w:rPr>
                <w:sz w:val="20"/>
                <w:szCs w:val="20"/>
              </w:rPr>
            </w:pPr>
            <w:r>
              <w:rPr>
                <w:sz w:val="20"/>
                <w:szCs w:val="20"/>
              </w:rPr>
              <w:t>GET</w:t>
            </w:r>
          </w:p>
        </w:tc>
        <w:tc>
          <w:tcPr>
            <w:tcW w:w="1417" w:type="dxa"/>
          </w:tcPr>
          <w:p w14:paraId="34481660" w14:textId="14E24AFF" w:rsidR="00FD31BD" w:rsidRDefault="00FD31BD" w:rsidP="00FD31BD">
            <w:pPr>
              <w:rPr>
                <w:sz w:val="20"/>
                <w:szCs w:val="20"/>
              </w:rPr>
            </w:pPr>
            <w:r w:rsidRPr="00E41212">
              <w:rPr>
                <w:sz w:val="20"/>
                <w:szCs w:val="20"/>
              </w:rPr>
              <w:t xml:space="preserve">Sin </w:t>
            </w:r>
            <w:r>
              <w:rPr>
                <w:sz w:val="20"/>
                <w:szCs w:val="20"/>
              </w:rPr>
              <w:t>Parámetros</w:t>
            </w:r>
          </w:p>
        </w:tc>
        <w:tc>
          <w:tcPr>
            <w:tcW w:w="1984" w:type="dxa"/>
          </w:tcPr>
          <w:p w14:paraId="4C8F1E51" w14:textId="45A3F731" w:rsidR="00FD31BD" w:rsidRDefault="00FD31BD" w:rsidP="00FD31BD">
            <w:pPr>
              <w:rPr>
                <w:sz w:val="20"/>
                <w:szCs w:val="20"/>
              </w:rPr>
            </w:pPr>
            <w:r>
              <w:rPr>
                <w:sz w:val="20"/>
                <w:szCs w:val="20"/>
              </w:rPr>
              <w:t xml:space="preserve">Lista &lt;Áreas de </w:t>
            </w:r>
            <w:r w:rsidR="00157303">
              <w:rPr>
                <w:sz w:val="20"/>
                <w:szCs w:val="20"/>
              </w:rPr>
              <w:t>Frascati</w:t>
            </w:r>
            <w:r>
              <w:rPr>
                <w:sz w:val="20"/>
                <w:szCs w:val="20"/>
              </w:rPr>
              <w:t>&gt;</w:t>
            </w:r>
          </w:p>
        </w:tc>
      </w:tr>
      <w:tr w:rsidR="00FD31BD" w:rsidRPr="00E41212" w14:paraId="5F19758F" w14:textId="77777777" w:rsidTr="008D277E">
        <w:trPr>
          <w:trHeight w:val="864"/>
        </w:trPr>
        <w:tc>
          <w:tcPr>
            <w:tcW w:w="2093" w:type="dxa"/>
          </w:tcPr>
          <w:p w14:paraId="4FECFCFF" w14:textId="21EE63B8" w:rsidR="00FD31BD" w:rsidRPr="00157303" w:rsidRDefault="00FD31BD" w:rsidP="00FD31BD">
            <w:pPr>
              <w:rPr>
                <w:sz w:val="20"/>
                <w:szCs w:val="20"/>
                <w:lang w:val="es-EC"/>
              </w:rPr>
            </w:pPr>
            <w:r w:rsidRPr="004A4AA9">
              <w:rPr>
                <w:sz w:val="20"/>
                <w:szCs w:val="20"/>
              </w:rPr>
              <w:lastRenderedPageBreak/>
              <w:t>http://localhost:5000/</w:t>
            </w:r>
            <w:r w:rsidRPr="00FD31BD">
              <w:rPr>
                <w:sz w:val="20"/>
                <w:szCs w:val="20"/>
                <w:lang w:val="es-EC"/>
              </w:rPr>
              <w:t xml:space="preserve"> </w:t>
            </w:r>
            <w:r w:rsidR="00157303" w:rsidRPr="00157303">
              <w:rPr>
                <w:sz w:val="20"/>
                <w:szCs w:val="20"/>
                <w:lang w:val="es-EC"/>
              </w:rPr>
              <w:t>areaFrascati</w:t>
            </w:r>
            <w:r w:rsidRPr="004A4AA9">
              <w:rPr>
                <w:sz w:val="20"/>
                <w:szCs w:val="20"/>
              </w:rPr>
              <w:t>/insertar</w:t>
            </w:r>
          </w:p>
        </w:tc>
        <w:tc>
          <w:tcPr>
            <w:tcW w:w="2410" w:type="dxa"/>
          </w:tcPr>
          <w:p w14:paraId="51B29C53" w14:textId="76D6E031" w:rsidR="00FD31BD" w:rsidRDefault="00FD31BD" w:rsidP="00FD31BD">
            <w:pPr>
              <w:rPr>
                <w:sz w:val="20"/>
                <w:szCs w:val="20"/>
              </w:rPr>
            </w:pPr>
            <w:r>
              <w:rPr>
                <w:sz w:val="20"/>
                <w:szCs w:val="20"/>
              </w:rPr>
              <w:t xml:space="preserve">Inserta un Área </w:t>
            </w:r>
            <w:r w:rsidR="00157303">
              <w:rPr>
                <w:sz w:val="20"/>
                <w:szCs w:val="20"/>
              </w:rPr>
              <w:t>Frascati</w:t>
            </w:r>
          </w:p>
        </w:tc>
        <w:tc>
          <w:tcPr>
            <w:tcW w:w="851" w:type="dxa"/>
          </w:tcPr>
          <w:p w14:paraId="4C240640" w14:textId="176C8CB9" w:rsidR="00FD31BD" w:rsidRDefault="00FD31BD" w:rsidP="00FD31BD">
            <w:pPr>
              <w:rPr>
                <w:sz w:val="20"/>
                <w:szCs w:val="20"/>
              </w:rPr>
            </w:pPr>
            <w:r>
              <w:rPr>
                <w:sz w:val="20"/>
                <w:szCs w:val="20"/>
              </w:rPr>
              <w:t>POST</w:t>
            </w:r>
          </w:p>
        </w:tc>
        <w:tc>
          <w:tcPr>
            <w:tcW w:w="1417" w:type="dxa"/>
          </w:tcPr>
          <w:p w14:paraId="1D10A6E2" w14:textId="08ABCEC3" w:rsidR="00FD31BD" w:rsidRDefault="00FD31BD" w:rsidP="00FD31BD">
            <w:pPr>
              <w:rPr>
                <w:sz w:val="20"/>
                <w:szCs w:val="20"/>
              </w:rPr>
            </w:pPr>
            <w:r>
              <w:rPr>
                <w:sz w:val="20"/>
                <w:szCs w:val="20"/>
              </w:rPr>
              <w:t xml:space="preserve">Nombre Área </w:t>
            </w:r>
            <w:r w:rsidR="00157303">
              <w:rPr>
                <w:sz w:val="20"/>
                <w:szCs w:val="20"/>
              </w:rPr>
              <w:t>Frascati</w:t>
            </w:r>
          </w:p>
        </w:tc>
        <w:tc>
          <w:tcPr>
            <w:tcW w:w="1984" w:type="dxa"/>
          </w:tcPr>
          <w:p w14:paraId="22DEF994" w14:textId="7590C671" w:rsidR="00FD31BD" w:rsidRDefault="00FD31BD" w:rsidP="00FD31BD">
            <w:pPr>
              <w:rPr>
                <w:sz w:val="20"/>
                <w:szCs w:val="20"/>
              </w:rPr>
            </w:pPr>
            <w:r>
              <w:rPr>
                <w:sz w:val="20"/>
                <w:szCs w:val="20"/>
              </w:rPr>
              <w:t>Notificación del Proceso</w:t>
            </w:r>
          </w:p>
        </w:tc>
      </w:tr>
      <w:tr w:rsidR="00FD31BD" w:rsidRPr="00E41212" w14:paraId="3CC2E524" w14:textId="77777777" w:rsidTr="008D277E">
        <w:trPr>
          <w:trHeight w:val="864"/>
        </w:trPr>
        <w:tc>
          <w:tcPr>
            <w:tcW w:w="2093" w:type="dxa"/>
          </w:tcPr>
          <w:p w14:paraId="6EBFE422" w14:textId="0E3EBBB6" w:rsidR="00FD31BD" w:rsidRPr="00157303" w:rsidRDefault="00FD31BD" w:rsidP="00FD31BD">
            <w:pPr>
              <w:rPr>
                <w:sz w:val="20"/>
                <w:szCs w:val="20"/>
                <w:lang w:val="es-EC"/>
              </w:rPr>
            </w:pPr>
            <w:r w:rsidRPr="004A4AA9">
              <w:rPr>
                <w:sz w:val="20"/>
                <w:szCs w:val="20"/>
              </w:rPr>
              <w:t>http://localhost:5000/</w:t>
            </w:r>
            <w:r w:rsidRPr="00FD31BD">
              <w:rPr>
                <w:sz w:val="20"/>
                <w:szCs w:val="20"/>
                <w:lang w:val="es-EC"/>
              </w:rPr>
              <w:t xml:space="preserve"> </w:t>
            </w:r>
            <w:r w:rsidR="00157303" w:rsidRPr="00157303">
              <w:rPr>
                <w:sz w:val="20"/>
                <w:szCs w:val="20"/>
                <w:lang w:val="es-EC"/>
              </w:rPr>
              <w:t>areaFrascati</w:t>
            </w:r>
            <w:r w:rsidRPr="004A4AA9">
              <w:rPr>
                <w:sz w:val="20"/>
                <w:szCs w:val="20"/>
              </w:rPr>
              <w:t>/eliminar</w:t>
            </w:r>
          </w:p>
        </w:tc>
        <w:tc>
          <w:tcPr>
            <w:tcW w:w="2410" w:type="dxa"/>
          </w:tcPr>
          <w:p w14:paraId="529FEFDA" w14:textId="14FABF73" w:rsidR="00FD31BD" w:rsidRDefault="00FD31BD" w:rsidP="00FD31BD">
            <w:pPr>
              <w:rPr>
                <w:sz w:val="20"/>
                <w:szCs w:val="20"/>
              </w:rPr>
            </w:pPr>
            <w:r>
              <w:rPr>
                <w:sz w:val="20"/>
                <w:szCs w:val="20"/>
              </w:rPr>
              <w:t xml:space="preserve">Elimina un Área de </w:t>
            </w:r>
            <w:r w:rsidR="00157303">
              <w:rPr>
                <w:sz w:val="20"/>
                <w:szCs w:val="20"/>
              </w:rPr>
              <w:t>Frascati</w:t>
            </w:r>
          </w:p>
        </w:tc>
        <w:tc>
          <w:tcPr>
            <w:tcW w:w="851" w:type="dxa"/>
          </w:tcPr>
          <w:p w14:paraId="5CC14FA4" w14:textId="03F0581A" w:rsidR="00FD31BD" w:rsidRDefault="00FD31BD" w:rsidP="00FD31BD">
            <w:pPr>
              <w:rPr>
                <w:sz w:val="20"/>
                <w:szCs w:val="20"/>
              </w:rPr>
            </w:pPr>
            <w:r>
              <w:rPr>
                <w:sz w:val="20"/>
                <w:szCs w:val="20"/>
              </w:rPr>
              <w:t>GET</w:t>
            </w:r>
          </w:p>
        </w:tc>
        <w:tc>
          <w:tcPr>
            <w:tcW w:w="1417" w:type="dxa"/>
          </w:tcPr>
          <w:p w14:paraId="7F19316C" w14:textId="2997A52B" w:rsidR="00FD31BD" w:rsidRDefault="00FD31BD" w:rsidP="00FD31BD">
            <w:pPr>
              <w:rPr>
                <w:sz w:val="20"/>
                <w:szCs w:val="20"/>
              </w:rPr>
            </w:pPr>
            <w:r>
              <w:rPr>
                <w:sz w:val="20"/>
                <w:szCs w:val="20"/>
              </w:rPr>
              <w:t xml:space="preserve">Id del Área </w:t>
            </w:r>
            <w:r w:rsidR="00157303">
              <w:rPr>
                <w:sz w:val="20"/>
                <w:szCs w:val="20"/>
              </w:rPr>
              <w:t>Frascati</w:t>
            </w:r>
          </w:p>
        </w:tc>
        <w:tc>
          <w:tcPr>
            <w:tcW w:w="1984" w:type="dxa"/>
          </w:tcPr>
          <w:p w14:paraId="0489FD31" w14:textId="1A20A0A1" w:rsidR="00FD31BD" w:rsidRDefault="00FD31BD" w:rsidP="00FD31BD">
            <w:pPr>
              <w:rPr>
                <w:sz w:val="20"/>
                <w:szCs w:val="20"/>
              </w:rPr>
            </w:pPr>
            <w:r>
              <w:rPr>
                <w:sz w:val="20"/>
                <w:szCs w:val="20"/>
              </w:rPr>
              <w:t>Notificación del proceso</w:t>
            </w:r>
          </w:p>
        </w:tc>
      </w:tr>
    </w:tbl>
    <w:p w14:paraId="0187C332" w14:textId="452EE310" w:rsidR="00DD6E83" w:rsidRPr="003A4519" w:rsidRDefault="00FD31BD" w:rsidP="00DD6E83">
      <w:pPr>
        <w:pStyle w:val="Tablas"/>
      </w:pPr>
      <w:bookmarkStart w:id="834" w:name="_Toc79761875"/>
      <w:r>
        <w:t>Servicios web para la sección de áreas</w:t>
      </w:r>
      <w:bookmarkEnd w:id="834"/>
      <w:r>
        <w:t xml:space="preserve"> </w:t>
      </w:r>
    </w:p>
    <w:p w14:paraId="1948839B" w14:textId="77777777" w:rsidR="00552BE8" w:rsidRPr="00151154" w:rsidRDefault="0065554B" w:rsidP="00552BE8">
      <w:pPr>
        <w:pStyle w:val="Ttulo2"/>
        <w:numPr>
          <w:ilvl w:val="3"/>
          <w:numId w:val="1"/>
        </w:numPr>
      </w:pPr>
      <w:r>
        <w:rPr>
          <w:lang w:val="es-EC"/>
        </w:rPr>
        <w:t xml:space="preserve">   </w:t>
      </w:r>
      <w:bookmarkStart w:id="835" w:name="_Toc79011713"/>
      <w:bookmarkStart w:id="836" w:name="_Toc79763409"/>
      <w:r w:rsidR="00552BE8">
        <w:t>Sección Base Datos Digital</w:t>
      </w:r>
      <w:bookmarkEnd w:id="835"/>
      <w:bookmarkEnd w:id="836"/>
    </w:p>
    <w:p w14:paraId="6914FEAD" w14:textId="34CB9BE6" w:rsidR="00DD6E83" w:rsidRDefault="00DD6E83" w:rsidP="00DD6E83">
      <w:pPr>
        <w:rPr>
          <w:lang w:val="es-EC"/>
        </w:rPr>
      </w:pPr>
      <w:r w:rsidRPr="00647A95">
        <w:rPr>
          <w:lang w:val="es-EC"/>
        </w:rPr>
        <w:t xml:space="preserve">En esta sección se realiza el mantenimiento de las </w:t>
      </w:r>
      <w:r>
        <w:rPr>
          <w:lang w:val="es-EC"/>
        </w:rPr>
        <w:t xml:space="preserve">bases de datos digitales a las que se suscribe </w:t>
      </w:r>
      <w:r w:rsidRPr="00647A95">
        <w:rPr>
          <w:lang w:val="es-EC"/>
        </w:rPr>
        <w:t>el CDR-JBV (Centro de Documentación Regional Juan Bautista Vásquez) de la Universidad de Cuenca, con el propósito de listar, crear</w:t>
      </w:r>
      <w:r>
        <w:rPr>
          <w:lang w:val="es-EC"/>
        </w:rPr>
        <w:t>, editar</w:t>
      </w:r>
      <w:r w:rsidRPr="00647A95">
        <w:rPr>
          <w:lang w:val="es-EC"/>
        </w:rPr>
        <w:t xml:space="preserve"> y eliminar cada una de las </w:t>
      </w:r>
      <w:r>
        <w:rPr>
          <w:lang w:val="es-EC"/>
        </w:rPr>
        <w:t>bases digitales.</w:t>
      </w:r>
    </w:p>
    <w:p w14:paraId="0228A6D7" w14:textId="52C0C7F4" w:rsidR="00DD6E83" w:rsidRDefault="00DD6E83" w:rsidP="00DD6E83">
      <w:pPr>
        <w:rPr>
          <w:lang w:val="es-EC"/>
        </w:rPr>
      </w:pPr>
      <w:r>
        <w:rPr>
          <w:noProof/>
          <w:lang w:val="es-EC" w:eastAsia="es-EC"/>
        </w:rPr>
        <w:drawing>
          <wp:inline distT="0" distB="0" distL="0" distR="0" wp14:anchorId="453F7CE2" wp14:editId="3052250F">
            <wp:extent cx="5400040" cy="26682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668270"/>
                    </a:xfrm>
                    <a:prstGeom prst="rect">
                      <a:avLst/>
                    </a:prstGeom>
                  </pic:spPr>
                </pic:pic>
              </a:graphicData>
            </a:graphic>
          </wp:inline>
        </w:drawing>
      </w:r>
    </w:p>
    <w:p w14:paraId="288B14AC" w14:textId="7B388EA7" w:rsidR="0071498F" w:rsidRDefault="00DD6E83" w:rsidP="0071498F">
      <w:pPr>
        <w:pStyle w:val="Figuras"/>
        <w:rPr>
          <w:lang w:val="es-EC"/>
        </w:rPr>
      </w:pPr>
      <w:bookmarkStart w:id="837" w:name="_Toc79761845"/>
      <w:r>
        <w:rPr>
          <w:lang w:val="es-EC"/>
        </w:rPr>
        <w:t>Pantalla para la sección de bases de datos digitales</w:t>
      </w:r>
      <w:bookmarkEnd w:id="837"/>
    </w:p>
    <w:p w14:paraId="43C59108" w14:textId="05B3CEC2" w:rsidR="0071498F" w:rsidRDefault="0071498F" w:rsidP="0071498F">
      <w:r>
        <w:t>En la Tabla 13 se presenta</w:t>
      </w:r>
      <w:ins w:id="838" w:author="Lorena Siguenza" w:date="2021-09-13T23:30:00Z">
        <w:r w:rsidR="002A7C08">
          <w:t>n</w:t>
        </w:r>
      </w:ins>
      <w:r>
        <w:t xml:space="preserve"> los servicios web empleados para el mantenimiento de la sección bases de datos digital.</w:t>
      </w:r>
    </w:p>
    <w:tbl>
      <w:tblPr>
        <w:tblStyle w:val="Tablaconcuadrcula"/>
        <w:tblW w:w="8755" w:type="dxa"/>
        <w:tblLayout w:type="fixed"/>
        <w:tblLook w:val="04A0" w:firstRow="1" w:lastRow="0" w:firstColumn="1" w:lastColumn="0" w:noHBand="0" w:noVBand="1"/>
      </w:tblPr>
      <w:tblGrid>
        <w:gridCol w:w="2093"/>
        <w:gridCol w:w="2410"/>
        <w:gridCol w:w="851"/>
        <w:gridCol w:w="1417"/>
        <w:gridCol w:w="1984"/>
      </w:tblGrid>
      <w:tr w:rsidR="0071498F" w:rsidRPr="00E41212" w14:paraId="6415A953" w14:textId="77777777" w:rsidTr="008D277E">
        <w:tc>
          <w:tcPr>
            <w:tcW w:w="2093" w:type="dxa"/>
          </w:tcPr>
          <w:p w14:paraId="2AEF6708" w14:textId="77777777" w:rsidR="0071498F" w:rsidRPr="005E1653" w:rsidRDefault="0071498F" w:rsidP="008D277E">
            <w:pPr>
              <w:rPr>
                <w:b/>
                <w:sz w:val="20"/>
                <w:szCs w:val="20"/>
              </w:rPr>
            </w:pPr>
            <w:r w:rsidRPr="005E1653">
              <w:rPr>
                <w:b/>
                <w:sz w:val="20"/>
                <w:szCs w:val="20"/>
              </w:rPr>
              <w:t>Nombre del WS</w:t>
            </w:r>
          </w:p>
        </w:tc>
        <w:tc>
          <w:tcPr>
            <w:tcW w:w="2410" w:type="dxa"/>
          </w:tcPr>
          <w:p w14:paraId="3D507233" w14:textId="77777777" w:rsidR="0071498F" w:rsidRPr="005E1653" w:rsidRDefault="0071498F" w:rsidP="008D277E">
            <w:pPr>
              <w:rPr>
                <w:b/>
                <w:sz w:val="20"/>
                <w:szCs w:val="20"/>
              </w:rPr>
            </w:pPr>
            <w:r w:rsidRPr="005E1653">
              <w:rPr>
                <w:b/>
                <w:sz w:val="20"/>
                <w:szCs w:val="20"/>
              </w:rPr>
              <w:t>Descripción</w:t>
            </w:r>
          </w:p>
        </w:tc>
        <w:tc>
          <w:tcPr>
            <w:tcW w:w="851" w:type="dxa"/>
          </w:tcPr>
          <w:p w14:paraId="5239F5A1" w14:textId="77777777" w:rsidR="0071498F" w:rsidRPr="005E1653" w:rsidRDefault="0071498F" w:rsidP="008D277E">
            <w:pPr>
              <w:rPr>
                <w:b/>
                <w:sz w:val="20"/>
                <w:szCs w:val="20"/>
              </w:rPr>
            </w:pPr>
            <w:r w:rsidRPr="005E1653">
              <w:rPr>
                <w:b/>
                <w:sz w:val="20"/>
                <w:szCs w:val="20"/>
              </w:rPr>
              <w:t>Tipo</w:t>
            </w:r>
          </w:p>
        </w:tc>
        <w:tc>
          <w:tcPr>
            <w:tcW w:w="1417" w:type="dxa"/>
          </w:tcPr>
          <w:p w14:paraId="1490F8EF" w14:textId="77777777" w:rsidR="0071498F" w:rsidRPr="005E1653" w:rsidRDefault="0071498F" w:rsidP="008D277E">
            <w:pPr>
              <w:rPr>
                <w:b/>
                <w:sz w:val="20"/>
                <w:szCs w:val="20"/>
              </w:rPr>
            </w:pPr>
            <w:r w:rsidRPr="005E1653">
              <w:rPr>
                <w:b/>
                <w:sz w:val="20"/>
                <w:szCs w:val="20"/>
              </w:rPr>
              <w:t>Entrada</w:t>
            </w:r>
          </w:p>
        </w:tc>
        <w:tc>
          <w:tcPr>
            <w:tcW w:w="1984" w:type="dxa"/>
          </w:tcPr>
          <w:p w14:paraId="18AA9B54" w14:textId="77777777" w:rsidR="0071498F" w:rsidRPr="005E1653" w:rsidRDefault="0071498F" w:rsidP="008D277E">
            <w:pPr>
              <w:rPr>
                <w:b/>
                <w:sz w:val="20"/>
                <w:szCs w:val="20"/>
              </w:rPr>
            </w:pPr>
            <w:r w:rsidRPr="005E1653">
              <w:rPr>
                <w:b/>
                <w:sz w:val="20"/>
                <w:szCs w:val="20"/>
              </w:rPr>
              <w:t>Salida</w:t>
            </w:r>
          </w:p>
        </w:tc>
      </w:tr>
      <w:tr w:rsidR="0071498F" w:rsidRPr="00E41212" w14:paraId="31E1DA98" w14:textId="77777777" w:rsidTr="008D277E">
        <w:trPr>
          <w:trHeight w:val="864"/>
        </w:trPr>
        <w:tc>
          <w:tcPr>
            <w:tcW w:w="2093" w:type="dxa"/>
          </w:tcPr>
          <w:p w14:paraId="2E0DBDC1" w14:textId="1CE96CA2" w:rsidR="0071498F" w:rsidRPr="00FD31BD" w:rsidRDefault="0071498F" w:rsidP="008D277E">
            <w:pPr>
              <w:rPr>
                <w:sz w:val="20"/>
                <w:szCs w:val="20"/>
                <w:lang w:val="es-EC"/>
              </w:rPr>
            </w:pPr>
            <w:r w:rsidRPr="004A4AA9">
              <w:rPr>
                <w:sz w:val="20"/>
                <w:szCs w:val="20"/>
              </w:rPr>
              <w:t>h</w:t>
            </w:r>
            <w:r>
              <w:rPr>
                <w:sz w:val="20"/>
                <w:szCs w:val="20"/>
              </w:rPr>
              <w:t>ttp://localhost:5000/</w:t>
            </w:r>
            <w:r w:rsidRPr="0071498F">
              <w:rPr>
                <w:rFonts w:ascii="Consolas" w:eastAsia="Times New Roman" w:hAnsi="Consolas" w:cs="Times New Roman"/>
                <w:color w:val="98C379"/>
                <w:sz w:val="21"/>
                <w:szCs w:val="21"/>
                <w:lang w:val="es-EC" w:eastAsia="es-EC"/>
              </w:rPr>
              <w:t xml:space="preserve"> </w:t>
            </w:r>
            <w:r w:rsidRPr="0071498F">
              <w:rPr>
                <w:sz w:val="20"/>
                <w:szCs w:val="20"/>
                <w:lang w:val="es-EC"/>
              </w:rPr>
              <w:t>baseDatosDigital</w:t>
            </w:r>
            <w:r w:rsidRPr="004A4AA9">
              <w:rPr>
                <w:sz w:val="20"/>
                <w:szCs w:val="20"/>
              </w:rPr>
              <w:t>/</w:t>
            </w:r>
            <w:r>
              <w:rPr>
                <w:sz w:val="20"/>
                <w:szCs w:val="20"/>
                <w:lang w:val="es-EC"/>
              </w:rPr>
              <w:t>listar</w:t>
            </w:r>
          </w:p>
        </w:tc>
        <w:tc>
          <w:tcPr>
            <w:tcW w:w="2410" w:type="dxa"/>
          </w:tcPr>
          <w:p w14:paraId="60355E77" w14:textId="62887F21" w:rsidR="0071498F" w:rsidRPr="00E41212" w:rsidRDefault="0071498F" w:rsidP="0071498F">
            <w:pPr>
              <w:rPr>
                <w:sz w:val="20"/>
                <w:szCs w:val="20"/>
              </w:rPr>
            </w:pPr>
            <w:r>
              <w:rPr>
                <w:sz w:val="20"/>
                <w:szCs w:val="20"/>
              </w:rPr>
              <w:t>Lista bases de datos digitales</w:t>
            </w:r>
          </w:p>
        </w:tc>
        <w:tc>
          <w:tcPr>
            <w:tcW w:w="851" w:type="dxa"/>
          </w:tcPr>
          <w:p w14:paraId="7A75F4C3" w14:textId="77777777" w:rsidR="0071498F" w:rsidRPr="00E41212" w:rsidRDefault="0071498F" w:rsidP="008D277E">
            <w:pPr>
              <w:rPr>
                <w:sz w:val="20"/>
                <w:szCs w:val="20"/>
              </w:rPr>
            </w:pPr>
            <w:r>
              <w:rPr>
                <w:sz w:val="20"/>
                <w:szCs w:val="20"/>
              </w:rPr>
              <w:t>GET</w:t>
            </w:r>
          </w:p>
        </w:tc>
        <w:tc>
          <w:tcPr>
            <w:tcW w:w="1417" w:type="dxa"/>
          </w:tcPr>
          <w:p w14:paraId="1A3BCE82" w14:textId="77777777" w:rsidR="0071498F" w:rsidRPr="00E41212" w:rsidRDefault="0071498F" w:rsidP="008D277E">
            <w:pPr>
              <w:rPr>
                <w:sz w:val="20"/>
                <w:szCs w:val="20"/>
              </w:rPr>
            </w:pPr>
            <w:r w:rsidRPr="00E41212">
              <w:rPr>
                <w:sz w:val="20"/>
                <w:szCs w:val="20"/>
              </w:rPr>
              <w:t xml:space="preserve">Sin </w:t>
            </w:r>
            <w:r>
              <w:rPr>
                <w:sz w:val="20"/>
                <w:szCs w:val="20"/>
              </w:rPr>
              <w:t>Parámetros</w:t>
            </w:r>
          </w:p>
        </w:tc>
        <w:tc>
          <w:tcPr>
            <w:tcW w:w="1984" w:type="dxa"/>
          </w:tcPr>
          <w:p w14:paraId="036E19D6" w14:textId="6DF50E15" w:rsidR="0071498F" w:rsidRPr="00E41212" w:rsidRDefault="0071498F" w:rsidP="008D277E">
            <w:pPr>
              <w:rPr>
                <w:sz w:val="20"/>
                <w:szCs w:val="20"/>
              </w:rPr>
            </w:pPr>
            <w:r>
              <w:rPr>
                <w:sz w:val="20"/>
                <w:szCs w:val="20"/>
              </w:rPr>
              <w:t>Lista &lt;Bases de datos digitales &gt;</w:t>
            </w:r>
          </w:p>
        </w:tc>
      </w:tr>
      <w:tr w:rsidR="0071498F" w:rsidRPr="00E41212" w14:paraId="72AE988F" w14:textId="77777777" w:rsidTr="008D277E">
        <w:trPr>
          <w:trHeight w:val="864"/>
        </w:trPr>
        <w:tc>
          <w:tcPr>
            <w:tcW w:w="2093" w:type="dxa"/>
          </w:tcPr>
          <w:p w14:paraId="408BC75F" w14:textId="2C0D40ED" w:rsidR="0071498F" w:rsidRPr="004A4AA9" w:rsidRDefault="0071498F" w:rsidP="008D277E">
            <w:pPr>
              <w:rPr>
                <w:sz w:val="20"/>
                <w:szCs w:val="20"/>
              </w:rPr>
            </w:pPr>
            <w:r w:rsidRPr="004A4AA9">
              <w:rPr>
                <w:sz w:val="20"/>
                <w:szCs w:val="20"/>
              </w:rPr>
              <w:lastRenderedPageBreak/>
              <w:t>http://localhost:5000/</w:t>
            </w:r>
            <w:r w:rsidRPr="00FD31BD">
              <w:rPr>
                <w:sz w:val="20"/>
                <w:szCs w:val="20"/>
                <w:lang w:val="es-EC"/>
              </w:rPr>
              <w:t xml:space="preserve"> </w:t>
            </w:r>
            <w:r w:rsidRPr="0071498F">
              <w:rPr>
                <w:sz w:val="20"/>
                <w:szCs w:val="20"/>
                <w:lang w:val="es-EC"/>
              </w:rPr>
              <w:t>baseDatosDigital</w:t>
            </w:r>
            <w:r w:rsidRPr="004A4AA9">
              <w:rPr>
                <w:sz w:val="20"/>
                <w:szCs w:val="20"/>
              </w:rPr>
              <w:t>/insertar</w:t>
            </w:r>
          </w:p>
        </w:tc>
        <w:tc>
          <w:tcPr>
            <w:tcW w:w="2410" w:type="dxa"/>
          </w:tcPr>
          <w:p w14:paraId="4D6C4C4C" w14:textId="4DE6BFE2" w:rsidR="0071498F" w:rsidRDefault="0071498F" w:rsidP="0071498F">
            <w:pPr>
              <w:rPr>
                <w:sz w:val="20"/>
                <w:szCs w:val="20"/>
              </w:rPr>
            </w:pPr>
            <w:r>
              <w:rPr>
                <w:sz w:val="20"/>
                <w:szCs w:val="20"/>
              </w:rPr>
              <w:t>Inserta una base de datos digital</w:t>
            </w:r>
          </w:p>
        </w:tc>
        <w:tc>
          <w:tcPr>
            <w:tcW w:w="851" w:type="dxa"/>
          </w:tcPr>
          <w:p w14:paraId="4EB7CFB5" w14:textId="77777777" w:rsidR="0071498F" w:rsidRPr="00E41212" w:rsidRDefault="0071498F" w:rsidP="008D277E">
            <w:pPr>
              <w:rPr>
                <w:sz w:val="20"/>
                <w:szCs w:val="20"/>
              </w:rPr>
            </w:pPr>
            <w:r>
              <w:rPr>
                <w:sz w:val="20"/>
                <w:szCs w:val="20"/>
              </w:rPr>
              <w:t>POST</w:t>
            </w:r>
          </w:p>
        </w:tc>
        <w:tc>
          <w:tcPr>
            <w:tcW w:w="1417" w:type="dxa"/>
          </w:tcPr>
          <w:p w14:paraId="7CA83342" w14:textId="7595DC4B" w:rsidR="0071498F" w:rsidRPr="00E41212" w:rsidRDefault="0071498F" w:rsidP="0071498F">
            <w:pPr>
              <w:rPr>
                <w:sz w:val="20"/>
                <w:szCs w:val="20"/>
              </w:rPr>
            </w:pPr>
            <w:r>
              <w:rPr>
                <w:sz w:val="20"/>
                <w:szCs w:val="20"/>
              </w:rPr>
              <w:t>Nombre Base de datos digital</w:t>
            </w:r>
            <w:r>
              <w:rPr>
                <w:sz w:val="20"/>
                <w:szCs w:val="20"/>
                <w:lang w:val="es-EC"/>
              </w:rPr>
              <w:t xml:space="preserve">, nombre del </w:t>
            </w:r>
            <w:r w:rsidRPr="0071498F">
              <w:rPr>
                <w:sz w:val="20"/>
                <w:szCs w:val="20"/>
                <w:lang w:val="es-EC"/>
              </w:rPr>
              <w:t>proveedor, costo actual, suscripción/descripci</w:t>
            </w:r>
            <w:r>
              <w:rPr>
                <w:sz w:val="20"/>
                <w:szCs w:val="20"/>
                <w:lang w:val="es-EC"/>
              </w:rPr>
              <w:t xml:space="preserve">ón y </w:t>
            </w:r>
            <w:r w:rsidRPr="0071498F">
              <w:rPr>
                <w:sz w:val="20"/>
                <w:szCs w:val="20"/>
                <w:lang w:val="es-EC"/>
              </w:rPr>
              <w:t>área/servicio</w:t>
            </w:r>
          </w:p>
        </w:tc>
        <w:tc>
          <w:tcPr>
            <w:tcW w:w="1984" w:type="dxa"/>
          </w:tcPr>
          <w:p w14:paraId="5BC36961" w14:textId="77777777" w:rsidR="0071498F" w:rsidRDefault="0071498F" w:rsidP="008D277E">
            <w:pPr>
              <w:rPr>
                <w:sz w:val="20"/>
                <w:szCs w:val="20"/>
              </w:rPr>
            </w:pPr>
            <w:r>
              <w:rPr>
                <w:sz w:val="20"/>
                <w:szCs w:val="20"/>
              </w:rPr>
              <w:t>Notificación del Proceso</w:t>
            </w:r>
          </w:p>
        </w:tc>
      </w:tr>
      <w:tr w:rsidR="0071498F" w:rsidRPr="00E41212" w14:paraId="22E962EB" w14:textId="77777777" w:rsidTr="008D277E">
        <w:trPr>
          <w:trHeight w:val="864"/>
        </w:trPr>
        <w:tc>
          <w:tcPr>
            <w:tcW w:w="2093" w:type="dxa"/>
          </w:tcPr>
          <w:p w14:paraId="2F1F9C7D" w14:textId="51F53E3D" w:rsidR="0071498F" w:rsidRPr="004A4AA9" w:rsidRDefault="0071498F" w:rsidP="008D277E">
            <w:pPr>
              <w:rPr>
                <w:sz w:val="20"/>
                <w:szCs w:val="20"/>
              </w:rPr>
            </w:pPr>
            <w:r w:rsidRPr="004A4AA9">
              <w:rPr>
                <w:sz w:val="20"/>
                <w:szCs w:val="20"/>
              </w:rPr>
              <w:t>http://localhost:5000/</w:t>
            </w:r>
            <w:r w:rsidRPr="00FD31BD">
              <w:rPr>
                <w:sz w:val="20"/>
                <w:szCs w:val="20"/>
                <w:lang w:val="es-EC"/>
              </w:rPr>
              <w:t xml:space="preserve"> </w:t>
            </w:r>
            <w:r w:rsidRPr="0071498F">
              <w:rPr>
                <w:sz w:val="20"/>
                <w:szCs w:val="20"/>
                <w:lang w:val="es-EC"/>
              </w:rPr>
              <w:t>baseDatosDigital</w:t>
            </w:r>
            <w:r w:rsidRPr="004A4AA9">
              <w:rPr>
                <w:sz w:val="20"/>
                <w:szCs w:val="20"/>
              </w:rPr>
              <w:t>/eliminar</w:t>
            </w:r>
          </w:p>
        </w:tc>
        <w:tc>
          <w:tcPr>
            <w:tcW w:w="2410" w:type="dxa"/>
          </w:tcPr>
          <w:p w14:paraId="6AC328AC" w14:textId="396B6BAE" w:rsidR="0071498F" w:rsidRDefault="0071498F" w:rsidP="0071498F">
            <w:pPr>
              <w:rPr>
                <w:sz w:val="20"/>
                <w:szCs w:val="20"/>
              </w:rPr>
            </w:pPr>
            <w:r>
              <w:rPr>
                <w:sz w:val="20"/>
                <w:szCs w:val="20"/>
              </w:rPr>
              <w:t>Elimina una base de datos digital</w:t>
            </w:r>
          </w:p>
        </w:tc>
        <w:tc>
          <w:tcPr>
            <w:tcW w:w="851" w:type="dxa"/>
          </w:tcPr>
          <w:p w14:paraId="5BFC3057" w14:textId="77777777" w:rsidR="0071498F" w:rsidRDefault="0071498F" w:rsidP="008D277E">
            <w:pPr>
              <w:rPr>
                <w:sz w:val="20"/>
                <w:szCs w:val="20"/>
              </w:rPr>
            </w:pPr>
            <w:r>
              <w:rPr>
                <w:sz w:val="20"/>
                <w:szCs w:val="20"/>
              </w:rPr>
              <w:t>GET</w:t>
            </w:r>
          </w:p>
        </w:tc>
        <w:tc>
          <w:tcPr>
            <w:tcW w:w="1417" w:type="dxa"/>
          </w:tcPr>
          <w:p w14:paraId="74D75BFC" w14:textId="64056C05" w:rsidR="0071498F" w:rsidRDefault="0071498F" w:rsidP="0071498F">
            <w:pPr>
              <w:rPr>
                <w:sz w:val="20"/>
                <w:szCs w:val="20"/>
              </w:rPr>
            </w:pPr>
            <w:r>
              <w:rPr>
                <w:sz w:val="20"/>
                <w:szCs w:val="20"/>
              </w:rPr>
              <w:t>Id de la base de datos digital</w:t>
            </w:r>
          </w:p>
        </w:tc>
        <w:tc>
          <w:tcPr>
            <w:tcW w:w="1984" w:type="dxa"/>
          </w:tcPr>
          <w:p w14:paraId="04F0BF59" w14:textId="77777777" w:rsidR="0071498F" w:rsidRDefault="0071498F" w:rsidP="008D277E">
            <w:pPr>
              <w:rPr>
                <w:sz w:val="20"/>
                <w:szCs w:val="20"/>
              </w:rPr>
            </w:pPr>
            <w:r>
              <w:rPr>
                <w:sz w:val="20"/>
                <w:szCs w:val="20"/>
              </w:rPr>
              <w:t>Notificación del proceso</w:t>
            </w:r>
          </w:p>
        </w:tc>
      </w:tr>
      <w:tr w:rsidR="00FC4A35" w:rsidRPr="00E41212" w14:paraId="33717E2B" w14:textId="77777777" w:rsidTr="008D277E">
        <w:trPr>
          <w:trHeight w:val="864"/>
        </w:trPr>
        <w:tc>
          <w:tcPr>
            <w:tcW w:w="2093" w:type="dxa"/>
          </w:tcPr>
          <w:p w14:paraId="6E84A3F1" w14:textId="239FF9D4" w:rsidR="00FC4A35" w:rsidRPr="00157303" w:rsidRDefault="00FC4A35" w:rsidP="00FC4A35">
            <w:pPr>
              <w:rPr>
                <w:sz w:val="20"/>
                <w:szCs w:val="20"/>
                <w:lang w:val="es-EC"/>
              </w:rPr>
            </w:pPr>
            <w:r w:rsidRPr="004A4AA9">
              <w:rPr>
                <w:sz w:val="20"/>
                <w:szCs w:val="20"/>
              </w:rPr>
              <w:t>h</w:t>
            </w:r>
            <w:r>
              <w:rPr>
                <w:sz w:val="20"/>
                <w:szCs w:val="20"/>
              </w:rPr>
              <w:t>ttp://localhost:5000/</w:t>
            </w:r>
            <w:r w:rsidRPr="0071498F">
              <w:rPr>
                <w:sz w:val="20"/>
                <w:szCs w:val="20"/>
                <w:lang w:val="es-EC"/>
              </w:rPr>
              <w:t xml:space="preserve"> baseDatosDigital</w:t>
            </w:r>
            <w:r w:rsidRPr="004A4AA9">
              <w:rPr>
                <w:sz w:val="20"/>
                <w:szCs w:val="20"/>
              </w:rPr>
              <w:t>/</w:t>
            </w:r>
            <w:r>
              <w:rPr>
                <w:sz w:val="20"/>
                <w:szCs w:val="20"/>
                <w:lang w:val="es-EC"/>
              </w:rPr>
              <w:t>actualizar</w:t>
            </w:r>
          </w:p>
        </w:tc>
        <w:tc>
          <w:tcPr>
            <w:tcW w:w="2410" w:type="dxa"/>
          </w:tcPr>
          <w:p w14:paraId="719234D5" w14:textId="474D387E" w:rsidR="00FC4A35" w:rsidRDefault="00FC4A35" w:rsidP="00FC4A35">
            <w:pPr>
              <w:rPr>
                <w:sz w:val="20"/>
                <w:szCs w:val="20"/>
              </w:rPr>
            </w:pPr>
            <w:r>
              <w:rPr>
                <w:sz w:val="20"/>
                <w:szCs w:val="20"/>
              </w:rPr>
              <w:t>Actualiza una base de datos digital</w:t>
            </w:r>
          </w:p>
        </w:tc>
        <w:tc>
          <w:tcPr>
            <w:tcW w:w="851" w:type="dxa"/>
          </w:tcPr>
          <w:p w14:paraId="1101B8F5" w14:textId="441D64B2" w:rsidR="00FC4A35" w:rsidRDefault="00FC4A35" w:rsidP="00FC4A35">
            <w:pPr>
              <w:rPr>
                <w:sz w:val="20"/>
                <w:szCs w:val="20"/>
              </w:rPr>
            </w:pPr>
            <w:r>
              <w:rPr>
                <w:sz w:val="20"/>
                <w:szCs w:val="20"/>
              </w:rPr>
              <w:t>P</w:t>
            </w:r>
            <w:r w:rsidR="00AB7BBC">
              <w:rPr>
                <w:sz w:val="20"/>
                <w:szCs w:val="20"/>
              </w:rPr>
              <w:t>OST</w:t>
            </w:r>
          </w:p>
        </w:tc>
        <w:tc>
          <w:tcPr>
            <w:tcW w:w="1417" w:type="dxa"/>
          </w:tcPr>
          <w:p w14:paraId="0A213FF0" w14:textId="1CC83F6D" w:rsidR="00FC4A35" w:rsidRDefault="00FC4A35" w:rsidP="00FC4A35">
            <w:pPr>
              <w:rPr>
                <w:sz w:val="20"/>
                <w:szCs w:val="20"/>
              </w:rPr>
            </w:pPr>
            <w:r>
              <w:rPr>
                <w:sz w:val="20"/>
                <w:szCs w:val="20"/>
              </w:rPr>
              <w:t>Id de la base de datos digitales, campos a actualizar</w:t>
            </w:r>
          </w:p>
        </w:tc>
        <w:tc>
          <w:tcPr>
            <w:tcW w:w="1984" w:type="dxa"/>
          </w:tcPr>
          <w:p w14:paraId="389E7EC1" w14:textId="32416FBD" w:rsidR="00FC4A35" w:rsidRDefault="00FC4A35" w:rsidP="00FC4A35">
            <w:pPr>
              <w:rPr>
                <w:sz w:val="20"/>
                <w:szCs w:val="20"/>
              </w:rPr>
            </w:pPr>
            <w:r>
              <w:rPr>
                <w:sz w:val="20"/>
                <w:szCs w:val="20"/>
              </w:rPr>
              <w:t>Notificación del proceso</w:t>
            </w:r>
          </w:p>
        </w:tc>
      </w:tr>
      <w:tr w:rsidR="00FC4A35" w:rsidRPr="00E41212" w14:paraId="227CB687" w14:textId="77777777" w:rsidTr="008D277E">
        <w:trPr>
          <w:trHeight w:val="864"/>
        </w:trPr>
        <w:tc>
          <w:tcPr>
            <w:tcW w:w="2093" w:type="dxa"/>
          </w:tcPr>
          <w:p w14:paraId="2401F91C" w14:textId="3C546D2B" w:rsidR="00FC4A35" w:rsidRPr="00157303" w:rsidRDefault="00FC4A35" w:rsidP="00FC4A35">
            <w:pPr>
              <w:rPr>
                <w:sz w:val="20"/>
                <w:szCs w:val="20"/>
                <w:lang w:val="es-EC"/>
              </w:rPr>
            </w:pPr>
            <w:r w:rsidRPr="004A4AA9">
              <w:rPr>
                <w:sz w:val="20"/>
                <w:szCs w:val="20"/>
              </w:rPr>
              <w:t>http://localhost:5000/</w:t>
            </w:r>
            <w:r w:rsidRPr="00FD31BD">
              <w:rPr>
                <w:sz w:val="20"/>
                <w:szCs w:val="20"/>
                <w:lang w:val="es-EC"/>
              </w:rPr>
              <w:t xml:space="preserve"> </w:t>
            </w:r>
            <w:r w:rsidRPr="0071498F">
              <w:rPr>
                <w:sz w:val="20"/>
                <w:szCs w:val="20"/>
                <w:lang w:val="es-EC"/>
              </w:rPr>
              <w:t>baseDatosDigital</w:t>
            </w:r>
            <w:r w:rsidRPr="004A4AA9">
              <w:rPr>
                <w:sz w:val="20"/>
                <w:szCs w:val="20"/>
              </w:rPr>
              <w:t>/</w:t>
            </w:r>
            <w:r w:rsidRPr="00FC4A35">
              <w:rPr>
                <w:sz w:val="20"/>
                <w:szCs w:val="20"/>
                <w:lang w:val="es-EC"/>
              </w:rPr>
              <w:t>buscarBaseDatosDigitalPorId</w:t>
            </w:r>
          </w:p>
        </w:tc>
        <w:tc>
          <w:tcPr>
            <w:tcW w:w="2410" w:type="dxa"/>
          </w:tcPr>
          <w:p w14:paraId="7ABE7791" w14:textId="79B2226D" w:rsidR="00FC4A35" w:rsidRDefault="00AB7BBC" w:rsidP="00FC4A35">
            <w:pPr>
              <w:rPr>
                <w:sz w:val="20"/>
                <w:szCs w:val="20"/>
              </w:rPr>
            </w:pPr>
            <w:r>
              <w:rPr>
                <w:sz w:val="20"/>
                <w:szCs w:val="20"/>
              </w:rPr>
              <w:t>Busca una base de datos digital</w:t>
            </w:r>
          </w:p>
        </w:tc>
        <w:tc>
          <w:tcPr>
            <w:tcW w:w="851" w:type="dxa"/>
          </w:tcPr>
          <w:p w14:paraId="77FDF20E" w14:textId="77777777" w:rsidR="00FC4A35" w:rsidRDefault="00FC4A35" w:rsidP="00FC4A35">
            <w:pPr>
              <w:rPr>
                <w:sz w:val="20"/>
                <w:szCs w:val="20"/>
              </w:rPr>
            </w:pPr>
            <w:r>
              <w:rPr>
                <w:sz w:val="20"/>
                <w:szCs w:val="20"/>
              </w:rPr>
              <w:t>POST</w:t>
            </w:r>
          </w:p>
        </w:tc>
        <w:tc>
          <w:tcPr>
            <w:tcW w:w="1417" w:type="dxa"/>
          </w:tcPr>
          <w:p w14:paraId="643BF101" w14:textId="3B74E614" w:rsidR="00FC4A35" w:rsidRDefault="00AB7BBC" w:rsidP="00FC4A35">
            <w:pPr>
              <w:rPr>
                <w:sz w:val="20"/>
                <w:szCs w:val="20"/>
              </w:rPr>
            </w:pPr>
            <w:r>
              <w:rPr>
                <w:sz w:val="20"/>
                <w:szCs w:val="20"/>
              </w:rPr>
              <w:t>Id de la base de datos digital</w:t>
            </w:r>
          </w:p>
        </w:tc>
        <w:tc>
          <w:tcPr>
            <w:tcW w:w="1984" w:type="dxa"/>
          </w:tcPr>
          <w:p w14:paraId="6A999F2F" w14:textId="2D3F1DEF" w:rsidR="00FC4A35" w:rsidRDefault="00AB7BBC" w:rsidP="00FC4A35">
            <w:pPr>
              <w:rPr>
                <w:sz w:val="20"/>
                <w:szCs w:val="20"/>
              </w:rPr>
            </w:pPr>
            <w:r>
              <w:rPr>
                <w:sz w:val="20"/>
                <w:szCs w:val="20"/>
              </w:rPr>
              <w:t>Lista &lt;Bases de datos digitales &gt;</w:t>
            </w:r>
          </w:p>
        </w:tc>
      </w:tr>
    </w:tbl>
    <w:p w14:paraId="03775799" w14:textId="4FA464C1" w:rsidR="00DD6E83" w:rsidRPr="00AB7BBC" w:rsidRDefault="0071498F" w:rsidP="00DD6E83">
      <w:pPr>
        <w:pStyle w:val="Tablas"/>
      </w:pPr>
      <w:bookmarkStart w:id="839" w:name="_Toc79761876"/>
      <w:r>
        <w:t>Servicios web para la sección bases de datos digitales</w:t>
      </w:r>
      <w:bookmarkEnd w:id="839"/>
    </w:p>
    <w:p w14:paraId="1DAFE61E" w14:textId="4876D320" w:rsidR="00CB7E39" w:rsidRDefault="00CB7E39" w:rsidP="00CB7E39">
      <w:pPr>
        <w:pStyle w:val="Ttulo2"/>
        <w:numPr>
          <w:ilvl w:val="3"/>
          <w:numId w:val="2"/>
        </w:numPr>
        <w:rPr>
          <w:lang w:val="es-EC"/>
        </w:rPr>
      </w:pPr>
      <w:bookmarkStart w:id="840" w:name="_Toc79763410"/>
      <w:r w:rsidRPr="00647A95">
        <w:rPr>
          <w:lang w:val="es-EC"/>
        </w:rPr>
        <w:t>Sección Estadísticas Proveedores</w:t>
      </w:r>
      <w:bookmarkEnd w:id="840"/>
    </w:p>
    <w:p w14:paraId="5BB1BBD5" w14:textId="174BD0FD" w:rsidR="00AB7BBC" w:rsidRDefault="00AB7BBC" w:rsidP="00AB7BBC">
      <w:pPr>
        <w:rPr>
          <w:lang w:val="es-EC"/>
        </w:rPr>
      </w:pPr>
      <w:r>
        <w:rPr>
          <w:lang w:val="es-EC"/>
        </w:rPr>
        <w:t>En esta sección se tiene como referencia las estadísticas proporcionadas por los proveedores del CDR-JBV, en donde puede ser insertada una nueva estadística de una base de datos digital y visualizar estadísticas ingresadas anteriormente</w:t>
      </w:r>
      <w:ins w:id="841" w:author="Lorena Siguenza" w:date="2021-09-13T23:30:00Z">
        <w:r w:rsidR="002A7C08">
          <w:rPr>
            <w:lang w:val="es-EC"/>
          </w:rPr>
          <w:t>. A</w:t>
        </w:r>
      </w:ins>
      <w:del w:id="842" w:author="Lorena Siguenza" w:date="2021-09-13T23:30:00Z">
        <w:r w:rsidDel="002A7C08">
          <w:rPr>
            <w:lang w:val="es-EC"/>
          </w:rPr>
          <w:delText>, a</w:delText>
        </w:r>
      </w:del>
      <w:r>
        <w:rPr>
          <w:lang w:val="es-EC"/>
        </w:rPr>
        <w:t>demás</w:t>
      </w:r>
      <w:ins w:id="843" w:author="Lorena Siguenza" w:date="2021-09-13T23:30:00Z">
        <w:r w:rsidR="002A7C08">
          <w:rPr>
            <w:lang w:val="es-EC"/>
          </w:rPr>
          <w:t>,</w:t>
        </w:r>
      </w:ins>
      <w:r>
        <w:rPr>
          <w:lang w:val="es-EC"/>
        </w:rPr>
        <w:t xml:space="preserve"> en la parte inferior de la sección se puede visualizar una gráfica de las estadísticas de búsqueda por mes y año de una determinada base de datos digital, como se observa en las </w:t>
      </w:r>
      <w:ins w:id="844" w:author="Lorena Siguenza" w:date="2021-09-13T23:31:00Z">
        <w:r w:rsidR="002A7C08">
          <w:rPr>
            <w:lang w:val="es-EC"/>
          </w:rPr>
          <w:t>F</w:t>
        </w:r>
      </w:ins>
      <w:del w:id="845" w:author="Lorena Siguenza" w:date="2021-09-13T23:31:00Z">
        <w:r w:rsidDel="002A7C08">
          <w:rPr>
            <w:lang w:val="es-EC"/>
          </w:rPr>
          <w:delText>f</w:delText>
        </w:r>
      </w:del>
      <w:r>
        <w:rPr>
          <w:lang w:val="es-EC"/>
        </w:rPr>
        <w:t>iguras 34 y 35.</w:t>
      </w:r>
    </w:p>
    <w:p w14:paraId="58C16CA9" w14:textId="77777777" w:rsidR="00AB7BBC" w:rsidRDefault="00AB7BBC" w:rsidP="00AB7BBC">
      <w:pPr>
        <w:rPr>
          <w:lang w:val="es-EC"/>
        </w:rPr>
      </w:pPr>
      <w:r>
        <w:rPr>
          <w:noProof/>
          <w:lang w:val="es-EC" w:eastAsia="es-EC"/>
        </w:rPr>
        <w:lastRenderedPageBreak/>
        <w:drawing>
          <wp:inline distT="0" distB="0" distL="0" distR="0" wp14:anchorId="0250717D" wp14:editId="0DCA436D">
            <wp:extent cx="5400040" cy="269176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91765"/>
                    </a:xfrm>
                    <a:prstGeom prst="rect">
                      <a:avLst/>
                    </a:prstGeom>
                  </pic:spPr>
                </pic:pic>
              </a:graphicData>
            </a:graphic>
          </wp:inline>
        </w:drawing>
      </w:r>
    </w:p>
    <w:p w14:paraId="118E59F4" w14:textId="01639D5E" w:rsidR="00AB7BBC" w:rsidRDefault="00AB7BBC" w:rsidP="00AB7BBC">
      <w:pPr>
        <w:pStyle w:val="Figuras"/>
        <w:rPr>
          <w:lang w:val="es-EC"/>
        </w:rPr>
      </w:pPr>
      <w:bookmarkStart w:id="846" w:name="_Toc79761846"/>
      <w:r>
        <w:rPr>
          <w:lang w:val="es-EC"/>
        </w:rPr>
        <w:t>Pantalla de la sección estadísticas de proveedores</w:t>
      </w:r>
      <w:bookmarkEnd w:id="846"/>
      <w:r>
        <w:rPr>
          <w:lang w:val="es-EC"/>
        </w:rPr>
        <w:t xml:space="preserve"> </w:t>
      </w:r>
    </w:p>
    <w:p w14:paraId="6598DAA4" w14:textId="0F252DF7" w:rsidR="00AB7BBC" w:rsidRDefault="00AB7BBC" w:rsidP="00AB7BBC">
      <w:pPr>
        <w:rPr>
          <w:lang w:val="es-EC"/>
        </w:rPr>
      </w:pPr>
      <w:r>
        <w:rPr>
          <w:noProof/>
          <w:lang w:val="es-EC" w:eastAsia="es-EC"/>
        </w:rPr>
        <w:drawing>
          <wp:inline distT="0" distB="0" distL="0" distR="0" wp14:anchorId="403B22DD" wp14:editId="36FA5E43">
            <wp:extent cx="5400040" cy="2094865"/>
            <wp:effectExtent l="0" t="0" r="0" b="6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094865"/>
                    </a:xfrm>
                    <a:prstGeom prst="rect">
                      <a:avLst/>
                    </a:prstGeom>
                  </pic:spPr>
                </pic:pic>
              </a:graphicData>
            </a:graphic>
          </wp:inline>
        </w:drawing>
      </w:r>
    </w:p>
    <w:p w14:paraId="2061123B" w14:textId="5AC0568E" w:rsidR="00AB7BBC" w:rsidRDefault="00A77AE2" w:rsidP="00A77AE2">
      <w:pPr>
        <w:pStyle w:val="Figuras"/>
        <w:rPr>
          <w:lang w:val="es-EC"/>
        </w:rPr>
      </w:pPr>
      <w:bookmarkStart w:id="847" w:name="_Toc79761847"/>
      <w:r>
        <w:rPr>
          <w:lang w:val="es-EC"/>
        </w:rPr>
        <w:t>Grafica de la estadística de búsqueda de la sección estadísticas proveedores</w:t>
      </w:r>
      <w:bookmarkEnd w:id="847"/>
    </w:p>
    <w:p w14:paraId="0A9E11AA" w14:textId="529D39C0" w:rsidR="00A77AE2" w:rsidRDefault="00A77AE2" w:rsidP="00A77AE2">
      <w:r>
        <w:t>En la Tabla 14 se presenta</w:t>
      </w:r>
      <w:ins w:id="848" w:author="Lorena Siguenza" w:date="2021-09-13T23:31:00Z">
        <w:r w:rsidR="002A7C08">
          <w:t>n</w:t>
        </w:r>
      </w:ins>
      <w:r>
        <w:t xml:space="preserve"> los servicios web empleados para el mantenimiento de la sección estadísticas de proveedores.</w:t>
      </w:r>
    </w:p>
    <w:tbl>
      <w:tblPr>
        <w:tblStyle w:val="Tablaconcuadrcula"/>
        <w:tblW w:w="8755" w:type="dxa"/>
        <w:tblLayout w:type="fixed"/>
        <w:tblLook w:val="04A0" w:firstRow="1" w:lastRow="0" w:firstColumn="1" w:lastColumn="0" w:noHBand="0" w:noVBand="1"/>
      </w:tblPr>
      <w:tblGrid>
        <w:gridCol w:w="2093"/>
        <w:gridCol w:w="2410"/>
        <w:gridCol w:w="851"/>
        <w:gridCol w:w="1417"/>
        <w:gridCol w:w="1984"/>
      </w:tblGrid>
      <w:tr w:rsidR="00A77AE2" w:rsidRPr="00E41212" w14:paraId="11B5F499" w14:textId="77777777" w:rsidTr="008D277E">
        <w:tc>
          <w:tcPr>
            <w:tcW w:w="2093" w:type="dxa"/>
          </w:tcPr>
          <w:p w14:paraId="6D185F54" w14:textId="77777777" w:rsidR="00A77AE2" w:rsidRPr="005E1653" w:rsidRDefault="00A77AE2" w:rsidP="008D277E">
            <w:pPr>
              <w:rPr>
                <w:b/>
                <w:sz w:val="20"/>
                <w:szCs w:val="20"/>
              </w:rPr>
            </w:pPr>
            <w:r w:rsidRPr="005E1653">
              <w:rPr>
                <w:b/>
                <w:sz w:val="20"/>
                <w:szCs w:val="20"/>
              </w:rPr>
              <w:t>Nombre del WS</w:t>
            </w:r>
          </w:p>
        </w:tc>
        <w:tc>
          <w:tcPr>
            <w:tcW w:w="2410" w:type="dxa"/>
          </w:tcPr>
          <w:p w14:paraId="5B0DF8AC" w14:textId="77777777" w:rsidR="00A77AE2" w:rsidRPr="005E1653" w:rsidRDefault="00A77AE2" w:rsidP="008D277E">
            <w:pPr>
              <w:rPr>
                <w:b/>
                <w:sz w:val="20"/>
                <w:szCs w:val="20"/>
              </w:rPr>
            </w:pPr>
            <w:r w:rsidRPr="005E1653">
              <w:rPr>
                <w:b/>
                <w:sz w:val="20"/>
                <w:szCs w:val="20"/>
              </w:rPr>
              <w:t>Descripción</w:t>
            </w:r>
          </w:p>
        </w:tc>
        <w:tc>
          <w:tcPr>
            <w:tcW w:w="851" w:type="dxa"/>
          </w:tcPr>
          <w:p w14:paraId="4209D2B3" w14:textId="77777777" w:rsidR="00A77AE2" w:rsidRPr="005E1653" w:rsidRDefault="00A77AE2" w:rsidP="008D277E">
            <w:pPr>
              <w:rPr>
                <w:b/>
                <w:sz w:val="20"/>
                <w:szCs w:val="20"/>
              </w:rPr>
            </w:pPr>
            <w:r w:rsidRPr="005E1653">
              <w:rPr>
                <w:b/>
                <w:sz w:val="20"/>
                <w:szCs w:val="20"/>
              </w:rPr>
              <w:t>Tipo</w:t>
            </w:r>
          </w:p>
        </w:tc>
        <w:tc>
          <w:tcPr>
            <w:tcW w:w="1417" w:type="dxa"/>
          </w:tcPr>
          <w:p w14:paraId="0DE4EC4E" w14:textId="77777777" w:rsidR="00A77AE2" w:rsidRPr="005E1653" w:rsidRDefault="00A77AE2" w:rsidP="008D277E">
            <w:pPr>
              <w:rPr>
                <w:b/>
                <w:sz w:val="20"/>
                <w:szCs w:val="20"/>
              </w:rPr>
            </w:pPr>
            <w:r w:rsidRPr="005E1653">
              <w:rPr>
                <w:b/>
                <w:sz w:val="20"/>
                <w:szCs w:val="20"/>
              </w:rPr>
              <w:t>Entrada</w:t>
            </w:r>
          </w:p>
        </w:tc>
        <w:tc>
          <w:tcPr>
            <w:tcW w:w="1984" w:type="dxa"/>
          </w:tcPr>
          <w:p w14:paraId="224A268F" w14:textId="77777777" w:rsidR="00A77AE2" w:rsidRPr="005E1653" w:rsidRDefault="00A77AE2" w:rsidP="008D277E">
            <w:pPr>
              <w:rPr>
                <w:b/>
                <w:sz w:val="20"/>
                <w:szCs w:val="20"/>
              </w:rPr>
            </w:pPr>
            <w:r w:rsidRPr="005E1653">
              <w:rPr>
                <w:b/>
                <w:sz w:val="20"/>
                <w:szCs w:val="20"/>
              </w:rPr>
              <w:t>Salida</w:t>
            </w:r>
          </w:p>
        </w:tc>
      </w:tr>
      <w:tr w:rsidR="00A77AE2" w:rsidRPr="00E41212" w14:paraId="2558C4A0" w14:textId="77777777" w:rsidTr="008D277E">
        <w:trPr>
          <w:trHeight w:val="864"/>
        </w:trPr>
        <w:tc>
          <w:tcPr>
            <w:tcW w:w="2093" w:type="dxa"/>
          </w:tcPr>
          <w:p w14:paraId="0C755159" w14:textId="631ADC13" w:rsidR="00A77AE2" w:rsidRPr="00FD31BD" w:rsidRDefault="00A77AE2" w:rsidP="008D277E">
            <w:pPr>
              <w:rPr>
                <w:sz w:val="20"/>
                <w:szCs w:val="20"/>
                <w:lang w:val="es-EC"/>
              </w:rPr>
            </w:pPr>
            <w:r w:rsidRPr="004A4AA9">
              <w:rPr>
                <w:sz w:val="20"/>
                <w:szCs w:val="20"/>
              </w:rPr>
              <w:t>h</w:t>
            </w:r>
            <w:r>
              <w:rPr>
                <w:sz w:val="20"/>
                <w:szCs w:val="20"/>
              </w:rPr>
              <w:t>ttp://localhost:5000/</w:t>
            </w:r>
            <w:r w:rsidRPr="0071498F">
              <w:rPr>
                <w:rFonts w:ascii="Consolas" w:eastAsia="Times New Roman" w:hAnsi="Consolas" w:cs="Times New Roman"/>
                <w:color w:val="98C379"/>
                <w:sz w:val="21"/>
                <w:szCs w:val="21"/>
                <w:lang w:val="es-EC" w:eastAsia="es-EC"/>
              </w:rPr>
              <w:t xml:space="preserve"> </w:t>
            </w:r>
            <w:r w:rsidRPr="00A77AE2">
              <w:rPr>
                <w:sz w:val="20"/>
                <w:szCs w:val="20"/>
                <w:lang w:val="es-EC"/>
              </w:rPr>
              <w:t>estadisticasUso</w:t>
            </w:r>
            <w:r w:rsidRPr="004A4AA9">
              <w:rPr>
                <w:sz w:val="20"/>
                <w:szCs w:val="20"/>
              </w:rPr>
              <w:t>/</w:t>
            </w:r>
            <w:r>
              <w:rPr>
                <w:sz w:val="20"/>
                <w:szCs w:val="20"/>
                <w:lang w:val="es-EC"/>
              </w:rPr>
              <w:t>listar</w:t>
            </w:r>
          </w:p>
        </w:tc>
        <w:tc>
          <w:tcPr>
            <w:tcW w:w="2410" w:type="dxa"/>
          </w:tcPr>
          <w:p w14:paraId="0BBE8CEA" w14:textId="5804C49C" w:rsidR="00A77AE2" w:rsidRPr="00E41212" w:rsidRDefault="00A77AE2" w:rsidP="008D277E">
            <w:pPr>
              <w:rPr>
                <w:sz w:val="20"/>
                <w:szCs w:val="20"/>
              </w:rPr>
            </w:pPr>
            <w:r>
              <w:rPr>
                <w:sz w:val="20"/>
                <w:szCs w:val="20"/>
              </w:rPr>
              <w:t>Lista base de datos digital con sus estadísticas</w:t>
            </w:r>
          </w:p>
        </w:tc>
        <w:tc>
          <w:tcPr>
            <w:tcW w:w="851" w:type="dxa"/>
          </w:tcPr>
          <w:p w14:paraId="2830AEB9" w14:textId="77777777" w:rsidR="00A77AE2" w:rsidRPr="00E41212" w:rsidRDefault="00A77AE2" w:rsidP="008D277E">
            <w:pPr>
              <w:rPr>
                <w:sz w:val="20"/>
                <w:szCs w:val="20"/>
              </w:rPr>
            </w:pPr>
            <w:r>
              <w:rPr>
                <w:sz w:val="20"/>
                <w:szCs w:val="20"/>
              </w:rPr>
              <w:t>GET</w:t>
            </w:r>
          </w:p>
        </w:tc>
        <w:tc>
          <w:tcPr>
            <w:tcW w:w="1417" w:type="dxa"/>
          </w:tcPr>
          <w:p w14:paraId="6EABAE25" w14:textId="77777777" w:rsidR="00A77AE2" w:rsidRPr="00E41212" w:rsidRDefault="00A77AE2" w:rsidP="008D277E">
            <w:pPr>
              <w:rPr>
                <w:sz w:val="20"/>
                <w:szCs w:val="20"/>
              </w:rPr>
            </w:pPr>
            <w:r w:rsidRPr="00E41212">
              <w:rPr>
                <w:sz w:val="20"/>
                <w:szCs w:val="20"/>
              </w:rPr>
              <w:t xml:space="preserve">Sin </w:t>
            </w:r>
            <w:r>
              <w:rPr>
                <w:sz w:val="20"/>
                <w:szCs w:val="20"/>
              </w:rPr>
              <w:t>Parámetros</w:t>
            </w:r>
          </w:p>
        </w:tc>
        <w:tc>
          <w:tcPr>
            <w:tcW w:w="1984" w:type="dxa"/>
          </w:tcPr>
          <w:p w14:paraId="4B44B175" w14:textId="38A5FE90" w:rsidR="00A77AE2" w:rsidRPr="00E41212" w:rsidRDefault="00A77AE2" w:rsidP="008D277E">
            <w:pPr>
              <w:rPr>
                <w:sz w:val="20"/>
                <w:szCs w:val="20"/>
              </w:rPr>
            </w:pPr>
            <w:r>
              <w:rPr>
                <w:sz w:val="20"/>
                <w:szCs w:val="20"/>
              </w:rPr>
              <w:t>Lista &lt;Bases de datos digitales con estadísticas &gt;</w:t>
            </w:r>
          </w:p>
        </w:tc>
      </w:tr>
      <w:tr w:rsidR="00A77AE2" w:rsidRPr="00E41212" w14:paraId="27234C14" w14:textId="77777777" w:rsidTr="008D277E">
        <w:trPr>
          <w:trHeight w:val="864"/>
        </w:trPr>
        <w:tc>
          <w:tcPr>
            <w:tcW w:w="2093" w:type="dxa"/>
          </w:tcPr>
          <w:p w14:paraId="597BEFE9" w14:textId="0C0B5D03" w:rsidR="00A77AE2" w:rsidRPr="004A4AA9" w:rsidRDefault="00A77AE2" w:rsidP="008D277E">
            <w:pPr>
              <w:rPr>
                <w:sz w:val="20"/>
                <w:szCs w:val="20"/>
              </w:rPr>
            </w:pPr>
            <w:r w:rsidRPr="004A4AA9">
              <w:rPr>
                <w:sz w:val="20"/>
                <w:szCs w:val="20"/>
              </w:rPr>
              <w:t>http://localhost:5000/</w:t>
            </w:r>
            <w:r w:rsidRPr="00FD31BD">
              <w:rPr>
                <w:sz w:val="20"/>
                <w:szCs w:val="20"/>
                <w:lang w:val="es-EC"/>
              </w:rPr>
              <w:t xml:space="preserve"> </w:t>
            </w:r>
            <w:r w:rsidRPr="00A77AE2">
              <w:rPr>
                <w:sz w:val="20"/>
                <w:szCs w:val="20"/>
                <w:lang w:val="es-EC"/>
              </w:rPr>
              <w:t>estadisticasUso</w:t>
            </w:r>
            <w:r w:rsidRPr="004A4AA9">
              <w:rPr>
                <w:sz w:val="20"/>
                <w:szCs w:val="20"/>
              </w:rPr>
              <w:t>/insertar</w:t>
            </w:r>
          </w:p>
        </w:tc>
        <w:tc>
          <w:tcPr>
            <w:tcW w:w="2410" w:type="dxa"/>
          </w:tcPr>
          <w:p w14:paraId="02AFA9EC" w14:textId="77777777" w:rsidR="00A77AE2" w:rsidRDefault="00A77AE2" w:rsidP="008D277E">
            <w:pPr>
              <w:rPr>
                <w:sz w:val="20"/>
                <w:szCs w:val="20"/>
              </w:rPr>
            </w:pPr>
            <w:r>
              <w:rPr>
                <w:sz w:val="20"/>
                <w:szCs w:val="20"/>
              </w:rPr>
              <w:t>Inserta una base de datos digital</w:t>
            </w:r>
          </w:p>
        </w:tc>
        <w:tc>
          <w:tcPr>
            <w:tcW w:w="851" w:type="dxa"/>
          </w:tcPr>
          <w:p w14:paraId="281661E8" w14:textId="77777777" w:rsidR="00A77AE2" w:rsidRPr="00E41212" w:rsidRDefault="00A77AE2" w:rsidP="008D277E">
            <w:pPr>
              <w:rPr>
                <w:sz w:val="20"/>
                <w:szCs w:val="20"/>
              </w:rPr>
            </w:pPr>
            <w:r>
              <w:rPr>
                <w:sz w:val="20"/>
                <w:szCs w:val="20"/>
              </w:rPr>
              <w:t>POST</w:t>
            </w:r>
          </w:p>
        </w:tc>
        <w:tc>
          <w:tcPr>
            <w:tcW w:w="1417" w:type="dxa"/>
          </w:tcPr>
          <w:p w14:paraId="7DB6CA56" w14:textId="3A3CAF4B" w:rsidR="00A77AE2" w:rsidRPr="00A77AE2" w:rsidRDefault="00A77AE2" w:rsidP="00A77AE2">
            <w:pPr>
              <w:rPr>
                <w:sz w:val="20"/>
                <w:szCs w:val="20"/>
                <w:lang w:val="es-EC"/>
              </w:rPr>
            </w:pPr>
            <w:r>
              <w:rPr>
                <w:sz w:val="20"/>
                <w:szCs w:val="20"/>
              </w:rPr>
              <w:t>Nombre Base de datos digital</w:t>
            </w:r>
            <w:r>
              <w:rPr>
                <w:sz w:val="20"/>
                <w:szCs w:val="20"/>
                <w:lang w:val="es-EC"/>
              </w:rPr>
              <w:t xml:space="preserve">,año,mes, número </w:t>
            </w:r>
            <w:r>
              <w:rPr>
                <w:sz w:val="20"/>
                <w:szCs w:val="20"/>
                <w:lang w:val="es-EC"/>
              </w:rPr>
              <w:lastRenderedPageBreak/>
              <w:t>de búsquedas</w:t>
            </w:r>
          </w:p>
        </w:tc>
        <w:tc>
          <w:tcPr>
            <w:tcW w:w="1984" w:type="dxa"/>
          </w:tcPr>
          <w:p w14:paraId="687D39E7" w14:textId="77777777" w:rsidR="00A77AE2" w:rsidRDefault="00A77AE2" w:rsidP="008D277E">
            <w:pPr>
              <w:rPr>
                <w:sz w:val="20"/>
                <w:szCs w:val="20"/>
              </w:rPr>
            </w:pPr>
            <w:r>
              <w:rPr>
                <w:sz w:val="20"/>
                <w:szCs w:val="20"/>
              </w:rPr>
              <w:lastRenderedPageBreak/>
              <w:t>Notificación del Proceso</w:t>
            </w:r>
          </w:p>
        </w:tc>
      </w:tr>
      <w:tr w:rsidR="00A77AE2" w:rsidRPr="00E41212" w14:paraId="634EA79F" w14:textId="77777777" w:rsidTr="008D277E">
        <w:trPr>
          <w:trHeight w:val="864"/>
        </w:trPr>
        <w:tc>
          <w:tcPr>
            <w:tcW w:w="2093" w:type="dxa"/>
          </w:tcPr>
          <w:p w14:paraId="102A6A18" w14:textId="35E90E73" w:rsidR="00A77AE2" w:rsidRPr="004A4AA9" w:rsidRDefault="00A77AE2" w:rsidP="008D277E">
            <w:pPr>
              <w:rPr>
                <w:sz w:val="20"/>
                <w:szCs w:val="20"/>
              </w:rPr>
            </w:pPr>
            <w:r w:rsidRPr="004A4AA9">
              <w:rPr>
                <w:sz w:val="20"/>
                <w:szCs w:val="20"/>
              </w:rPr>
              <w:t>http://localhost:5000/</w:t>
            </w:r>
            <w:r w:rsidRPr="00FD31BD">
              <w:rPr>
                <w:sz w:val="20"/>
                <w:szCs w:val="20"/>
                <w:lang w:val="es-EC"/>
              </w:rPr>
              <w:t xml:space="preserve"> </w:t>
            </w:r>
            <w:r w:rsidRPr="00A77AE2">
              <w:rPr>
                <w:sz w:val="20"/>
                <w:szCs w:val="20"/>
                <w:lang w:val="es-EC"/>
              </w:rPr>
              <w:t>estadisticasUso</w:t>
            </w:r>
            <w:r w:rsidRPr="004A4AA9">
              <w:rPr>
                <w:sz w:val="20"/>
                <w:szCs w:val="20"/>
              </w:rPr>
              <w:t>/eliminar</w:t>
            </w:r>
          </w:p>
        </w:tc>
        <w:tc>
          <w:tcPr>
            <w:tcW w:w="2410" w:type="dxa"/>
          </w:tcPr>
          <w:p w14:paraId="4634D17E" w14:textId="77777777" w:rsidR="00A77AE2" w:rsidRDefault="00A77AE2" w:rsidP="008D277E">
            <w:pPr>
              <w:rPr>
                <w:sz w:val="20"/>
                <w:szCs w:val="20"/>
              </w:rPr>
            </w:pPr>
            <w:r>
              <w:rPr>
                <w:sz w:val="20"/>
                <w:szCs w:val="20"/>
              </w:rPr>
              <w:t>Elimina una base de datos digital</w:t>
            </w:r>
          </w:p>
        </w:tc>
        <w:tc>
          <w:tcPr>
            <w:tcW w:w="851" w:type="dxa"/>
          </w:tcPr>
          <w:p w14:paraId="7355A025" w14:textId="77777777" w:rsidR="00A77AE2" w:rsidRDefault="00A77AE2" w:rsidP="008D277E">
            <w:pPr>
              <w:rPr>
                <w:sz w:val="20"/>
                <w:szCs w:val="20"/>
              </w:rPr>
            </w:pPr>
            <w:r>
              <w:rPr>
                <w:sz w:val="20"/>
                <w:szCs w:val="20"/>
              </w:rPr>
              <w:t>GET</w:t>
            </w:r>
          </w:p>
        </w:tc>
        <w:tc>
          <w:tcPr>
            <w:tcW w:w="1417" w:type="dxa"/>
          </w:tcPr>
          <w:p w14:paraId="36ED8F52" w14:textId="1475B815" w:rsidR="00A77AE2" w:rsidRDefault="00A77AE2" w:rsidP="00A77AE2">
            <w:pPr>
              <w:rPr>
                <w:sz w:val="20"/>
                <w:szCs w:val="20"/>
              </w:rPr>
            </w:pPr>
            <w:r>
              <w:rPr>
                <w:sz w:val="20"/>
                <w:szCs w:val="20"/>
              </w:rPr>
              <w:t>Id de la estadística de uso</w:t>
            </w:r>
          </w:p>
        </w:tc>
        <w:tc>
          <w:tcPr>
            <w:tcW w:w="1984" w:type="dxa"/>
          </w:tcPr>
          <w:p w14:paraId="52A01B93" w14:textId="77777777" w:rsidR="00A77AE2" w:rsidRDefault="00A77AE2" w:rsidP="008D277E">
            <w:pPr>
              <w:rPr>
                <w:sz w:val="20"/>
                <w:szCs w:val="20"/>
              </w:rPr>
            </w:pPr>
            <w:r>
              <w:rPr>
                <w:sz w:val="20"/>
                <w:szCs w:val="20"/>
              </w:rPr>
              <w:t>Notificación del proceso</w:t>
            </w:r>
          </w:p>
        </w:tc>
      </w:tr>
      <w:tr w:rsidR="00A77AE2" w:rsidRPr="00E41212" w14:paraId="190C64EC" w14:textId="77777777" w:rsidTr="008D277E">
        <w:trPr>
          <w:trHeight w:val="864"/>
        </w:trPr>
        <w:tc>
          <w:tcPr>
            <w:tcW w:w="2093" w:type="dxa"/>
          </w:tcPr>
          <w:p w14:paraId="1CBD1656" w14:textId="5A26C191" w:rsidR="00A77AE2" w:rsidRPr="00157303" w:rsidRDefault="00A77AE2" w:rsidP="008D277E">
            <w:pPr>
              <w:rPr>
                <w:sz w:val="20"/>
                <w:szCs w:val="20"/>
                <w:lang w:val="es-EC"/>
              </w:rPr>
            </w:pPr>
            <w:r w:rsidRPr="004A4AA9">
              <w:rPr>
                <w:sz w:val="20"/>
                <w:szCs w:val="20"/>
              </w:rPr>
              <w:t>http://localhost:5000/</w:t>
            </w:r>
            <w:r w:rsidRPr="00FD31BD">
              <w:rPr>
                <w:sz w:val="20"/>
                <w:szCs w:val="20"/>
                <w:lang w:val="es-EC"/>
              </w:rPr>
              <w:t xml:space="preserve"> </w:t>
            </w:r>
            <w:r w:rsidRPr="00A77AE2">
              <w:rPr>
                <w:sz w:val="20"/>
                <w:szCs w:val="20"/>
                <w:lang w:val="es-EC"/>
              </w:rPr>
              <w:t>estadisticasUso</w:t>
            </w:r>
            <w:r w:rsidRPr="004A4AA9">
              <w:rPr>
                <w:sz w:val="20"/>
                <w:szCs w:val="20"/>
              </w:rPr>
              <w:t>/</w:t>
            </w:r>
            <w:r w:rsidRPr="00A77AE2">
              <w:rPr>
                <w:rFonts w:ascii="Consolas" w:eastAsia="Times New Roman" w:hAnsi="Consolas" w:cs="Times New Roman"/>
                <w:color w:val="98C379"/>
                <w:sz w:val="21"/>
                <w:szCs w:val="21"/>
                <w:lang w:val="es-EC" w:eastAsia="es-EC"/>
              </w:rPr>
              <w:t xml:space="preserve"> </w:t>
            </w:r>
            <w:r w:rsidRPr="00A77AE2">
              <w:rPr>
                <w:sz w:val="20"/>
                <w:szCs w:val="20"/>
                <w:lang w:val="es-EC"/>
              </w:rPr>
              <w:t>buscarEstadisticasUsoPorId</w:t>
            </w:r>
          </w:p>
        </w:tc>
        <w:tc>
          <w:tcPr>
            <w:tcW w:w="2410" w:type="dxa"/>
          </w:tcPr>
          <w:p w14:paraId="1D0EB0BE" w14:textId="26917C32" w:rsidR="00A77AE2" w:rsidRDefault="00A77AE2" w:rsidP="00A77AE2">
            <w:pPr>
              <w:rPr>
                <w:sz w:val="20"/>
                <w:szCs w:val="20"/>
              </w:rPr>
            </w:pPr>
            <w:r>
              <w:rPr>
                <w:sz w:val="20"/>
                <w:szCs w:val="20"/>
              </w:rPr>
              <w:t>Busca una estadística de uso de una base de datos digital</w:t>
            </w:r>
          </w:p>
        </w:tc>
        <w:tc>
          <w:tcPr>
            <w:tcW w:w="851" w:type="dxa"/>
          </w:tcPr>
          <w:p w14:paraId="579F3826" w14:textId="77777777" w:rsidR="00A77AE2" w:rsidRDefault="00A77AE2" w:rsidP="008D277E">
            <w:pPr>
              <w:rPr>
                <w:sz w:val="20"/>
                <w:szCs w:val="20"/>
              </w:rPr>
            </w:pPr>
            <w:r>
              <w:rPr>
                <w:sz w:val="20"/>
                <w:szCs w:val="20"/>
              </w:rPr>
              <w:t>POST</w:t>
            </w:r>
          </w:p>
        </w:tc>
        <w:tc>
          <w:tcPr>
            <w:tcW w:w="1417" w:type="dxa"/>
          </w:tcPr>
          <w:p w14:paraId="1239DC74" w14:textId="6251CED7" w:rsidR="00A77AE2" w:rsidRDefault="00A77AE2" w:rsidP="00A77AE2">
            <w:pPr>
              <w:rPr>
                <w:sz w:val="20"/>
                <w:szCs w:val="20"/>
              </w:rPr>
            </w:pPr>
            <w:r>
              <w:rPr>
                <w:sz w:val="20"/>
                <w:szCs w:val="20"/>
              </w:rPr>
              <w:t>Id de la estadística de uso</w:t>
            </w:r>
          </w:p>
        </w:tc>
        <w:tc>
          <w:tcPr>
            <w:tcW w:w="1984" w:type="dxa"/>
          </w:tcPr>
          <w:p w14:paraId="50CB0F07" w14:textId="6E9C7947" w:rsidR="00A77AE2" w:rsidRDefault="00A77AE2" w:rsidP="008D277E">
            <w:pPr>
              <w:rPr>
                <w:sz w:val="20"/>
                <w:szCs w:val="20"/>
              </w:rPr>
            </w:pPr>
            <w:r>
              <w:rPr>
                <w:sz w:val="20"/>
                <w:szCs w:val="20"/>
              </w:rPr>
              <w:t>Lista &lt;Bases de datos digitales con estadísticas &gt;</w:t>
            </w:r>
          </w:p>
        </w:tc>
      </w:tr>
    </w:tbl>
    <w:p w14:paraId="1FC569C4" w14:textId="3D193EEB" w:rsidR="00A77AE2" w:rsidRPr="00A77AE2" w:rsidRDefault="00A77AE2" w:rsidP="00A77AE2">
      <w:pPr>
        <w:pStyle w:val="Tablas"/>
      </w:pPr>
      <w:bookmarkStart w:id="849" w:name="_Toc79761877"/>
      <w:r w:rsidRPr="00A77AE2">
        <w:t>Servicios web para la sección estadísticas de proveedores</w:t>
      </w:r>
      <w:bookmarkEnd w:id="849"/>
    </w:p>
    <w:p w14:paraId="201E8E41" w14:textId="19563F42" w:rsidR="00CB7E39" w:rsidRDefault="00CB7E39" w:rsidP="00CB7E39">
      <w:pPr>
        <w:pStyle w:val="Ttulo2"/>
        <w:numPr>
          <w:ilvl w:val="3"/>
          <w:numId w:val="2"/>
        </w:numPr>
        <w:rPr>
          <w:lang w:val="es-EC"/>
        </w:rPr>
      </w:pPr>
      <w:bookmarkStart w:id="850" w:name="_Toc79763411"/>
      <w:r w:rsidRPr="00647A95">
        <w:rPr>
          <w:lang w:val="es-EC"/>
        </w:rPr>
        <w:t>Sección Análisis Datos</w:t>
      </w:r>
      <w:bookmarkEnd w:id="850"/>
    </w:p>
    <w:p w14:paraId="4993D9A0" w14:textId="08734E35" w:rsidR="001B7A43" w:rsidRDefault="000125B0" w:rsidP="000125B0">
      <w:pPr>
        <w:rPr>
          <w:lang w:val="es-EC"/>
        </w:rPr>
      </w:pPr>
      <w:r>
        <w:rPr>
          <w:lang w:val="es-EC"/>
        </w:rPr>
        <w:t>Dentro de esta sección se hace referencia a toda la información que contiene cada una de las publicaciones, con el fin de poder visualizar el tratamiento de los datos y análisis estadístico. Es por ello que esta sección se encuentra dividida en dos partes,</w:t>
      </w:r>
      <w:r w:rsidR="001B7A43">
        <w:rPr>
          <w:lang w:val="es-EC"/>
        </w:rPr>
        <w:t xml:space="preserve"> </w:t>
      </w:r>
      <w:del w:id="851" w:author="Lorena Siguenza" w:date="2021-09-13T23:31:00Z">
        <w:r w:rsidR="001B7A43" w:rsidDel="002A7C08">
          <w:rPr>
            <w:lang w:val="es-EC"/>
          </w:rPr>
          <w:delText xml:space="preserve">las cuales </w:delText>
        </w:r>
      </w:del>
      <w:del w:id="852" w:author="Lorena Siguenza" w:date="2021-09-13T23:32:00Z">
        <w:r w:rsidR="001B7A43" w:rsidDel="00FB4A41">
          <w:rPr>
            <w:lang w:val="es-EC"/>
          </w:rPr>
          <w:delText xml:space="preserve">se denominan </w:delText>
        </w:r>
      </w:del>
      <w:r w:rsidR="001B7A43">
        <w:rPr>
          <w:lang w:val="es-EC"/>
        </w:rPr>
        <w:t>Agrupamiento y Estadísticas de los datos</w:t>
      </w:r>
      <w:r w:rsidR="00695E8F">
        <w:rPr>
          <w:lang w:val="es-EC"/>
        </w:rPr>
        <w:t xml:space="preserve"> las cuales se pueden ver en la </w:t>
      </w:r>
      <w:ins w:id="853" w:author="Lorena Siguenza" w:date="2021-09-13T23:32:00Z">
        <w:r w:rsidR="00FB4A41">
          <w:rPr>
            <w:lang w:val="es-EC"/>
          </w:rPr>
          <w:t>F</w:t>
        </w:r>
      </w:ins>
      <w:del w:id="854" w:author="Lorena Siguenza" w:date="2021-09-13T23:32:00Z">
        <w:r w:rsidR="00695E8F" w:rsidDel="00FB4A41">
          <w:rPr>
            <w:lang w:val="es-EC"/>
          </w:rPr>
          <w:delText>f</w:delText>
        </w:r>
      </w:del>
      <w:r w:rsidR="00695E8F">
        <w:rPr>
          <w:lang w:val="es-EC"/>
        </w:rPr>
        <w:t>igura 36</w:t>
      </w:r>
      <w:r w:rsidR="001B7A43">
        <w:rPr>
          <w:lang w:val="es-EC"/>
        </w:rPr>
        <w:t>.</w:t>
      </w:r>
    </w:p>
    <w:p w14:paraId="3A2981E4" w14:textId="77777777" w:rsidR="001B7A43" w:rsidRDefault="001B7A43" w:rsidP="000125B0">
      <w:pPr>
        <w:rPr>
          <w:lang w:val="es-EC"/>
        </w:rPr>
      </w:pPr>
      <w:r>
        <w:rPr>
          <w:noProof/>
          <w:lang w:val="es-EC" w:eastAsia="es-EC"/>
        </w:rPr>
        <w:drawing>
          <wp:inline distT="0" distB="0" distL="0" distR="0" wp14:anchorId="3C15C753" wp14:editId="7D3B7918">
            <wp:extent cx="5400040" cy="22307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30755"/>
                    </a:xfrm>
                    <a:prstGeom prst="rect">
                      <a:avLst/>
                    </a:prstGeom>
                  </pic:spPr>
                </pic:pic>
              </a:graphicData>
            </a:graphic>
          </wp:inline>
        </w:drawing>
      </w:r>
    </w:p>
    <w:p w14:paraId="687D927B" w14:textId="5D899263" w:rsidR="001B7A43" w:rsidRDefault="001B7A43" w:rsidP="001B7A43">
      <w:pPr>
        <w:pStyle w:val="Figuras"/>
        <w:rPr>
          <w:lang w:val="es-EC"/>
        </w:rPr>
      </w:pPr>
      <w:bookmarkStart w:id="855" w:name="_Toc79761848"/>
      <w:r>
        <w:rPr>
          <w:lang w:val="es-EC"/>
        </w:rPr>
        <w:t>Sección análisis de datos</w:t>
      </w:r>
      <w:bookmarkEnd w:id="855"/>
    </w:p>
    <w:p w14:paraId="56B69394" w14:textId="4A8BFE53" w:rsidR="003A4519" w:rsidRDefault="003A4519" w:rsidP="003A4519">
      <w:r>
        <w:t>En la Tabla 15 se presenta</w:t>
      </w:r>
      <w:ins w:id="856" w:author="Lorena Siguenza" w:date="2021-09-13T23:32:00Z">
        <w:r w:rsidR="00FB4A41">
          <w:t>n</w:t>
        </w:r>
      </w:ins>
      <w:r>
        <w:t xml:space="preserve"> los servicios web empleados para el mantenimiento de la sección an</w:t>
      </w:r>
      <w:r>
        <w:rPr>
          <w:lang w:val="es-EC"/>
        </w:rPr>
        <w:t>álisis de datos</w:t>
      </w:r>
      <w:r>
        <w:t>.</w:t>
      </w:r>
    </w:p>
    <w:p w14:paraId="52C8828D" w14:textId="42203277" w:rsidR="003A4519" w:rsidRDefault="003A4519" w:rsidP="003A4519"/>
    <w:p w14:paraId="683CDB77" w14:textId="77777777" w:rsidR="003A4519" w:rsidRDefault="003A4519" w:rsidP="003A4519"/>
    <w:tbl>
      <w:tblPr>
        <w:tblStyle w:val="Tablaconcuadrcula"/>
        <w:tblW w:w="8755" w:type="dxa"/>
        <w:tblLayout w:type="fixed"/>
        <w:tblLook w:val="04A0" w:firstRow="1" w:lastRow="0" w:firstColumn="1" w:lastColumn="0" w:noHBand="0" w:noVBand="1"/>
      </w:tblPr>
      <w:tblGrid>
        <w:gridCol w:w="2093"/>
        <w:gridCol w:w="2410"/>
        <w:gridCol w:w="851"/>
        <w:gridCol w:w="1417"/>
        <w:gridCol w:w="1984"/>
      </w:tblGrid>
      <w:tr w:rsidR="003A4519" w:rsidRPr="00E41212" w14:paraId="35C7570D" w14:textId="77777777" w:rsidTr="00264567">
        <w:tc>
          <w:tcPr>
            <w:tcW w:w="2093" w:type="dxa"/>
          </w:tcPr>
          <w:p w14:paraId="35487221" w14:textId="77777777" w:rsidR="003A4519" w:rsidRPr="005E1653" w:rsidRDefault="003A4519" w:rsidP="00264567">
            <w:pPr>
              <w:rPr>
                <w:b/>
                <w:sz w:val="20"/>
                <w:szCs w:val="20"/>
              </w:rPr>
            </w:pPr>
            <w:r w:rsidRPr="005E1653">
              <w:rPr>
                <w:b/>
                <w:sz w:val="20"/>
                <w:szCs w:val="20"/>
              </w:rPr>
              <w:lastRenderedPageBreak/>
              <w:t>Nombre del WS</w:t>
            </w:r>
          </w:p>
        </w:tc>
        <w:tc>
          <w:tcPr>
            <w:tcW w:w="2410" w:type="dxa"/>
          </w:tcPr>
          <w:p w14:paraId="374F1BE7" w14:textId="77777777" w:rsidR="003A4519" w:rsidRPr="005E1653" w:rsidRDefault="003A4519" w:rsidP="00264567">
            <w:pPr>
              <w:rPr>
                <w:b/>
                <w:sz w:val="20"/>
                <w:szCs w:val="20"/>
              </w:rPr>
            </w:pPr>
            <w:r w:rsidRPr="005E1653">
              <w:rPr>
                <w:b/>
                <w:sz w:val="20"/>
                <w:szCs w:val="20"/>
              </w:rPr>
              <w:t>Descripción</w:t>
            </w:r>
          </w:p>
        </w:tc>
        <w:tc>
          <w:tcPr>
            <w:tcW w:w="851" w:type="dxa"/>
          </w:tcPr>
          <w:p w14:paraId="70EE446E" w14:textId="77777777" w:rsidR="003A4519" w:rsidRPr="005E1653" w:rsidRDefault="003A4519" w:rsidP="00264567">
            <w:pPr>
              <w:rPr>
                <w:b/>
                <w:sz w:val="20"/>
                <w:szCs w:val="20"/>
              </w:rPr>
            </w:pPr>
            <w:r w:rsidRPr="005E1653">
              <w:rPr>
                <w:b/>
                <w:sz w:val="20"/>
                <w:szCs w:val="20"/>
              </w:rPr>
              <w:t>Tipo</w:t>
            </w:r>
          </w:p>
        </w:tc>
        <w:tc>
          <w:tcPr>
            <w:tcW w:w="1417" w:type="dxa"/>
          </w:tcPr>
          <w:p w14:paraId="7FC43627" w14:textId="77777777" w:rsidR="003A4519" w:rsidRPr="005E1653" w:rsidRDefault="003A4519" w:rsidP="00264567">
            <w:pPr>
              <w:rPr>
                <w:b/>
                <w:sz w:val="20"/>
                <w:szCs w:val="20"/>
              </w:rPr>
            </w:pPr>
            <w:r w:rsidRPr="005E1653">
              <w:rPr>
                <w:b/>
                <w:sz w:val="20"/>
                <w:szCs w:val="20"/>
              </w:rPr>
              <w:t>Entrada</w:t>
            </w:r>
          </w:p>
        </w:tc>
        <w:tc>
          <w:tcPr>
            <w:tcW w:w="1984" w:type="dxa"/>
          </w:tcPr>
          <w:p w14:paraId="255E82A9" w14:textId="77777777" w:rsidR="003A4519" w:rsidRPr="005E1653" w:rsidRDefault="003A4519" w:rsidP="00264567">
            <w:pPr>
              <w:rPr>
                <w:b/>
                <w:sz w:val="20"/>
                <w:szCs w:val="20"/>
              </w:rPr>
            </w:pPr>
            <w:r w:rsidRPr="005E1653">
              <w:rPr>
                <w:b/>
                <w:sz w:val="20"/>
                <w:szCs w:val="20"/>
              </w:rPr>
              <w:t>Salida</w:t>
            </w:r>
          </w:p>
        </w:tc>
      </w:tr>
      <w:tr w:rsidR="003A4519" w:rsidRPr="00E41212" w14:paraId="08D6BBBF" w14:textId="77777777" w:rsidTr="00264567">
        <w:trPr>
          <w:trHeight w:val="864"/>
        </w:trPr>
        <w:tc>
          <w:tcPr>
            <w:tcW w:w="2093" w:type="dxa"/>
          </w:tcPr>
          <w:p w14:paraId="3B635667" w14:textId="342C8457" w:rsidR="003A4519" w:rsidRPr="00FD31BD" w:rsidRDefault="003A4519" w:rsidP="00264567">
            <w:pPr>
              <w:rPr>
                <w:sz w:val="20"/>
                <w:szCs w:val="20"/>
                <w:lang w:val="es-EC"/>
              </w:rPr>
            </w:pPr>
            <w:r w:rsidRPr="004A4AA9">
              <w:rPr>
                <w:sz w:val="20"/>
                <w:szCs w:val="20"/>
              </w:rPr>
              <w:t>h</w:t>
            </w:r>
            <w:r>
              <w:rPr>
                <w:sz w:val="20"/>
                <w:szCs w:val="20"/>
              </w:rPr>
              <w:t>ttp://localhost:5000/</w:t>
            </w:r>
            <w:r w:rsidRPr="0071498F">
              <w:rPr>
                <w:rFonts w:ascii="Consolas" w:eastAsia="Times New Roman" w:hAnsi="Consolas" w:cs="Times New Roman"/>
                <w:color w:val="98C379"/>
                <w:sz w:val="21"/>
                <w:szCs w:val="21"/>
                <w:lang w:val="es-EC" w:eastAsia="es-EC"/>
              </w:rPr>
              <w:t xml:space="preserve"> </w:t>
            </w:r>
            <w:r w:rsidRPr="003A4519">
              <w:rPr>
                <w:sz w:val="20"/>
                <w:szCs w:val="20"/>
                <w:lang w:val="es-EC"/>
              </w:rPr>
              <w:t>analisisEstadistico</w:t>
            </w:r>
            <w:r w:rsidRPr="004A4AA9">
              <w:rPr>
                <w:sz w:val="20"/>
                <w:szCs w:val="20"/>
              </w:rPr>
              <w:t>/</w:t>
            </w:r>
            <w:r w:rsidR="00754FA7" w:rsidRPr="00754FA7">
              <w:rPr>
                <w:sz w:val="20"/>
                <w:szCs w:val="20"/>
                <w:lang w:val="es-EC"/>
              </w:rPr>
              <w:t>numeroPublicacionesPorAreaUnesco</w:t>
            </w:r>
          </w:p>
        </w:tc>
        <w:tc>
          <w:tcPr>
            <w:tcW w:w="2410" w:type="dxa"/>
          </w:tcPr>
          <w:p w14:paraId="6CF68E99" w14:textId="2C1AD572" w:rsidR="003A4519" w:rsidRPr="00E41212" w:rsidRDefault="003A4519" w:rsidP="00754FA7">
            <w:pPr>
              <w:rPr>
                <w:sz w:val="20"/>
                <w:szCs w:val="20"/>
              </w:rPr>
            </w:pPr>
            <w:r>
              <w:rPr>
                <w:sz w:val="20"/>
                <w:szCs w:val="20"/>
              </w:rPr>
              <w:t xml:space="preserve">Lista </w:t>
            </w:r>
            <w:r w:rsidR="00754FA7">
              <w:rPr>
                <w:sz w:val="20"/>
                <w:szCs w:val="20"/>
              </w:rPr>
              <w:t>número de publicaciones por área Unesco</w:t>
            </w:r>
          </w:p>
        </w:tc>
        <w:tc>
          <w:tcPr>
            <w:tcW w:w="851" w:type="dxa"/>
          </w:tcPr>
          <w:p w14:paraId="49C973F9" w14:textId="77777777" w:rsidR="003A4519" w:rsidRPr="00E41212" w:rsidRDefault="003A4519" w:rsidP="00264567">
            <w:pPr>
              <w:rPr>
                <w:sz w:val="20"/>
                <w:szCs w:val="20"/>
              </w:rPr>
            </w:pPr>
            <w:r>
              <w:rPr>
                <w:sz w:val="20"/>
                <w:szCs w:val="20"/>
              </w:rPr>
              <w:t>GET</w:t>
            </w:r>
          </w:p>
        </w:tc>
        <w:tc>
          <w:tcPr>
            <w:tcW w:w="1417" w:type="dxa"/>
          </w:tcPr>
          <w:p w14:paraId="507302FA" w14:textId="77777777" w:rsidR="003A4519" w:rsidRPr="00E41212" w:rsidRDefault="003A4519" w:rsidP="00264567">
            <w:pPr>
              <w:rPr>
                <w:sz w:val="20"/>
                <w:szCs w:val="20"/>
              </w:rPr>
            </w:pPr>
            <w:r w:rsidRPr="00E41212">
              <w:rPr>
                <w:sz w:val="20"/>
                <w:szCs w:val="20"/>
              </w:rPr>
              <w:t xml:space="preserve">Sin </w:t>
            </w:r>
            <w:r>
              <w:rPr>
                <w:sz w:val="20"/>
                <w:szCs w:val="20"/>
              </w:rPr>
              <w:t>Parámetros</w:t>
            </w:r>
          </w:p>
        </w:tc>
        <w:tc>
          <w:tcPr>
            <w:tcW w:w="1984" w:type="dxa"/>
          </w:tcPr>
          <w:p w14:paraId="674623C2" w14:textId="2BD49028" w:rsidR="003A4519" w:rsidRPr="00E41212" w:rsidRDefault="003A4519" w:rsidP="00264567">
            <w:pPr>
              <w:rPr>
                <w:sz w:val="20"/>
                <w:szCs w:val="20"/>
              </w:rPr>
            </w:pPr>
            <w:r>
              <w:rPr>
                <w:sz w:val="20"/>
                <w:szCs w:val="20"/>
              </w:rPr>
              <w:t>Lista &lt;</w:t>
            </w:r>
            <w:r w:rsidR="00754FA7">
              <w:rPr>
                <w:sz w:val="20"/>
                <w:szCs w:val="20"/>
              </w:rPr>
              <w:t xml:space="preserve">número de publicaciones por área Unesco </w:t>
            </w:r>
            <w:r>
              <w:rPr>
                <w:sz w:val="20"/>
                <w:szCs w:val="20"/>
              </w:rPr>
              <w:t>&gt;</w:t>
            </w:r>
          </w:p>
        </w:tc>
      </w:tr>
      <w:tr w:rsidR="003A4519" w:rsidRPr="00E41212" w14:paraId="0EFC7D83" w14:textId="77777777" w:rsidTr="00264567">
        <w:trPr>
          <w:trHeight w:val="864"/>
        </w:trPr>
        <w:tc>
          <w:tcPr>
            <w:tcW w:w="2093" w:type="dxa"/>
          </w:tcPr>
          <w:p w14:paraId="30ED41F0" w14:textId="7284A343" w:rsidR="003A4519" w:rsidRPr="004A4AA9" w:rsidRDefault="003A4519" w:rsidP="00264567">
            <w:pPr>
              <w:rPr>
                <w:sz w:val="20"/>
                <w:szCs w:val="20"/>
              </w:rPr>
            </w:pPr>
            <w:r w:rsidRPr="004A4AA9">
              <w:rPr>
                <w:sz w:val="20"/>
                <w:szCs w:val="20"/>
              </w:rPr>
              <w:t>http://localhost:5000/</w:t>
            </w:r>
            <w:r w:rsidRPr="00FD31BD">
              <w:rPr>
                <w:sz w:val="20"/>
                <w:szCs w:val="20"/>
                <w:lang w:val="es-EC"/>
              </w:rPr>
              <w:t xml:space="preserve"> </w:t>
            </w:r>
            <w:r w:rsidRPr="003A4519">
              <w:rPr>
                <w:sz w:val="20"/>
                <w:szCs w:val="20"/>
                <w:lang w:val="es-EC"/>
              </w:rPr>
              <w:t>analisisEstadistico</w:t>
            </w:r>
            <w:r w:rsidRPr="004A4AA9">
              <w:rPr>
                <w:sz w:val="20"/>
                <w:szCs w:val="20"/>
              </w:rPr>
              <w:t>/</w:t>
            </w:r>
            <w:r w:rsidR="00754FA7" w:rsidRPr="00754FA7">
              <w:rPr>
                <w:sz w:val="20"/>
                <w:szCs w:val="20"/>
                <w:lang w:val="es-EC"/>
              </w:rPr>
              <w:t xml:space="preserve"> </w:t>
            </w:r>
            <w:r w:rsidR="00754FA7">
              <w:rPr>
                <w:sz w:val="20"/>
                <w:szCs w:val="20"/>
                <w:lang w:val="es-EC"/>
              </w:rPr>
              <w:t>numeroPublicacionesPorAreaFrascati</w:t>
            </w:r>
          </w:p>
        </w:tc>
        <w:tc>
          <w:tcPr>
            <w:tcW w:w="2410" w:type="dxa"/>
          </w:tcPr>
          <w:p w14:paraId="19076CD5" w14:textId="716CF23B" w:rsidR="003A4519" w:rsidRDefault="00754FA7" w:rsidP="00264567">
            <w:pPr>
              <w:rPr>
                <w:sz w:val="20"/>
                <w:szCs w:val="20"/>
              </w:rPr>
            </w:pPr>
            <w:r>
              <w:rPr>
                <w:sz w:val="20"/>
                <w:szCs w:val="20"/>
              </w:rPr>
              <w:t>Lista número de publicaciones por área Frascati</w:t>
            </w:r>
          </w:p>
        </w:tc>
        <w:tc>
          <w:tcPr>
            <w:tcW w:w="851" w:type="dxa"/>
          </w:tcPr>
          <w:p w14:paraId="4CE6D649" w14:textId="27A6F075" w:rsidR="003A4519" w:rsidRPr="00E41212" w:rsidRDefault="00754FA7" w:rsidP="00264567">
            <w:pPr>
              <w:rPr>
                <w:sz w:val="20"/>
                <w:szCs w:val="20"/>
              </w:rPr>
            </w:pPr>
            <w:r>
              <w:rPr>
                <w:sz w:val="20"/>
                <w:szCs w:val="20"/>
              </w:rPr>
              <w:t>GET</w:t>
            </w:r>
          </w:p>
        </w:tc>
        <w:tc>
          <w:tcPr>
            <w:tcW w:w="1417" w:type="dxa"/>
          </w:tcPr>
          <w:p w14:paraId="4EB77D1E" w14:textId="4D073C70" w:rsidR="003A4519" w:rsidRPr="00754FA7" w:rsidRDefault="00754FA7" w:rsidP="00264567">
            <w:pPr>
              <w:rPr>
                <w:sz w:val="20"/>
                <w:szCs w:val="20"/>
                <w:lang w:val="es-EC"/>
              </w:rPr>
            </w:pPr>
            <w:r w:rsidRPr="00754FA7">
              <w:rPr>
                <w:sz w:val="20"/>
                <w:szCs w:val="20"/>
              </w:rPr>
              <w:t>Sin Parámetros</w:t>
            </w:r>
          </w:p>
        </w:tc>
        <w:tc>
          <w:tcPr>
            <w:tcW w:w="1984" w:type="dxa"/>
          </w:tcPr>
          <w:p w14:paraId="7047D67D" w14:textId="31667D88" w:rsidR="003A4519" w:rsidRPr="00754FA7" w:rsidRDefault="00754FA7" w:rsidP="00264567">
            <w:pPr>
              <w:rPr>
                <w:sz w:val="20"/>
                <w:szCs w:val="20"/>
              </w:rPr>
            </w:pPr>
            <w:r w:rsidRPr="00754FA7">
              <w:rPr>
                <w:sz w:val="20"/>
                <w:szCs w:val="20"/>
              </w:rPr>
              <w:t>Lista &lt;número de publicaciones por área Frascati &gt;</w:t>
            </w:r>
          </w:p>
        </w:tc>
      </w:tr>
      <w:tr w:rsidR="003A4519" w:rsidRPr="00E41212" w14:paraId="5878C384" w14:textId="77777777" w:rsidTr="00264567">
        <w:trPr>
          <w:trHeight w:val="864"/>
        </w:trPr>
        <w:tc>
          <w:tcPr>
            <w:tcW w:w="2093" w:type="dxa"/>
          </w:tcPr>
          <w:p w14:paraId="0767C710" w14:textId="0CA16EA4" w:rsidR="003A4519" w:rsidRPr="00754FA7" w:rsidRDefault="003A4519" w:rsidP="00754FA7">
            <w:pPr>
              <w:rPr>
                <w:sz w:val="20"/>
                <w:szCs w:val="20"/>
                <w:lang w:val="es-EC"/>
              </w:rPr>
            </w:pPr>
            <w:r w:rsidRPr="004A4AA9">
              <w:rPr>
                <w:sz w:val="20"/>
                <w:szCs w:val="20"/>
              </w:rPr>
              <w:t>http://localhost:5000/</w:t>
            </w:r>
            <w:r w:rsidRPr="00FD31BD">
              <w:rPr>
                <w:sz w:val="20"/>
                <w:szCs w:val="20"/>
                <w:lang w:val="es-EC"/>
              </w:rPr>
              <w:t xml:space="preserve"> </w:t>
            </w:r>
            <w:r w:rsidR="00754FA7">
              <w:rPr>
                <w:sz w:val="20"/>
                <w:szCs w:val="20"/>
                <w:lang w:val="es-EC"/>
              </w:rPr>
              <w:t>cluster</w:t>
            </w:r>
            <w:r w:rsidR="00754FA7">
              <w:rPr>
                <w:sz w:val="20"/>
                <w:szCs w:val="20"/>
              </w:rPr>
              <w:t>/</w:t>
            </w:r>
            <w:r w:rsidR="00754FA7" w:rsidRPr="00754FA7">
              <w:rPr>
                <w:sz w:val="20"/>
                <w:szCs w:val="20"/>
                <w:lang w:val="es-EC"/>
              </w:rPr>
              <w:t>ejecutarFactorImpactoXCuartil</w:t>
            </w:r>
          </w:p>
        </w:tc>
        <w:tc>
          <w:tcPr>
            <w:tcW w:w="2410" w:type="dxa"/>
          </w:tcPr>
          <w:p w14:paraId="334C5454" w14:textId="395A4319" w:rsidR="003A4519" w:rsidRDefault="00754FA7" w:rsidP="00264567">
            <w:pPr>
              <w:rPr>
                <w:sz w:val="20"/>
                <w:szCs w:val="20"/>
              </w:rPr>
            </w:pPr>
            <w:r>
              <w:rPr>
                <w:sz w:val="20"/>
                <w:szCs w:val="20"/>
              </w:rPr>
              <w:t>Lista de clusters</w:t>
            </w:r>
          </w:p>
        </w:tc>
        <w:tc>
          <w:tcPr>
            <w:tcW w:w="851" w:type="dxa"/>
          </w:tcPr>
          <w:p w14:paraId="124BF81B" w14:textId="77777777" w:rsidR="003A4519" w:rsidRDefault="003A4519" w:rsidP="00264567">
            <w:pPr>
              <w:rPr>
                <w:sz w:val="20"/>
                <w:szCs w:val="20"/>
              </w:rPr>
            </w:pPr>
            <w:r>
              <w:rPr>
                <w:sz w:val="20"/>
                <w:szCs w:val="20"/>
              </w:rPr>
              <w:t>GET</w:t>
            </w:r>
          </w:p>
        </w:tc>
        <w:tc>
          <w:tcPr>
            <w:tcW w:w="1417" w:type="dxa"/>
          </w:tcPr>
          <w:p w14:paraId="0779D245" w14:textId="71B53D1E" w:rsidR="003A4519" w:rsidRDefault="00754FA7" w:rsidP="00264567">
            <w:pPr>
              <w:rPr>
                <w:sz w:val="20"/>
                <w:szCs w:val="20"/>
              </w:rPr>
            </w:pPr>
            <w:r>
              <w:rPr>
                <w:sz w:val="20"/>
                <w:szCs w:val="20"/>
              </w:rPr>
              <w:t>Numero de cluster</w:t>
            </w:r>
          </w:p>
        </w:tc>
        <w:tc>
          <w:tcPr>
            <w:tcW w:w="1984" w:type="dxa"/>
          </w:tcPr>
          <w:p w14:paraId="678445DB" w14:textId="6F3A2061" w:rsidR="003A4519" w:rsidRDefault="00754FA7" w:rsidP="00754FA7">
            <w:pPr>
              <w:rPr>
                <w:sz w:val="20"/>
                <w:szCs w:val="20"/>
              </w:rPr>
            </w:pPr>
            <w:r w:rsidRPr="00754FA7">
              <w:rPr>
                <w:sz w:val="20"/>
                <w:szCs w:val="20"/>
              </w:rPr>
              <w:t>Lista &lt;</w:t>
            </w:r>
            <w:r>
              <w:rPr>
                <w:sz w:val="20"/>
                <w:szCs w:val="20"/>
              </w:rPr>
              <w:t>cluster por cuartil y factor de impacto</w:t>
            </w:r>
            <w:r w:rsidRPr="00754FA7">
              <w:rPr>
                <w:sz w:val="20"/>
                <w:szCs w:val="20"/>
              </w:rPr>
              <w:t>&gt;</w:t>
            </w:r>
          </w:p>
        </w:tc>
      </w:tr>
      <w:tr w:rsidR="003A4519" w:rsidRPr="00E41212" w14:paraId="3E619CE1" w14:textId="77777777" w:rsidTr="00264567">
        <w:trPr>
          <w:trHeight w:val="864"/>
        </w:trPr>
        <w:tc>
          <w:tcPr>
            <w:tcW w:w="2093" w:type="dxa"/>
          </w:tcPr>
          <w:p w14:paraId="2BF17A71" w14:textId="3BA287ED" w:rsidR="003A4519" w:rsidRPr="00157303" w:rsidRDefault="003A4519" w:rsidP="00754FA7">
            <w:pPr>
              <w:rPr>
                <w:sz w:val="20"/>
                <w:szCs w:val="20"/>
                <w:lang w:val="es-EC"/>
              </w:rPr>
            </w:pPr>
            <w:r w:rsidRPr="004A4AA9">
              <w:rPr>
                <w:sz w:val="20"/>
                <w:szCs w:val="20"/>
              </w:rPr>
              <w:t>http://localhost:5000/</w:t>
            </w:r>
            <w:r w:rsidRPr="00FD31BD">
              <w:rPr>
                <w:sz w:val="20"/>
                <w:szCs w:val="20"/>
                <w:lang w:val="es-EC"/>
              </w:rPr>
              <w:t xml:space="preserve"> </w:t>
            </w:r>
            <w:r w:rsidR="00754FA7">
              <w:rPr>
                <w:sz w:val="20"/>
                <w:szCs w:val="20"/>
                <w:lang w:val="es-EC"/>
              </w:rPr>
              <w:t>cluster</w:t>
            </w:r>
            <w:r w:rsidRPr="004A4AA9">
              <w:rPr>
                <w:sz w:val="20"/>
                <w:szCs w:val="20"/>
              </w:rPr>
              <w:t>/</w:t>
            </w:r>
            <w:r w:rsidR="00754FA7" w:rsidRPr="00754FA7">
              <w:rPr>
                <w:sz w:val="20"/>
                <w:szCs w:val="20"/>
                <w:lang w:val="es-EC"/>
              </w:rPr>
              <w:t>ejecutarDatosHighChart</w:t>
            </w:r>
          </w:p>
        </w:tc>
        <w:tc>
          <w:tcPr>
            <w:tcW w:w="2410" w:type="dxa"/>
          </w:tcPr>
          <w:p w14:paraId="69F31292" w14:textId="4AE12A88" w:rsidR="003A4519" w:rsidRDefault="00754FA7" w:rsidP="00264567">
            <w:pPr>
              <w:rPr>
                <w:sz w:val="20"/>
                <w:szCs w:val="20"/>
              </w:rPr>
            </w:pPr>
            <w:r>
              <w:rPr>
                <w:sz w:val="20"/>
                <w:szCs w:val="20"/>
              </w:rPr>
              <w:t>Lista los autores según su orden de autor</w:t>
            </w:r>
          </w:p>
        </w:tc>
        <w:tc>
          <w:tcPr>
            <w:tcW w:w="851" w:type="dxa"/>
          </w:tcPr>
          <w:p w14:paraId="2D1C5CDB" w14:textId="2BC5F1C9" w:rsidR="003A4519" w:rsidRDefault="00754FA7" w:rsidP="00264567">
            <w:pPr>
              <w:rPr>
                <w:sz w:val="20"/>
                <w:szCs w:val="20"/>
              </w:rPr>
            </w:pPr>
            <w:r>
              <w:rPr>
                <w:sz w:val="20"/>
                <w:szCs w:val="20"/>
              </w:rPr>
              <w:t>GET</w:t>
            </w:r>
          </w:p>
        </w:tc>
        <w:tc>
          <w:tcPr>
            <w:tcW w:w="1417" w:type="dxa"/>
          </w:tcPr>
          <w:p w14:paraId="34231407" w14:textId="5A03D448" w:rsidR="003A4519" w:rsidRDefault="00754FA7" w:rsidP="00264567">
            <w:pPr>
              <w:rPr>
                <w:sz w:val="20"/>
                <w:szCs w:val="20"/>
              </w:rPr>
            </w:pPr>
            <w:r w:rsidRPr="00754FA7">
              <w:rPr>
                <w:sz w:val="20"/>
                <w:szCs w:val="20"/>
              </w:rPr>
              <w:t>Sin Parámetros</w:t>
            </w:r>
          </w:p>
        </w:tc>
        <w:tc>
          <w:tcPr>
            <w:tcW w:w="1984" w:type="dxa"/>
          </w:tcPr>
          <w:p w14:paraId="40C41B8C" w14:textId="4ED9B1FA" w:rsidR="003A4519" w:rsidRDefault="003A4519" w:rsidP="00754FA7">
            <w:pPr>
              <w:rPr>
                <w:sz w:val="20"/>
                <w:szCs w:val="20"/>
              </w:rPr>
            </w:pPr>
            <w:r>
              <w:rPr>
                <w:sz w:val="20"/>
                <w:szCs w:val="20"/>
              </w:rPr>
              <w:t>Lista &lt;</w:t>
            </w:r>
            <w:r w:rsidR="00754FA7">
              <w:rPr>
                <w:sz w:val="20"/>
                <w:szCs w:val="20"/>
              </w:rPr>
              <w:t>red de autores por orden de autor</w:t>
            </w:r>
            <w:r>
              <w:rPr>
                <w:sz w:val="20"/>
                <w:szCs w:val="20"/>
              </w:rPr>
              <w:t>&gt;</w:t>
            </w:r>
          </w:p>
        </w:tc>
      </w:tr>
    </w:tbl>
    <w:p w14:paraId="0DF7476B" w14:textId="37BEFCD8" w:rsidR="002C3993" w:rsidRPr="003A4519" w:rsidRDefault="003A4519" w:rsidP="002C3993">
      <w:pPr>
        <w:pStyle w:val="Tablas"/>
      </w:pPr>
      <w:bookmarkStart w:id="857" w:name="_Toc79761878"/>
      <w:r w:rsidRPr="00A77AE2">
        <w:t>Servicios web para la sec</w:t>
      </w:r>
      <w:r>
        <w:t>ción análisis de datos</w:t>
      </w:r>
      <w:bookmarkEnd w:id="857"/>
      <w:r w:rsidR="00EB69A5">
        <w:t xml:space="preserve"> </w:t>
      </w:r>
    </w:p>
    <w:p w14:paraId="4DD23D71" w14:textId="6A519BA5" w:rsidR="00F41D4A" w:rsidRPr="00647A95" w:rsidRDefault="00F41D4A" w:rsidP="00F41D4A">
      <w:pPr>
        <w:pStyle w:val="Ttulo2"/>
        <w:numPr>
          <w:ilvl w:val="3"/>
          <w:numId w:val="2"/>
        </w:numPr>
        <w:rPr>
          <w:lang w:val="es-EC"/>
        </w:rPr>
      </w:pPr>
      <w:bookmarkStart w:id="858" w:name="_Toc79763412"/>
      <w:r w:rsidRPr="00647A95">
        <w:rPr>
          <w:lang w:val="es-EC"/>
        </w:rPr>
        <w:t>Sección Dashboard</w:t>
      </w:r>
      <w:bookmarkEnd w:id="858"/>
    </w:p>
    <w:p w14:paraId="19345FA2" w14:textId="2C227383" w:rsidR="00B619EC" w:rsidRDefault="00B619EC" w:rsidP="00CB7E39">
      <w:pPr>
        <w:rPr>
          <w:lang w:val="es-EC"/>
        </w:rPr>
      </w:pPr>
      <w:r>
        <w:rPr>
          <w:lang w:val="es-EC"/>
        </w:rPr>
        <w:t>Esta sección es la página principal del sistema en donde se visualiza el número total de publicaciones almacenados en la base de datos, el total de publicaciones que no tienen referencias, el total de referencias y el número total del detalle de las referencias. Deslizando más hacia debajo de la página se puede observar un gráfico que muestra a los autores, su orden de autor en las publicaciones y el número de publicaciones de los mismos. Y</w:t>
      </w:r>
      <w:ins w:id="859" w:author="Lorena Siguenza" w:date="2021-09-13T23:33:00Z">
        <w:r w:rsidR="00FB4A41">
          <w:rPr>
            <w:lang w:val="es-EC"/>
          </w:rPr>
          <w:t>,</w:t>
        </w:r>
      </w:ins>
      <w:r>
        <w:rPr>
          <w:lang w:val="es-EC"/>
        </w:rPr>
        <w:t xml:space="preserve"> finalmente</w:t>
      </w:r>
      <w:ins w:id="860" w:author="Lorena Siguenza" w:date="2021-09-13T23:33:00Z">
        <w:r w:rsidR="00FB4A41">
          <w:rPr>
            <w:lang w:val="es-EC"/>
          </w:rPr>
          <w:t>,</w:t>
        </w:r>
      </w:ins>
      <w:r>
        <w:rPr>
          <w:lang w:val="es-EC"/>
        </w:rPr>
        <w:t xml:space="preserve"> en la parte inferior</w:t>
      </w:r>
      <w:ins w:id="861" w:author="Lorena Siguenza" w:date="2021-09-13T23:33:00Z">
        <w:r w:rsidR="00FB4A41">
          <w:rPr>
            <w:lang w:val="es-EC"/>
          </w:rPr>
          <w:t>,</w:t>
        </w:r>
      </w:ins>
      <w:r>
        <w:rPr>
          <w:lang w:val="es-EC"/>
        </w:rPr>
        <w:t xml:space="preserve"> se puede observar la </w:t>
      </w:r>
      <w:ins w:id="862" w:author="Lorena Siguenza" w:date="2021-09-13T23:33:00Z">
        <w:r w:rsidR="00FB4A41">
          <w:rPr>
            <w:lang w:val="es-EC"/>
          </w:rPr>
          <w:t>L</w:t>
        </w:r>
      </w:ins>
      <w:del w:id="863" w:author="Lorena Siguenza" w:date="2021-09-13T23:33:00Z">
        <w:r w:rsidDel="00FB4A41">
          <w:rPr>
            <w:lang w:val="es-EC"/>
          </w:rPr>
          <w:delText>l</w:delText>
        </w:r>
      </w:del>
      <w:r>
        <w:rPr>
          <w:lang w:val="es-EC"/>
        </w:rPr>
        <w:t>ey de Bradford en donde, se proporciona información acerca de las revistas, el número de citas, número acumulado de citas, y el porcentaje acumulado de citas.</w:t>
      </w:r>
      <w:r w:rsidR="00695E8F">
        <w:rPr>
          <w:lang w:val="es-EC"/>
        </w:rPr>
        <w:t xml:space="preserve"> En las </w:t>
      </w:r>
      <w:ins w:id="864" w:author="Lorena Siguenza" w:date="2021-09-13T23:33:00Z">
        <w:r w:rsidR="00FB4A41">
          <w:rPr>
            <w:lang w:val="es-EC"/>
          </w:rPr>
          <w:t>F</w:t>
        </w:r>
      </w:ins>
      <w:del w:id="865" w:author="Lorena Siguenza" w:date="2021-09-13T23:33:00Z">
        <w:r w:rsidR="00695E8F" w:rsidDel="00FB4A41">
          <w:rPr>
            <w:lang w:val="es-EC"/>
          </w:rPr>
          <w:delText>f</w:delText>
        </w:r>
      </w:del>
      <w:r w:rsidR="00695E8F">
        <w:rPr>
          <w:lang w:val="es-EC"/>
        </w:rPr>
        <w:t>iguras 37, 38</w:t>
      </w:r>
      <w:r w:rsidR="00220A30">
        <w:rPr>
          <w:lang w:val="es-EC"/>
        </w:rPr>
        <w:t xml:space="preserve"> </w:t>
      </w:r>
      <w:r w:rsidR="005B4CC2">
        <w:rPr>
          <w:lang w:val="es-EC"/>
        </w:rPr>
        <w:t>y 39</w:t>
      </w:r>
      <w:r>
        <w:rPr>
          <w:lang w:val="es-EC"/>
        </w:rPr>
        <w:t xml:space="preserve"> se pude observar lo antes mencionado.</w:t>
      </w:r>
    </w:p>
    <w:p w14:paraId="328989B7" w14:textId="7D904A22" w:rsidR="00B619EC" w:rsidRDefault="00B619EC" w:rsidP="00CB7E39">
      <w:pPr>
        <w:rPr>
          <w:lang w:val="es-EC"/>
        </w:rPr>
      </w:pPr>
      <w:r>
        <w:rPr>
          <w:noProof/>
          <w:lang w:val="es-EC" w:eastAsia="es-EC"/>
        </w:rPr>
        <w:drawing>
          <wp:inline distT="0" distB="0" distL="0" distR="0" wp14:anchorId="373D8644" wp14:editId="084AFC17">
            <wp:extent cx="5400040" cy="911860"/>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911860"/>
                    </a:xfrm>
                    <a:prstGeom prst="rect">
                      <a:avLst/>
                    </a:prstGeom>
                  </pic:spPr>
                </pic:pic>
              </a:graphicData>
            </a:graphic>
          </wp:inline>
        </w:drawing>
      </w:r>
    </w:p>
    <w:p w14:paraId="2378F550" w14:textId="4BF69C12" w:rsidR="00220A30" w:rsidRDefault="00220A30" w:rsidP="00220A30">
      <w:pPr>
        <w:pStyle w:val="Figuras"/>
        <w:rPr>
          <w:lang w:val="es-EC"/>
        </w:rPr>
      </w:pPr>
      <w:bookmarkStart w:id="866" w:name="_Toc79761849"/>
      <w:r>
        <w:rPr>
          <w:lang w:val="es-EC"/>
        </w:rPr>
        <w:t>Pantalla sección dashboard parte superior</w:t>
      </w:r>
      <w:bookmarkEnd w:id="866"/>
    </w:p>
    <w:p w14:paraId="02B4DF09" w14:textId="0D16F555" w:rsidR="00B619EC" w:rsidRDefault="00B619EC" w:rsidP="00CB7E39">
      <w:pPr>
        <w:rPr>
          <w:lang w:val="es-EC"/>
        </w:rPr>
      </w:pPr>
      <w:r>
        <w:rPr>
          <w:noProof/>
          <w:lang w:val="es-EC" w:eastAsia="es-EC"/>
        </w:rPr>
        <w:lastRenderedPageBreak/>
        <w:drawing>
          <wp:inline distT="0" distB="0" distL="0" distR="0" wp14:anchorId="78590682" wp14:editId="6FD201A5">
            <wp:extent cx="5400040" cy="26955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95575"/>
                    </a:xfrm>
                    <a:prstGeom prst="rect">
                      <a:avLst/>
                    </a:prstGeom>
                  </pic:spPr>
                </pic:pic>
              </a:graphicData>
            </a:graphic>
          </wp:inline>
        </w:drawing>
      </w:r>
    </w:p>
    <w:p w14:paraId="789901F1" w14:textId="1FEF62F7" w:rsidR="00220A30" w:rsidRDefault="00220A30" w:rsidP="00220A30">
      <w:pPr>
        <w:pStyle w:val="Figuras"/>
        <w:rPr>
          <w:lang w:val="es-EC"/>
        </w:rPr>
      </w:pPr>
      <w:bookmarkStart w:id="867" w:name="_Toc79761850"/>
      <w:r>
        <w:rPr>
          <w:lang w:val="es-EC"/>
        </w:rPr>
        <w:t>Pantalla sección dashboard parte media</w:t>
      </w:r>
      <w:bookmarkEnd w:id="867"/>
    </w:p>
    <w:p w14:paraId="44CE7C98" w14:textId="77777777" w:rsidR="00220A30" w:rsidRDefault="00220A30" w:rsidP="00CB7E39">
      <w:pPr>
        <w:rPr>
          <w:lang w:val="es-EC"/>
        </w:rPr>
      </w:pPr>
    </w:p>
    <w:p w14:paraId="5AD1B421" w14:textId="7B1BB975" w:rsidR="00B619EC" w:rsidRDefault="00B619EC" w:rsidP="00CB7E39">
      <w:pPr>
        <w:rPr>
          <w:lang w:val="es-EC"/>
        </w:rPr>
      </w:pPr>
      <w:r>
        <w:rPr>
          <w:noProof/>
          <w:lang w:val="es-EC" w:eastAsia="es-EC"/>
        </w:rPr>
        <w:drawing>
          <wp:inline distT="0" distB="0" distL="0" distR="0" wp14:anchorId="362DA773" wp14:editId="23B5A76D">
            <wp:extent cx="5400040" cy="2625725"/>
            <wp:effectExtent l="0" t="0" r="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625725"/>
                    </a:xfrm>
                    <a:prstGeom prst="rect">
                      <a:avLst/>
                    </a:prstGeom>
                  </pic:spPr>
                </pic:pic>
              </a:graphicData>
            </a:graphic>
          </wp:inline>
        </w:drawing>
      </w:r>
    </w:p>
    <w:p w14:paraId="33D27FFB" w14:textId="2E579AAE" w:rsidR="00220A30" w:rsidRDefault="00220A30" w:rsidP="00220A30">
      <w:pPr>
        <w:pStyle w:val="Figuras"/>
        <w:rPr>
          <w:lang w:val="es-EC"/>
        </w:rPr>
      </w:pPr>
      <w:bookmarkStart w:id="868" w:name="_Toc79761851"/>
      <w:r>
        <w:rPr>
          <w:lang w:val="es-EC"/>
        </w:rPr>
        <w:t>Pantalla sección dashboard parte inferior</w:t>
      </w:r>
      <w:bookmarkEnd w:id="868"/>
    </w:p>
    <w:p w14:paraId="0C02A93E" w14:textId="292EB238" w:rsidR="00220A30" w:rsidRDefault="003A4519" w:rsidP="00220A30">
      <w:r>
        <w:t>En la Tabla 16</w:t>
      </w:r>
      <w:r w:rsidR="00220A30">
        <w:t xml:space="preserve"> se presenta</w:t>
      </w:r>
      <w:ins w:id="869" w:author="Lorena Siguenza" w:date="2021-09-13T23:37:00Z">
        <w:r w:rsidR="00FB4A41">
          <w:t>n</w:t>
        </w:r>
      </w:ins>
      <w:r w:rsidR="00220A30">
        <w:t xml:space="preserve"> los servicios web empleados para la </w:t>
      </w:r>
      <w:ins w:id="870" w:author="Lorena Siguenza" w:date="2021-09-13T23:37:00Z">
        <w:r w:rsidR="00FB4A41">
          <w:t>S</w:t>
        </w:r>
      </w:ins>
      <w:del w:id="871" w:author="Lorena Siguenza" w:date="2021-09-13T23:37:00Z">
        <w:r w:rsidR="00220A30" w:rsidDel="00FB4A41">
          <w:delText>s</w:delText>
        </w:r>
      </w:del>
      <w:r w:rsidR="00220A30">
        <w:t xml:space="preserve">ección </w:t>
      </w:r>
      <w:ins w:id="872" w:author="Lorena Siguenza" w:date="2021-09-13T23:37:00Z">
        <w:r w:rsidR="00FB4A41">
          <w:t>D</w:t>
        </w:r>
      </w:ins>
      <w:del w:id="873" w:author="Lorena Siguenza" w:date="2021-09-13T23:37:00Z">
        <w:r w:rsidR="00220A30" w:rsidDel="00FB4A41">
          <w:delText>d</w:delText>
        </w:r>
      </w:del>
      <w:r w:rsidR="00220A30">
        <w:t>ashboard.</w:t>
      </w:r>
    </w:p>
    <w:tbl>
      <w:tblPr>
        <w:tblStyle w:val="Tablaconcuadrcula"/>
        <w:tblW w:w="8755" w:type="dxa"/>
        <w:tblLayout w:type="fixed"/>
        <w:tblLook w:val="04A0" w:firstRow="1" w:lastRow="0" w:firstColumn="1" w:lastColumn="0" w:noHBand="0" w:noVBand="1"/>
      </w:tblPr>
      <w:tblGrid>
        <w:gridCol w:w="2093"/>
        <w:gridCol w:w="2410"/>
        <w:gridCol w:w="851"/>
        <w:gridCol w:w="1417"/>
        <w:gridCol w:w="1984"/>
      </w:tblGrid>
      <w:tr w:rsidR="00220A30" w:rsidRPr="00E41212" w14:paraId="5AB6B3B9" w14:textId="77777777" w:rsidTr="008D277E">
        <w:tc>
          <w:tcPr>
            <w:tcW w:w="2093" w:type="dxa"/>
          </w:tcPr>
          <w:p w14:paraId="5D235669" w14:textId="77777777" w:rsidR="00220A30" w:rsidRPr="005E1653" w:rsidRDefault="00220A30" w:rsidP="008D277E">
            <w:pPr>
              <w:rPr>
                <w:b/>
                <w:sz w:val="20"/>
                <w:szCs w:val="20"/>
              </w:rPr>
            </w:pPr>
            <w:r w:rsidRPr="005E1653">
              <w:rPr>
                <w:b/>
                <w:sz w:val="20"/>
                <w:szCs w:val="20"/>
              </w:rPr>
              <w:t>Nombre del WS</w:t>
            </w:r>
          </w:p>
        </w:tc>
        <w:tc>
          <w:tcPr>
            <w:tcW w:w="2410" w:type="dxa"/>
          </w:tcPr>
          <w:p w14:paraId="2FB6DE66" w14:textId="77777777" w:rsidR="00220A30" w:rsidRPr="005E1653" w:rsidRDefault="00220A30" w:rsidP="008D277E">
            <w:pPr>
              <w:rPr>
                <w:b/>
                <w:sz w:val="20"/>
                <w:szCs w:val="20"/>
              </w:rPr>
            </w:pPr>
            <w:r w:rsidRPr="005E1653">
              <w:rPr>
                <w:b/>
                <w:sz w:val="20"/>
                <w:szCs w:val="20"/>
              </w:rPr>
              <w:t>Descripción</w:t>
            </w:r>
          </w:p>
        </w:tc>
        <w:tc>
          <w:tcPr>
            <w:tcW w:w="851" w:type="dxa"/>
          </w:tcPr>
          <w:p w14:paraId="157ECA3F" w14:textId="77777777" w:rsidR="00220A30" w:rsidRPr="005E1653" w:rsidRDefault="00220A30" w:rsidP="008D277E">
            <w:pPr>
              <w:rPr>
                <w:b/>
                <w:sz w:val="20"/>
                <w:szCs w:val="20"/>
              </w:rPr>
            </w:pPr>
            <w:r w:rsidRPr="005E1653">
              <w:rPr>
                <w:b/>
                <w:sz w:val="20"/>
                <w:szCs w:val="20"/>
              </w:rPr>
              <w:t>Tipo</w:t>
            </w:r>
          </w:p>
        </w:tc>
        <w:tc>
          <w:tcPr>
            <w:tcW w:w="1417" w:type="dxa"/>
          </w:tcPr>
          <w:p w14:paraId="3C218889" w14:textId="77777777" w:rsidR="00220A30" w:rsidRPr="005E1653" w:rsidRDefault="00220A30" w:rsidP="008D277E">
            <w:pPr>
              <w:rPr>
                <w:b/>
                <w:sz w:val="20"/>
                <w:szCs w:val="20"/>
              </w:rPr>
            </w:pPr>
            <w:r w:rsidRPr="005E1653">
              <w:rPr>
                <w:b/>
                <w:sz w:val="20"/>
                <w:szCs w:val="20"/>
              </w:rPr>
              <w:t>Entrada</w:t>
            </w:r>
          </w:p>
        </w:tc>
        <w:tc>
          <w:tcPr>
            <w:tcW w:w="1984" w:type="dxa"/>
          </w:tcPr>
          <w:p w14:paraId="6D7FCBB4" w14:textId="77777777" w:rsidR="00220A30" w:rsidRPr="005E1653" w:rsidRDefault="00220A30" w:rsidP="008D277E">
            <w:pPr>
              <w:rPr>
                <w:b/>
                <w:sz w:val="20"/>
                <w:szCs w:val="20"/>
              </w:rPr>
            </w:pPr>
            <w:r w:rsidRPr="005E1653">
              <w:rPr>
                <w:b/>
                <w:sz w:val="20"/>
                <w:szCs w:val="20"/>
              </w:rPr>
              <w:t>Salida</w:t>
            </w:r>
          </w:p>
        </w:tc>
      </w:tr>
      <w:tr w:rsidR="008022DC" w:rsidRPr="00E41212" w14:paraId="55CD3897" w14:textId="77777777" w:rsidTr="008D277E">
        <w:tc>
          <w:tcPr>
            <w:tcW w:w="2093" w:type="dxa"/>
          </w:tcPr>
          <w:p w14:paraId="21F82C01" w14:textId="3608C564" w:rsidR="008022DC" w:rsidRPr="008022DC" w:rsidRDefault="008022DC" w:rsidP="008022DC">
            <w:pPr>
              <w:rPr>
                <w:sz w:val="20"/>
                <w:szCs w:val="20"/>
                <w:lang w:val="es-EC"/>
              </w:rPr>
            </w:pPr>
            <w:r w:rsidRPr="004A4AA9">
              <w:rPr>
                <w:sz w:val="20"/>
                <w:szCs w:val="20"/>
              </w:rPr>
              <w:t>h</w:t>
            </w:r>
            <w:r>
              <w:rPr>
                <w:sz w:val="20"/>
                <w:szCs w:val="20"/>
              </w:rPr>
              <w:t>ttp://localhost:5000/</w:t>
            </w:r>
            <w:r w:rsidRPr="0071498F">
              <w:rPr>
                <w:rFonts w:ascii="Consolas" w:eastAsia="Times New Roman" w:hAnsi="Consolas" w:cs="Times New Roman"/>
                <w:color w:val="98C379"/>
                <w:sz w:val="21"/>
                <w:szCs w:val="21"/>
                <w:lang w:val="es-EC" w:eastAsia="es-EC"/>
              </w:rPr>
              <w:t xml:space="preserve"> </w:t>
            </w:r>
            <w:r w:rsidRPr="00220A30">
              <w:rPr>
                <w:sz w:val="20"/>
                <w:szCs w:val="20"/>
                <w:lang w:val="es-EC"/>
              </w:rPr>
              <w:t>leyBradford</w:t>
            </w:r>
            <w:r w:rsidRPr="004A4AA9">
              <w:rPr>
                <w:sz w:val="20"/>
                <w:szCs w:val="20"/>
              </w:rPr>
              <w:t>/</w:t>
            </w:r>
            <w:r w:rsidRPr="008022DC">
              <w:rPr>
                <w:sz w:val="20"/>
                <w:szCs w:val="20"/>
                <w:lang w:val="es-EC"/>
              </w:rPr>
              <w:t>numeroMediosPublicacion</w:t>
            </w:r>
          </w:p>
        </w:tc>
        <w:tc>
          <w:tcPr>
            <w:tcW w:w="2410" w:type="dxa"/>
          </w:tcPr>
          <w:p w14:paraId="48BCEA38" w14:textId="7514EEDA" w:rsidR="008022DC" w:rsidRPr="005E1653" w:rsidRDefault="008022DC" w:rsidP="008022DC">
            <w:pPr>
              <w:rPr>
                <w:b/>
                <w:sz w:val="20"/>
                <w:szCs w:val="20"/>
              </w:rPr>
            </w:pPr>
            <w:r>
              <w:rPr>
                <w:sz w:val="20"/>
                <w:szCs w:val="20"/>
              </w:rPr>
              <w:t>Recupera el número de medios de publicación</w:t>
            </w:r>
          </w:p>
        </w:tc>
        <w:tc>
          <w:tcPr>
            <w:tcW w:w="851" w:type="dxa"/>
          </w:tcPr>
          <w:p w14:paraId="1272479B" w14:textId="5D82D321" w:rsidR="008022DC" w:rsidRPr="005E1653" w:rsidRDefault="008022DC" w:rsidP="008022DC">
            <w:pPr>
              <w:rPr>
                <w:b/>
                <w:sz w:val="20"/>
                <w:szCs w:val="20"/>
              </w:rPr>
            </w:pPr>
            <w:r>
              <w:rPr>
                <w:sz w:val="20"/>
                <w:szCs w:val="20"/>
              </w:rPr>
              <w:t>GET</w:t>
            </w:r>
          </w:p>
        </w:tc>
        <w:tc>
          <w:tcPr>
            <w:tcW w:w="1417" w:type="dxa"/>
          </w:tcPr>
          <w:p w14:paraId="4531AFF1" w14:textId="7EEA7D50" w:rsidR="008022DC" w:rsidRPr="005E1653" w:rsidRDefault="008022DC" w:rsidP="008022DC">
            <w:pPr>
              <w:rPr>
                <w:b/>
                <w:sz w:val="20"/>
                <w:szCs w:val="20"/>
              </w:rPr>
            </w:pPr>
            <w:r w:rsidRPr="00E41212">
              <w:rPr>
                <w:sz w:val="20"/>
                <w:szCs w:val="20"/>
              </w:rPr>
              <w:t xml:space="preserve">Sin </w:t>
            </w:r>
            <w:r>
              <w:rPr>
                <w:sz w:val="20"/>
                <w:szCs w:val="20"/>
              </w:rPr>
              <w:t>Parámetros</w:t>
            </w:r>
          </w:p>
        </w:tc>
        <w:tc>
          <w:tcPr>
            <w:tcW w:w="1984" w:type="dxa"/>
          </w:tcPr>
          <w:p w14:paraId="1E3797F4" w14:textId="0D76531C" w:rsidR="008022DC" w:rsidRPr="005E1653" w:rsidRDefault="008022DC" w:rsidP="008022DC">
            <w:pPr>
              <w:rPr>
                <w:b/>
                <w:sz w:val="20"/>
                <w:szCs w:val="20"/>
              </w:rPr>
            </w:pPr>
            <w:r>
              <w:rPr>
                <w:sz w:val="20"/>
                <w:szCs w:val="20"/>
              </w:rPr>
              <w:t>Lista &lt;Numero de medios de publicación&gt;</w:t>
            </w:r>
          </w:p>
        </w:tc>
      </w:tr>
      <w:tr w:rsidR="008022DC" w:rsidRPr="00E41212" w14:paraId="55264ADD" w14:textId="77777777" w:rsidTr="008D277E">
        <w:trPr>
          <w:trHeight w:val="864"/>
        </w:trPr>
        <w:tc>
          <w:tcPr>
            <w:tcW w:w="2093" w:type="dxa"/>
          </w:tcPr>
          <w:p w14:paraId="2E199973" w14:textId="5538E662" w:rsidR="008022DC" w:rsidRPr="00FD31BD" w:rsidRDefault="008022DC" w:rsidP="008022DC">
            <w:pPr>
              <w:rPr>
                <w:sz w:val="20"/>
                <w:szCs w:val="20"/>
                <w:lang w:val="es-EC"/>
              </w:rPr>
            </w:pPr>
            <w:r w:rsidRPr="004A4AA9">
              <w:rPr>
                <w:sz w:val="20"/>
                <w:szCs w:val="20"/>
              </w:rPr>
              <w:lastRenderedPageBreak/>
              <w:t>h</w:t>
            </w:r>
            <w:r>
              <w:rPr>
                <w:sz w:val="20"/>
                <w:szCs w:val="20"/>
              </w:rPr>
              <w:t>ttp://localhost:5000/</w:t>
            </w:r>
            <w:r w:rsidRPr="0071498F">
              <w:rPr>
                <w:rFonts w:ascii="Consolas" w:eastAsia="Times New Roman" w:hAnsi="Consolas" w:cs="Times New Roman"/>
                <w:color w:val="98C379"/>
                <w:sz w:val="21"/>
                <w:szCs w:val="21"/>
                <w:lang w:val="es-EC" w:eastAsia="es-EC"/>
              </w:rPr>
              <w:t xml:space="preserve"> </w:t>
            </w:r>
            <w:r w:rsidRPr="00220A30">
              <w:rPr>
                <w:sz w:val="20"/>
                <w:szCs w:val="20"/>
                <w:lang w:val="es-EC"/>
              </w:rPr>
              <w:t>leyBradford</w:t>
            </w:r>
            <w:r w:rsidRPr="004A4AA9">
              <w:rPr>
                <w:sz w:val="20"/>
                <w:szCs w:val="20"/>
              </w:rPr>
              <w:t>/</w:t>
            </w:r>
            <w:r w:rsidRPr="00220A30">
              <w:rPr>
                <w:sz w:val="20"/>
                <w:szCs w:val="20"/>
                <w:lang w:val="es-EC"/>
              </w:rPr>
              <w:t>numeroMediosPublicacionPorAnio</w:t>
            </w:r>
          </w:p>
        </w:tc>
        <w:tc>
          <w:tcPr>
            <w:tcW w:w="2410" w:type="dxa"/>
          </w:tcPr>
          <w:p w14:paraId="27209111" w14:textId="760D5BED" w:rsidR="008022DC" w:rsidRPr="00E41212" w:rsidRDefault="008022DC" w:rsidP="008022DC">
            <w:pPr>
              <w:rPr>
                <w:sz w:val="20"/>
                <w:szCs w:val="20"/>
              </w:rPr>
            </w:pPr>
            <w:r>
              <w:rPr>
                <w:sz w:val="20"/>
                <w:szCs w:val="20"/>
              </w:rPr>
              <w:t>Recupera el número de medios de publicación por año</w:t>
            </w:r>
          </w:p>
        </w:tc>
        <w:tc>
          <w:tcPr>
            <w:tcW w:w="851" w:type="dxa"/>
          </w:tcPr>
          <w:p w14:paraId="276A0D2C" w14:textId="77777777" w:rsidR="008022DC" w:rsidRPr="00E41212" w:rsidRDefault="008022DC" w:rsidP="008022DC">
            <w:pPr>
              <w:rPr>
                <w:sz w:val="20"/>
                <w:szCs w:val="20"/>
              </w:rPr>
            </w:pPr>
            <w:r>
              <w:rPr>
                <w:sz w:val="20"/>
                <w:szCs w:val="20"/>
              </w:rPr>
              <w:t>GET</w:t>
            </w:r>
          </w:p>
        </w:tc>
        <w:tc>
          <w:tcPr>
            <w:tcW w:w="1417" w:type="dxa"/>
          </w:tcPr>
          <w:p w14:paraId="2A881C37" w14:textId="4D4038BE" w:rsidR="008022DC" w:rsidRPr="00E41212" w:rsidRDefault="008022DC" w:rsidP="008022DC">
            <w:pPr>
              <w:rPr>
                <w:sz w:val="20"/>
                <w:szCs w:val="20"/>
              </w:rPr>
            </w:pPr>
            <w:r>
              <w:rPr>
                <w:sz w:val="20"/>
                <w:szCs w:val="20"/>
              </w:rPr>
              <w:t>Año desde, año hasta</w:t>
            </w:r>
          </w:p>
        </w:tc>
        <w:tc>
          <w:tcPr>
            <w:tcW w:w="1984" w:type="dxa"/>
          </w:tcPr>
          <w:p w14:paraId="42AF2B8B" w14:textId="291D39A2" w:rsidR="008022DC" w:rsidRPr="00E41212" w:rsidRDefault="008022DC" w:rsidP="008022DC">
            <w:pPr>
              <w:rPr>
                <w:sz w:val="20"/>
                <w:szCs w:val="20"/>
              </w:rPr>
            </w:pPr>
            <w:r>
              <w:rPr>
                <w:sz w:val="20"/>
                <w:szCs w:val="20"/>
              </w:rPr>
              <w:t>Lista &lt;Numero de medios de publicación por año&gt;</w:t>
            </w:r>
          </w:p>
        </w:tc>
      </w:tr>
      <w:tr w:rsidR="008022DC" w:rsidRPr="00E41212" w14:paraId="7367B08B" w14:textId="77777777" w:rsidTr="008D277E">
        <w:trPr>
          <w:trHeight w:val="864"/>
        </w:trPr>
        <w:tc>
          <w:tcPr>
            <w:tcW w:w="2093" w:type="dxa"/>
          </w:tcPr>
          <w:p w14:paraId="3912D22F" w14:textId="5D2B3474" w:rsidR="008022DC" w:rsidRPr="00220A30" w:rsidRDefault="008022DC" w:rsidP="008022DC">
            <w:pPr>
              <w:rPr>
                <w:sz w:val="20"/>
                <w:szCs w:val="20"/>
                <w:lang w:val="es-EC"/>
              </w:rPr>
            </w:pPr>
            <w:r w:rsidRPr="004A4AA9">
              <w:rPr>
                <w:sz w:val="20"/>
                <w:szCs w:val="20"/>
              </w:rPr>
              <w:t>http://localhost:5000/</w:t>
            </w:r>
            <w:r w:rsidRPr="00FD31BD">
              <w:rPr>
                <w:sz w:val="20"/>
                <w:szCs w:val="20"/>
                <w:lang w:val="es-EC"/>
              </w:rPr>
              <w:t xml:space="preserve"> </w:t>
            </w:r>
            <w:r w:rsidRPr="00220A30">
              <w:rPr>
                <w:sz w:val="20"/>
                <w:szCs w:val="20"/>
                <w:lang w:val="es-EC"/>
              </w:rPr>
              <w:t>leyBradford</w:t>
            </w:r>
            <w:r w:rsidRPr="004A4AA9">
              <w:rPr>
                <w:sz w:val="20"/>
                <w:szCs w:val="20"/>
              </w:rPr>
              <w:t>/</w:t>
            </w:r>
            <w:r w:rsidRPr="00220A30">
              <w:rPr>
                <w:sz w:val="20"/>
                <w:szCs w:val="20"/>
                <w:lang w:val="es-EC"/>
              </w:rPr>
              <w:t>numeroMediosPublicacionPorAreaFrascati</w:t>
            </w:r>
          </w:p>
        </w:tc>
        <w:tc>
          <w:tcPr>
            <w:tcW w:w="2410" w:type="dxa"/>
          </w:tcPr>
          <w:p w14:paraId="22161D02" w14:textId="42B13082" w:rsidR="008022DC" w:rsidRDefault="008022DC" w:rsidP="008022DC">
            <w:pPr>
              <w:rPr>
                <w:sz w:val="20"/>
                <w:szCs w:val="20"/>
              </w:rPr>
            </w:pPr>
            <w:r>
              <w:rPr>
                <w:sz w:val="20"/>
                <w:szCs w:val="20"/>
              </w:rPr>
              <w:t>Recupera el número de medios de publicación por área frascati</w:t>
            </w:r>
          </w:p>
        </w:tc>
        <w:tc>
          <w:tcPr>
            <w:tcW w:w="851" w:type="dxa"/>
          </w:tcPr>
          <w:p w14:paraId="45639797" w14:textId="1BA759AF" w:rsidR="008022DC" w:rsidRPr="00E41212" w:rsidRDefault="008022DC" w:rsidP="008022DC">
            <w:pPr>
              <w:rPr>
                <w:sz w:val="20"/>
                <w:szCs w:val="20"/>
              </w:rPr>
            </w:pPr>
            <w:r>
              <w:rPr>
                <w:sz w:val="20"/>
                <w:szCs w:val="20"/>
              </w:rPr>
              <w:t>GET</w:t>
            </w:r>
          </w:p>
        </w:tc>
        <w:tc>
          <w:tcPr>
            <w:tcW w:w="1417" w:type="dxa"/>
          </w:tcPr>
          <w:p w14:paraId="18BB48BC" w14:textId="61E1B619" w:rsidR="008022DC" w:rsidRPr="00A77AE2" w:rsidRDefault="008022DC" w:rsidP="008022DC">
            <w:pPr>
              <w:rPr>
                <w:sz w:val="20"/>
                <w:szCs w:val="20"/>
                <w:lang w:val="es-EC"/>
              </w:rPr>
            </w:pPr>
            <w:r>
              <w:rPr>
                <w:sz w:val="20"/>
                <w:szCs w:val="20"/>
              </w:rPr>
              <w:t>Id área frascati</w:t>
            </w:r>
          </w:p>
        </w:tc>
        <w:tc>
          <w:tcPr>
            <w:tcW w:w="1984" w:type="dxa"/>
          </w:tcPr>
          <w:p w14:paraId="63E215B5" w14:textId="254D479E" w:rsidR="008022DC" w:rsidRDefault="008022DC" w:rsidP="008022DC">
            <w:pPr>
              <w:rPr>
                <w:sz w:val="20"/>
                <w:szCs w:val="20"/>
              </w:rPr>
            </w:pPr>
            <w:r>
              <w:rPr>
                <w:sz w:val="20"/>
                <w:szCs w:val="20"/>
              </w:rPr>
              <w:t>Lista &lt;Numero de medios de publicación por área frascati&gt;</w:t>
            </w:r>
          </w:p>
        </w:tc>
      </w:tr>
      <w:tr w:rsidR="008022DC" w:rsidRPr="00E41212" w14:paraId="66781FCE" w14:textId="77777777" w:rsidTr="008D277E">
        <w:trPr>
          <w:trHeight w:val="864"/>
        </w:trPr>
        <w:tc>
          <w:tcPr>
            <w:tcW w:w="2093" w:type="dxa"/>
          </w:tcPr>
          <w:p w14:paraId="6BECC4FF" w14:textId="1A2282A7" w:rsidR="008022DC" w:rsidRPr="00220A30" w:rsidRDefault="008022DC" w:rsidP="008022DC">
            <w:pPr>
              <w:rPr>
                <w:sz w:val="20"/>
                <w:szCs w:val="20"/>
                <w:lang w:val="es-EC"/>
              </w:rPr>
            </w:pPr>
            <w:r w:rsidRPr="004A4AA9">
              <w:rPr>
                <w:sz w:val="20"/>
                <w:szCs w:val="20"/>
              </w:rPr>
              <w:t>http://localhost:5000/</w:t>
            </w:r>
            <w:r w:rsidRPr="00FD31BD">
              <w:rPr>
                <w:sz w:val="20"/>
                <w:szCs w:val="20"/>
                <w:lang w:val="es-EC"/>
              </w:rPr>
              <w:t xml:space="preserve"> </w:t>
            </w:r>
            <w:r w:rsidRPr="00220A30">
              <w:rPr>
                <w:sz w:val="20"/>
                <w:szCs w:val="20"/>
                <w:lang w:val="es-EC"/>
              </w:rPr>
              <w:t>leyBradford</w:t>
            </w:r>
            <w:r w:rsidRPr="004A4AA9">
              <w:rPr>
                <w:sz w:val="20"/>
                <w:szCs w:val="20"/>
              </w:rPr>
              <w:t>/</w:t>
            </w:r>
            <w:r w:rsidRPr="00220A30">
              <w:rPr>
                <w:sz w:val="20"/>
                <w:szCs w:val="20"/>
                <w:lang w:val="es-EC"/>
              </w:rPr>
              <w:t>numeroMediosPublicacionPorAreaUnesco</w:t>
            </w:r>
          </w:p>
        </w:tc>
        <w:tc>
          <w:tcPr>
            <w:tcW w:w="2410" w:type="dxa"/>
          </w:tcPr>
          <w:p w14:paraId="754E5841" w14:textId="2454735C" w:rsidR="008022DC" w:rsidRDefault="008022DC" w:rsidP="008022DC">
            <w:pPr>
              <w:rPr>
                <w:sz w:val="20"/>
                <w:szCs w:val="20"/>
              </w:rPr>
            </w:pPr>
            <w:r>
              <w:rPr>
                <w:sz w:val="20"/>
                <w:szCs w:val="20"/>
              </w:rPr>
              <w:t>Recupera el número de medios de publicación por área unesco</w:t>
            </w:r>
          </w:p>
        </w:tc>
        <w:tc>
          <w:tcPr>
            <w:tcW w:w="851" w:type="dxa"/>
          </w:tcPr>
          <w:p w14:paraId="599CABEC" w14:textId="77777777" w:rsidR="008022DC" w:rsidRDefault="008022DC" w:rsidP="008022DC">
            <w:pPr>
              <w:rPr>
                <w:sz w:val="20"/>
                <w:szCs w:val="20"/>
              </w:rPr>
            </w:pPr>
            <w:r>
              <w:rPr>
                <w:sz w:val="20"/>
                <w:szCs w:val="20"/>
              </w:rPr>
              <w:t>GET</w:t>
            </w:r>
          </w:p>
        </w:tc>
        <w:tc>
          <w:tcPr>
            <w:tcW w:w="1417" w:type="dxa"/>
          </w:tcPr>
          <w:p w14:paraId="6A7C75BE" w14:textId="5C89108D" w:rsidR="008022DC" w:rsidRDefault="008022DC" w:rsidP="008022DC">
            <w:pPr>
              <w:rPr>
                <w:sz w:val="20"/>
                <w:szCs w:val="20"/>
              </w:rPr>
            </w:pPr>
            <w:r>
              <w:rPr>
                <w:sz w:val="20"/>
                <w:szCs w:val="20"/>
              </w:rPr>
              <w:t>Id área unesco</w:t>
            </w:r>
          </w:p>
        </w:tc>
        <w:tc>
          <w:tcPr>
            <w:tcW w:w="1984" w:type="dxa"/>
          </w:tcPr>
          <w:p w14:paraId="43BDE146" w14:textId="60845382" w:rsidR="008022DC" w:rsidRDefault="008022DC" w:rsidP="008022DC">
            <w:pPr>
              <w:rPr>
                <w:sz w:val="20"/>
                <w:szCs w:val="20"/>
              </w:rPr>
            </w:pPr>
            <w:r>
              <w:rPr>
                <w:sz w:val="20"/>
                <w:szCs w:val="20"/>
              </w:rPr>
              <w:t>Lista &lt;Numero de medios de publicación por área unesco&gt;</w:t>
            </w:r>
          </w:p>
        </w:tc>
      </w:tr>
      <w:tr w:rsidR="008022DC" w:rsidRPr="00E41212" w14:paraId="4C59AAC5" w14:textId="77777777" w:rsidTr="008D277E">
        <w:trPr>
          <w:trHeight w:val="864"/>
        </w:trPr>
        <w:tc>
          <w:tcPr>
            <w:tcW w:w="2093" w:type="dxa"/>
          </w:tcPr>
          <w:p w14:paraId="296918D3" w14:textId="7A176282" w:rsidR="008022DC" w:rsidRPr="00157303" w:rsidRDefault="008022DC" w:rsidP="008022DC">
            <w:pPr>
              <w:rPr>
                <w:sz w:val="20"/>
                <w:szCs w:val="20"/>
                <w:lang w:val="es-EC"/>
              </w:rPr>
            </w:pPr>
            <w:r w:rsidRPr="004A4AA9">
              <w:rPr>
                <w:sz w:val="20"/>
                <w:szCs w:val="20"/>
              </w:rPr>
              <w:t>http://localhost:5000/</w:t>
            </w:r>
            <w:r w:rsidRPr="00FD31BD">
              <w:rPr>
                <w:sz w:val="20"/>
                <w:szCs w:val="20"/>
                <w:lang w:val="es-EC"/>
              </w:rPr>
              <w:t xml:space="preserve"> </w:t>
            </w:r>
            <w:r w:rsidRPr="00220A30">
              <w:rPr>
                <w:sz w:val="20"/>
                <w:szCs w:val="20"/>
                <w:lang w:val="es-EC"/>
              </w:rPr>
              <w:t>leyBradford</w:t>
            </w:r>
            <w:r w:rsidRPr="004A4AA9">
              <w:rPr>
                <w:sz w:val="20"/>
                <w:szCs w:val="20"/>
              </w:rPr>
              <w:t>/</w:t>
            </w:r>
            <w:r w:rsidRPr="00220A30">
              <w:rPr>
                <w:sz w:val="20"/>
                <w:szCs w:val="20"/>
                <w:lang w:val="es-EC"/>
              </w:rPr>
              <w:t>numeroMediosPublicacionPorAreaUnescoPorAnio</w:t>
            </w:r>
          </w:p>
        </w:tc>
        <w:tc>
          <w:tcPr>
            <w:tcW w:w="2410" w:type="dxa"/>
          </w:tcPr>
          <w:p w14:paraId="3FEA1B36" w14:textId="2E3820C2" w:rsidR="008022DC" w:rsidRDefault="008022DC" w:rsidP="008022DC">
            <w:pPr>
              <w:rPr>
                <w:sz w:val="20"/>
                <w:szCs w:val="20"/>
              </w:rPr>
            </w:pPr>
            <w:r>
              <w:rPr>
                <w:sz w:val="20"/>
                <w:szCs w:val="20"/>
              </w:rPr>
              <w:t>Recupera el número de medios de publicación por área unesco y año</w:t>
            </w:r>
          </w:p>
        </w:tc>
        <w:tc>
          <w:tcPr>
            <w:tcW w:w="851" w:type="dxa"/>
          </w:tcPr>
          <w:p w14:paraId="1322C82D" w14:textId="1CAD75EF" w:rsidR="008022DC" w:rsidRDefault="008022DC" w:rsidP="008022DC">
            <w:pPr>
              <w:rPr>
                <w:sz w:val="20"/>
                <w:szCs w:val="20"/>
              </w:rPr>
            </w:pPr>
            <w:r>
              <w:rPr>
                <w:sz w:val="20"/>
                <w:szCs w:val="20"/>
              </w:rPr>
              <w:t>GET</w:t>
            </w:r>
          </w:p>
        </w:tc>
        <w:tc>
          <w:tcPr>
            <w:tcW w:w="1417" w:type="dxa"/>
          </w:tcPr>
          <w:p w14:paraId="38662CDB" w14:textId="45CCD7DF" w:rsidR="008022DC" w:rsidRDefault="008022DC" w:rsidP="008022DC">
            <w:pPr>
              <w:rPr>
                <w:sz w:val="20"/>
                <w:szCs w:val="20"/>
              </w:rPr>
            </w:pPr>
            <w:r>
              <w:rPr>
                <w:sz w:val="20"/>
                <w:szCs w:val="20"/>
              </w:rPr>
              <w:t>Id área unesco, Año desde, año hasta</w:t>
            </w:r>
          </w:p>
        </w:tc>
        <w:tc>
          <w:tcPr>
            <w:tcW w:w="1984" w:type="dxa"/>
          </w:tcPr>
          <w:p w14:paraId="42D3A47A" w14:textId="26170FF7" w:rsidR="008022DC" w:rsidRDefault="008022DC" w:rsidP="008022DC">
            <w:pPr>
              <w:rPr>
                <w:sz w:val="20"/>
                <w:szCs w:val="20"/>
              </w:rPr>
            </w:pPr>
            <w:r>
              <w:rPr>
                <w:sz w:val="20"/>
                <w:szCs w:val="20"/>
              </w:rPr>
              <w:t>Lista &lt;Numero de medios de publicación por área unesco y año&gt;</w:t>
            </w:r>
          </w:p>
        </w:tc>
      </w:tr>
      <w:tr w:rsidR="008022DC" w:rsidRPr="00E41212" w14:paraId="79AAA7F9" w14:textId="77777777" w:rsidTr="008D277E">
        <w:trPr>
          <w:trHeight w:val="864"/>
        </w:trPr>
        <w:tc>
          <w:tcPr>
            <w:tcW w:w="2093" w:type="dxa"/>
          </w:tcPr>
          <w:p w14:paraId="14AC36DC" w14:textId="63563468" w:rsidR="008022DC" w:rsidRPr="00220A30" w:rsidRDefault="008022DC" w:rsidP="008022DC">
            <w:pPr>
              <w:rPr>
                <w:sz w:val="20"/>
                <w:szCs w:val="20"/>
                <w:lang w:val="es-EC"/>
              </w:rPr>
            </w:pPr>
            <w:r w:rsidRPr="004A4AA9">
              <w:rPr>
                <w:sz w:val="20"/>
                <w:szCs w:val="20"/>
              </w:rPr>
              <w:t>http://localhost:5000/</w:t>
            </w:r>
            <w:r w:rsidRPr="00FD31BD">
              <w:rPr>
                <w:sz w:val="20"/>
                <w:szCs w:val="20"/>
                <w:lang w:val="es-EC"/>
              </w:rPr>
              <w:t xml:space="preserve"> </w:t>
            </w:r>
            <w:r w:rsidRPr="00220A30">
              <w:rPr>
                <w:sz w:val="20"/>
                <w:szCs w:val="20"/>
                <w:lang w:val="es-EC"/>
              </w:rPr>
              <w:t>leyBradford</w:t>
            </w:r>
            <w:r w:rsidRPr="004A4AA9">
              <w:rPr>
                <w:sz w:val="20"/>
                <w:szCs w:val="20"/>
              </w:rPr>
              <w:t>/</w:t>
            </w:r>
            <w:r w:rsidRPr="00220A30">
              <w:rPr>
                <w:sz w:val="20"/>
                <w:szCs w:val="20"/>
                <w:lang w:val="es-EC"/>
              </w:rPr>
              <w:t>numeroMediosPublicacionPorAreaFrascatiPorAnio</w:t>
            </w:r>
          </w:p>
        </w:tc>
        <w:tc>
          <w:tcPr>
            <w:tcW w:w="2410" w:type="dxa"/>
          </w:tcPr>
          <w:p w14:paraId="2DC15743" w14:textId="287B6BFA" w:rsidR="008022DC" w:rsidRDefault="008022DC" w:rsidP="008022DC">
            <w:pPr>
              <w:rPr>
                <w:sz w:val="20"/>
                <w:szCs w:val="20"/>
              </w:rPr>
            </w:pPr>
            <w:r>
              <w:rPr>
                <w:sz w:val="20"/>
                <w:szCs w:val="20"/>
              </w:rPr>
              <w:t>Recupera el número de medios de publicación por área frascati y año</w:t>
            </w:r>
          </w:p>
        </w:tc>
        <w:tc>
          <w:tcPr>
            <w:tcW w:w="851" w:type="dxa"/>
          </w:tcPr>
          <w:p w14:paraId="6D3D67CC" w14:textId="07C6E17C" w:rsidR="008022DC" w:rsidRDefault="008022DC" w:rsidP="008022DC">
            <w:pPr>
              <w:rPr>
                <w:sz w:val="20"/>
                <w:szCs w:val="20"/>
              </w:rPr>
            </w:pPr>
            <w:r>
              <w:rPr>
                <w:sz w:val="20"/>
                <w:szCs w:val="20"/>
              </w:rPr>
              <w:t>GET</w:t>
            </w:r>
          </w:p>
        </w:tc>
        <w:tc>
          <w:tcPr>
            <w:tcW w:w="1417" w:type="dxa"/>
          </w:tcPr>
          <w:p w14:paraId="67C401BB" w14:textId="2A60779A" w:rsidR="008022DC" w:rsidRDefault="008022DC" w:rsidP="008022DC">
            <w:pPr>
              <w:rPr>
                <w:sz w:val="20"/>
                <w:szCs w:val="20"/>
              </w:rPr>
            </w:pPr>
            <w:r>
              <w:rPr>
                <w:sz w:val="20"/>
                <w:szCs w:val="20"/>
              </w:rPr>
              <w:t>Id área frascati, Año desde, año hasta</w:t>
            </w:r>
          </w:p>
        </w:tc>
        <w:tc>
          <w:tcPr>
            <w:tcW w:w="1984" w:type="dxa"/>
          </w:tcPr>
          <w:p w14:paraId="65835041" w14:textId="7AF76890" w:rsidR="008022DC" w:rsidRDefault="008022DC" w:rsidP="004A3487">
            <w:pPr>
              <w:rPr>
                <w:sz w:val="20"/>
                <w:szCs w:val="20"/>
              </w:rPr>
            </w:pPr>
            <w:r>
              <w:rPr>
                <w:sz w:val="20"/>
                <w:szCs w:val="20"/>
              </w:rPr>
              <w:t xml:space="preserve">Lista &lt;Numero de medios de publicación por área </w:t>
            </w:r>
            <w:r w:rsidR="004A3487">
              <w:rPr>
                <w:sz w:val="20"/>
                <w:szCs w:val="20"/>
              </w:rPr>
              <w:t>frascati</w:t>
            </w:r>
            <w:r>
              <w:rPr>
                <w:sz w:val="20"/>
                <w:szCs w:val="20"/>
              </w:rPr>
              <w:t xml:space="preserve"> y año&gt;</w:t>
            </w:r>
          </w:p>
        </w:tc>
      </w:tr>
    </w:tbl>
    <w:p w14:paraId="7DCF9214" w14:textId="4A1279CF" w:rsidR="00262870" w:rsidRPr="003A4519" w:rsidRDefault="00220A30" w:rsidP="00262870">
      <w:pPr>
        <w:pStyle w:val="Tablas"/>
      </w:pPr>
      <w:bookmarkStart w:id="874" w:name="_Toc79761879"/>
      <w:r w:rsidRPr="00220A30">
        <w:t>Servicios web para la sección dashboard</w:t>
      </w:r>
      <w:bookmarkEnd w:id="874"/>
    </w:p>
    <w:p w14:paraId="4517E379" w14:textId="55055481" w:rsidR="00077113" w:rsidRPr="00647A95" w:rsidRDefault="00B2073C" w:rsidP="00670BEE">
      <w:pPr>
        <w:pStyle w:val="Ttulo2"/>
        <w:rPr>
          <w:lang w:val="es-EC"/>
        </w:rPr>
      </w:pPr>
      <w:bookmarkStart w:id="875" w:name="_Toc79763413"/>
      <w:r w:rsidRPr="00647A95">
        <w:rPr>
          <w:lang w:val="es-EC"/>
        </w:rPr>
        <w:t>Pruebas de funcionamiento y Despliegue</w:t>
      </w:r>
      <w:bookmarkEnd w:id="875"/>
      <w:r w:rsidR="00FB0A8B" w:rsidRPr="00647A95">
        <w:rPr>
          <w:lang w:val="es-EC"/>
        </w:rPr>
        <w:t xml:space="preserve"> </w:t>
      </w:r>
    </w:p>
    <w:p w14:paraId="1BB66427" w14:textId="169352AA" w:rsidR="0014572D" w:rsidRDefault="00630E38" w:rsidP="00670BEE">
      <w:pPr>
        <w:pStyle w:val="Ttulo1"/>
        <w:rPr>
          <w:lang w:val="es-EC"/>
        </w:rPr>
      </w:pPr>
      <w:bookmarkStart w:id="876" w:name="_Toc79763414"/>
      <w:commentRangeStart w:id="877"/>
      <w:r w:rsidRPr="00647A95">
        <w:rPr>
          <w:lang w:val="es-EC"/>
        </w:rPr>
        <w:t xml:space="preserve">Capítulo 5: </w:t>
      </w:r>
      <w:bookmarkEnd w:id="780"/>
      <w:r w:rsidR="00E77FA9" w:rsidRPr="00647A95">
        <w:rPr>
          <w:lang w:val="es-EC"/>
        </w:rPr>
        <w:t>Resultados y Discusión</w:t>
      </w:r>
      <w:bookmarkEnd w:id="876"/>
      <w:r w:rsidRPr="00647A95">
        <w:rPr>
          <w:lang w:val="es-EC"/>
        </w:rPr>
        <w:t xml:space="preserve"> </w:t>
      </w:r>
      <w:commentRangeEnd w:id="877"/>
      <w:r w:rsidR="00E45E90">
        <w:rPr>
          <w:rStyle w:val="Refdecomentario"/>
          <w:rFonts w:eastAsiaTheme="minorHAnsi" w:cstheme="minorBidi"/>
          <w:b w:val="0"/>
        </w:rPr>
        <w:commentReference w:id="877"/>
      </w:r>
    </w:p>
    <w:p w14:paraId="2CD6F5F6" w14:textId="358EEAB2" w:rsidR="005B378B" w:rsidRPr="004C2E3B" w:rsidRDefault="005B378B" w:rsidP="005B378B">
      <w:pPr>
        <w:rPr>
          <w:lang w:val="es-EC"/>
        </w:rPr>
      </w:pPr>
      <w:r>
        <w:rPr>
          <w:lang w:val="es-EC"/>
        </w:rPr>
        <w:t>Para responder tanto a los objetivos específicos como</w:t>
      </w:r>
      <w:r w:rsidR="009702BA">
        <w:rPr>
          <w:lang w:val="es-EC"/>
        </w:rPr>
        <w:t xml:space="preserve"> a las preguntas de investigación</w:t>
      </w:r>
      <w:r w:rsidR="001B0361">
        <w:rPr>
          <w:lang w:val="es-EC"/>
        </w:rPr>
        <w:t xml:space="preserve"> se analizaron los datos obtenidos a través de las diferentes secciones antes mencionadas, específicamente los resultados se pueden interpretar por las secciones: </w:t>
      </w:r>
      <w:ins w:id="878" w:author="Lorena Siguenza" w:date="2021-09-13T23:38:00Z">
        <w:r w:rsidR="00FB4A41">
          <w:rPr>
            <w:lang w:val="es-EC"/>
          </w:rPr>
          <w:t>A</w:t>
        </w:r>
      </w:ins>
      <w:del w:id="879" w:author="Lorena Siguenza" w:date="2021-09-13T23:38:00Z">
        <w:r w:rsidR="001B0361" w:rsidDel="00FB4A41">
          <w:rPr>
            <w:lang w:val="es-EC"/>
          </w:rPr>
          <w:delText>a</w:delText>
        </w:r>
      </w:del>
      <w:r w:rsidR="001B0361">
        <w:rPr>
          <w:lang w:val="es-EC"/>
        </w:rPr>
        <w:t xml:space="preserve">nálisis de datos y </w:t>
      </w:r>
      <w:ins w:id="880" w:author="Lorena Siguenza" w:date="2021-09-13T23:38:00Z">
        <w:r w:rsidR="00FB4A41">
          <w:rPr>
            <w:lang w:val="es-EC"/>
          </w:rPr>
          <w:t>D</w:t>
        </w:r>
      </w:ins>
      <w:del w:id="881" w:author="Lorena Siguenza" w:date="2021-09-13T23:38:00Z">
        <w:r w:rsidR="001B0361" w:rsidDel="00FB4A41">
          <w:rPr>
            <w:lang w:val="es-EC"/>
          </w:rPr>
          <w:delText>d</w:delText>
        </w:r>
      </w:del>
      <w:r w:rsidR="001B0361">
        <w:rPr>
          <w:lang w:val="es-EC"/>
        </w:rPr>
        <w:t>ashboard.</w:t>
      </w:r>
    </w:p>
    <w:p w14:paraId="44095CEE" w14:textId="46CE85CE" w:rsidR="008D277E" w:rsidRDefault="00570C9F" w:rsidP="008D277E">
      <w:r>
        <w:t xml:space="preserve">Comenzando por la </w:t>
      </w:r>
      <w:ins w:id="882" w:author="Lorena Siguenza" w:date="2021-09-13T23:38:00Z">
        <w:r w:rsidR="00FB4A41">
          <w:t>S</w:t>
        </w:r>
      </w:ins>
      <w:del w:id="883" w:author="Lorena Siguenza" w:date="2021-09-13T23:38:00Z">
        <w:r w:rsidDel="00FB4A41">
          <w:delText>s</w:delText>
        </w:r>
      </w:del>
      <w:r>
        <w:t>ección Análisis de datos</w:t>
      </w:r>
      <w:r w:rsidR="00BD5B24">
        <w:t>,</w:t>
      </w:r>
      <w:r>
        <w:t xml:space="preserve"> en la parte Estadísticas de los datos</w:t>
      </w:r>
      <w:r w:rsidR="00BD5B24">
        <w:t>,</w:t>
      </w:r>
      <w:r>
        <w:t xml:space="preserve"> </w:t>
      </w:r>
      <w:r w:rsidR="00BD5B24">
        <w:t>se observa que el</w:t>
      </w:r>
      <w:r w:rsidR="008D277E">
        <w:t xml:space="preserve"> indicador bibliométrico utilizado para el análisis estadístico descriptivo es el número de publicaciones que permitieron hacer los siguientes análisis: número de publicaciones por Área Unesco, Área Frascati, Medio de Publicación, Cuartil y Factor de Impacto.</w:t>
      </w:r>
    </w:p>
    <w:p w14:paraId="363EEA28" w14:textId="1358B91B" w:rsidR="008D277E" w:rsidRDefault="0077557B" w:rsidP="008D277E">
      <w:commentRangeStart w:id="884"/>
      <w:r>
        <w:lastRenderedPageBreak/>
        <w:t>En la Figura 40</w:t>
      </w:r>
      <w:r w:rsidR="008D277E">
        <w:t xml:space="preserve"> se puede visualizar la productividad por Área Unesco en la cual sobresale Medio Ambiente con 14.38%(131 de 911) e Información y Comunicación (</w:t>
      </w:r>
      <w:r w:rsidR="00FF342B">
        <w:t>TIC) con</w:t>
      </w:r>
      <w:r w:rsidR="008D277E">
        <w:t xml:space="preserve"> un 14.27%(130 de 911).</w:t>
      </w:r>
      <w:commentRangeEnd w:id="884"/>
      <w:r w:rsidR="00FB4A41">
        <w:rPr>
          <w:rStyle w:val="Refdecomentario"/>
        </w:rPr>
        <w:commentReference w:id="884"/>
      </w:r>
    </w:p>
    <w:p w14:paraId="26A9D640" w14:textId="77777777" w:rsidR="008D277E" w:rsidRDefault="008D277E" w:rsidP="008D277E">
      <w:r>
        <w:rPr>
          <w:noProof/>
          <w:lang w:val="es-EC" w:eastAsia="es-EC"/>
        </w:rPr>
        <w:drawing>
          <wp:inline distT="0" distB="0" distL="0" distR="0" wp14:anchorId="73E6D5AE" wp14:editId="79A05889">
            <wp:extent cx="5400040" cy="308861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3088618"/>
                    </a:xfrm>
                    <a:prstGeom prst="rect">
                      <a:avLst/>
                    </a:prstGeom>
                  </pic:spPr>
                </pic:pic>
              </a:graphicData>
            </a:graphic>
          </wp:inline>
        </w:drawing>
      </w:r>
    </w:p>
    <w:p w14:paraId="5C8D274C" w14:textId="77777777" w:rsidR="008D277E" w:rsidRDefault="008D277E" w:rsidP="00FF342B">
      <w:pPr>
        <w:pStyle w:val="Figuras"/>
      </w:pPr>
      <w:bookmarkStart w:id="885" w:name="_Toc79761852"/>
      <w:r>
        <w:t xml:space="preserve">Productividad por Área </w:t>
      </w:r>
      <w:commentRangeStart w:id="886"/>
      <w:r>
        <w:t>Unesco</w:t>
      </w:r>
      <w:commentRangeEnd w:id="886"/>
      <w:r w:rsidR="00FB4A41">
        <w:rPr>
          <w:rStyle w:val="Refdecomentario"/>
          <w:i w:val="0"/>
        </w:rPr>
        <w:commentReference w:id="886"/>
      </w:r>
      <w:r>
        <w:t>.</w:t>
      </w:r>
      <w:bookmarkEnd w:id="885"/>
    </w:p>
    <w:p w14:paraId="2E29647B" w14:textId="73017AEE" w:rsidR="008D277E" w:rsidRDefault="008D277E" w:rsidP="008D277E">
      <w:r>
        <w:t>Respecto a la productividad po</w:t>
      </w:r>
      <w:r w:rsidR="0077557B">
        <w:t xml:space="preserve">r Área </w:t>
      </w:r>
      <w:r w:rsidR="001B0361">
        <w:t>Frascati</w:t>
      </w:r>
      <w:ins w:id="887" w:author="Lorena Siguenza" w:date="2021-09-13T23:41:00Z">
        <w:r w:rsidR="00FB4A41">
          <w:t>,</w:t>
        </w:r>
      </w:ins>
      <w:r w:rsidR="001B0361">
        <w:t xml:space="preserve"> en</w:t>
      </w:r>
      <w:r w:rsidR="0077557B">
        <w:t xml:space="preserve"> la Figura 41</w:t>
      </w:r>
      <w:r>
        <w:t xml:space="preserve"> se puede visualizar que el área de Ingeniería Eléctrica, Electrónica e Información sobresale con un 13.61% (124 de 911) y Ciencias de la Tierra y el Ambiente con un 11.42%(104 de 911). </w:t>
      </w:r>
    </w:p>
    <w:p w14:paraId="05007C4F" w14:textId="77777777" w:rsidR="008D277E" w:rsidRDefault="008D277E" w:rsidP="008D277E">
      <w:r>
        <w:rPr>
          <w:noProof/>
          <w:lang w:val="es-EC" w:eastAsia="es-EC"/>
        </w:rPr>
        <w:lastRenderedPageBreak/>
        <w:drawing>
          <wp:inline distT="0" distB="0" distL="0" distR="0" wp14:anchorId="1771885E" wp14:editId="798936B7">
            <wp:extent cx="5027167" cy="3209925"/>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6642" t="36973" r="3351" b="17610"/>
                    <a:stretch/>
                  </pic:blipFill>
                  <pic:spPr bwMode="auto">
                    <a:xfrm>
                      <a:off x="0" y="0"/>
                      <a:ext cx="5028563" cy="3210816"/>
                    </a:xfrm>
                    <a:prstGeom prst="rect">
                      <a:avLst/>
                    </a:prstGeom>
                    <a:ln>
                      <a:noFill/>
                    </a:ln>
                    <a:extLst>
                      <a:ext uri="{53640926-AAD7-44D8-BBD7-CCE9431645EC}">
                        <a14:shadowObscured xmlns:a14="http://schemas.microsoft.com/office/drawing/2010/main"/>
                      </a:ext>
                    </a:extLst>
                  </pic:spPr>
                </pic:pic>
              </a:graphicData>
            </a:graphic>
          </wp:inline>
        </w:drawing>
      </w:r>
    </w:p>
    <w:p w14:paraId="7EAD89F5" w14:textId="77777777" w:rsidR="008D277E" w:rsidRDefault="008D277E" w:rsidP="000076C3">
      <w:pPr>
        <w:pStyle w:val="Figuras"/>
        <w:numPr>
          <w:ilvl w:val="0"/>
          <w:numId w:val="10"/>
        </w:numPr>
      </w:pPr>
      <w:bookmarkStart w:id="888" w:name="_Toc79761853"/>
      <w:r>
        <w:t xml:space="preserve">Productividad por Área </w:t>
      </w:r>
      <w:commentRangeStart w:id="889"/>
      <w:r>
        <w:t>Frascati</w:t>
      </w:r>
      <w:commentRangeEnd w:id="889"/>
      <w:r w:rsidR="00FB4A41">
        <w:rPr>
          <w:rStyle w:val="Refdecomentario"/>
          <w:i w:val="0"/>
        </w:rPr>
        <w:commentReference w:id="889"/>
      </w:r>
      <w:r>
        <w:t>.</w:t>
      </w:r>
      <w:bookmarkEnd w:id="888"/>
    </w:p>
    <w:p w14:paraId="62928319" w14:textId="3011F709" w:rsidR="008D277E" w:rsidRDefault="008D277E" w:rsidP="008D277E">
      <w:r>
        <w:t>Los medios de publicación a los que se orientan los investigadores de la Universidad de Cuenca a public</w:t>
      </w:r>
      <w:r w:rsidR="0077557B">
        <w:t>ar se pueden ver en la Figura 42</w:t>
      </w:r>
      <w:r>
        <w:t>, siendo los más importantes Maskana con un 3.29%</w:t>
      </w:r>
      <w:ins w:id="890" w:author="Lorena Siguenza" w:date="2021-09-13T23:41:00Z">
        <w:r w:rsidR="00FB4A41">
          <w:t xml:space="preserve"> </w:t>
        </w:r>
      </w:ins>
      <w:r>
        <w:t>(30 de 911), Archivos Venezolanos de Farmacología y Terapéutica con un 2.31%(21 de 911) y Advances in Intelligent Systems and Computing con un 1.65%(15 de 911).</w:t>
      </w:r>
    </w:p>
    <w:p w14:paraId="29BC431B" w14:textId="77777777" w:rsidR="008D277E" w:rsidRDefault="008D277E" w:rsidP="008D277E">
      <w:r>
        <w:rPr>
          <w:noProof/>
          <w:lang w:val="es-EC" w:eastAsia="es-EC"/>
        </w:rPr>
        <w:drawing>
          <wp:inline distT="0" distB="0" distL="0" distR="0" wp14:anchorId="20051001" wp14:editId="7D43C436">
            <wp:extent cx="5400040" cy="311244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00040" cy="3112447"/>
                    </a:xfrm>
                    <a:prstGeom prst="rect">
                      <a:avLst/>
                    </a:prstGeom>
                  </pic:spPr>
                </pic:pic>
              </a:graphicData>
            </a:graphic>
          </wp:inline>
        </w:drawing>
      </w:r>
    </w:p>
    <w:p w14:paraId="3667214D" w14:textId="77777777" w:rsidR="008D277E" w:rsidRDefault="008D277E" w:rsidP="000076C3">
      <w:pPr>
        <w:pStyle w:val="Figuras"/>
        <w:numPr>
          <w:ilvl w:val="0"/>
          <w:numId w:val="10"/>
        </w:numPr>
      </w:pPr>
      <w:bookmarkStart w:id="891" w:name="_Toc79761854"/>
      <w:r>
        <w:t xml:space="preserve">Productividad por Medios de </w:t>
      </w:r>
      <w:commentRangeStart w:id="892"/>
      <w:r>
        <w:t>Publicación</w:t>
      </w:r>
      <w:commentRangeEnd w:id="892"/>
      <w:r w:rsidR="00E45E90">
        <w:rPr>
          <w:rStyle w:val="Refdecomentario"/>
          <w:i w:val="0"/>
        </w:rPr>
        <w:commentReference w:id="892"/>
      </w:r>
      <w:r>
        <w:t>.</w:t>
      </w:r>
      <w:bookmarkEnd w:id="891"/>
    </w:p>
    <w:p w14:paraId="2D754D2F" w14:textId="0576869F" w:rsidR="008D277E" w:rsidRDefault="008D277E" w:rsidP="008D277E">
      <w:r>
        <w:lastRenderedPageBreak/>
        <w:t>El cuartil es un indicador bibliométrico que permite evaluar la calidad de una publicación, de acuerdo al valor del factor de impacto se ubica la publicación en un cuartil siendo el más alto Q1 y</w:t>
      </w:r>
      <w:r w:rsidR="0077557B">
        <w:t xml:space="preserve"> el más bajo Q4. En la </w:t>
      </w:r>
      <w:ins w:id="893" w:author="Lorena Siguenza" w:date="2021-09-13T23:42:00Z">
        <w:r w:rsidR="00E45E90">
          <w:t>F</w:t>
        </w:r>
      </w:ins>
      <w:del w:id="894" w:author="Lorena Siguenza" w:date="2021-09-13T23:42:00Z">
        <w:r w:rsidR="0077557B" w:rsidDel="00E45E90">
          <w:delText>f</w:delText>
        </w:r>
      </w:del>
      <w:r w:rsidR="0077557B">
        <w:t>igura 43</w:t>
      </w:r>
      <w:r>
        <w:t xml:space="preserve"> se puede ver la distribución de las publicaciones respecto a este indicador. El 42.15%(384 de 911</w:t>
      </w:r>
      <w:r w:rsidR="0077557B">
        <w:t>) de</w:t>
      </w:r>
      <w:r>
        <w:t xml:space="preserve"> publicaciones no están asignadas a ningún cuartil, el cuartil (Q1) tiene un 22.83% (208 de 911), el cuartil (Q2) tiene un 13.17%(120 de 911), el cuartil (Q3) tiene un 12.84% (117 de 911) y el cuartil (Q4) tiene </w:t>
      </w:r>
      <w:r w:rsidR="0077557B">
        <w:t>un 9</w:t>
      </w:r>
      <w:r>
        <w:t>.11%(83 de 911).</w:t>
      </w:r>
    </w:p>
    <w:p w14:paraId="081EBF1F" w14:textId="77777777" w:rsidR="008D277E" w:rsidRDefault="008D277E" w:rsidP="008D277E">
      <w:pPr>
        <w:jc w:val="center"/>
      </w:pPr>
      <w:r>
        <w:rPr>
          <w:noProof/>
          <w:lang w:val="es-EC" w:eastAsia="es-EC"/>
        </w:rPr>
        <w:drawing>
          <wp:inline distT="0" distB="0" distL="0" distR="0" wp14:anchorId="2BCB4142" wp14:editId="2F933B59">
            <wp:extent cx="2771775" cy="2816572"/>
            <wp:effectExtent l="0" t="0" r="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771775" cy="2816572"/>
                    </a:xfrm>
                    <a:prstGeom prst="rect">
                      <a:avLst/>
                    </a:prstGeom>
                  </pic:spPr>
                </pic:pic>
              </a:graphicData>
            </a:graphic>
          </wp:inline>
        </w:drawing>
      </w:r>
    </w:p>
    <w:p w14:paraId="1E96C0D6" w14:textId="77777777" w:rsidR="008D277E" w:rsidRDefault="008D277E" w:rsidP="000076C3">
      <w:pPr>
        <w:pStyle w:val="Figuras"/>
        <w:numPr>
          <w:ilvl w:val="0"/>
          <w:numId w:val="10"/>
        </w:numPr>
      </w:pPr>
      <w:bookmarkStart w:id="895" w:name="_Toc79761855"/>
      <w:r>
        <w:t>Productividad por Cuartil.</w:t>
      </w:r>
      <w:bookmarkEnd w:id="895"/>
    </w:p>
    <w:p w14:paraId="18708A8A" w14:textId="2A286266" w:rsidR="008D277E" w:rsidRDefault="008D277E" w:rsidP="008D277E">
      <w:r>
        <w:t xml:space="preserve">El </w:t>
      </w:r>
      <w:commentRangeStart w:id="896"/>
      <w:r>
        <w:t xml:space="preserve">factor de impacto </w:t>
      </w:r>
      <w:commentRangeEnd w:id="896"/>
      <w:r w:rsidR="00E45E90">
        <w:rPr>
          <w:rStyle w:val="Refdecomentario"/>
        </w:rPr>
        <w:commentReference w:id="896"/>
      </w:r>
      <w:r>
        <w:t>es uno de los indicadores más importantes para evaluar la calidad de una publicación, se basa en el número de veces que se cita una publicación en un peri</w:t>
      </w:r>
      <w:r w:rsidR="0077557B">
        <w:t xml:space="preserve">odo determinado. En la </w:t>
      </w:r>
      <w:ins w:id="897" w:author="Lorena Siguenza" w:date="2021-09-13T23:43:00Z">
        <w:r w:rsidR="00E45E90">
          <w:t>F</w:t>
        </w:r>
      </w:ins>
      <w:del w:id="898" w:author="Lorena Siguenza" w:date="2021-09-13T23:43:00Z">
        <w:r w:rsidR="0077557B" w:rsidDel="00E45E90">
          <w:delText>f</w:delText>
        </w:r>
      </w:del>
      <w:r w:rsidR="0077557B">
        <w:t>igura 44</w:t>
      </w:r>
      <w:r>
        <w:t xml:space="preserve"> de puede visualizar los valores de factor de impacto que más sobresalen en el conjunto de publicaciones. El 44.02% (401 de 911) tienen un factor de impacto de </w:t>
      </w:r>
      <w:r w:rsidR="0077557B">
        <w:t>cero, el</w:t>
      </w:r>
      <w:r>
        <w:t xml:space="preserve"> valor de 0.122 tiene un 1.21% (11 de</w:t>
      </w:r>
      <w:r w:rsidR="005B378B">
        <w:t xml:space="preserve"> 911) </w:t>
      </w:r>
      <w:r>
        <w:t>y c</w:t>
      </w:r>
      <w:r w:rsidR="005B4CC2">
        <w:t>on un valor de 0.19 se tiene el</w:t>
      </w:r>
      <w:r>
        <w:t xml:space="preserve"> 1.1% (10 de 911).</w:t>
      </w:r>
    </w:p>
    <w:p w14:paraId="307F9DD6" w14:textId="77777777" w:rsidR="008D277E" w:rsidRDefault="008D277E" w:rsidP="008D277E">
      <w:r>
        <w:rPr>
          <w:noProof/>
          <w:lang w:val="es-EC" w:eastAsia="es-EC"/>
        </w:rPr>
        <w:lastRenderedPageBreak/>
        <w:drawing>
          <wp:inline distT="0" distB="0" distL="0" distR="0" wp14:anchorId="3E588BEA" wp14:editId="65FC6DE4">
            <wp:extent cx="5305425" cy="3161088"/>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r="1764"/>
                    <a:stretch/>
                  </pic:blipFill>
                  <pic:spPr bwMode="auto">
                    <a:xfrm>
                      <a:off x="0" y="0"/>
                      <a:ext cx="5304801" cy="3160716"/>
                    </a:xfrm>
                    <a:prstGeom prst="rect">
                      <a:avLst/>
                    </a:prstGeom>
                    <a:ln>
                      <a:noFill/>
                    </a:ln>
                    <a:extLst>
                      <a:ext uri="{53640926-AAD7-44D8-BBD7-CCE9431645EC}">
                        <a14:shadowObscured xmlns:a14="http://schemas.microsoft.com/office/drawing/2010/main"/>
                      </a:ext>
                    </a:extLst>
                  </pic:spPr>
                </pic:pic>
              </a:graphicData>
            </a:graphic>
          </wp:inline>
        </w:drawing>
      </w:r>
    </w:p>
    <w:p w14:paraId="2AD6DC15" w14:textId="77777777" w:rsidR="008D277E" w:rsidRDefault="008D277E" w:rsidP="000076C3">
      <w:pPr>
        <w:pStyle w:val="Figuras"/>
        <w:numPr>
          <w:ilvl w:val="0"/>
          <w:numId w:val="10"/>
        </w:numPr>
      </w:pPr>
      <w:bookmarkStart w:id="899" w:name="_Toc79761856"/>
      <w:r>
        <w:t xml:space="preserve">Productividad </w:t>
      </w:r>
      <w:commentRangeStart w:id="900"/>
      <w:r>
        <w:t>por</w:t>
      </w:r>
      <w:commentRangeEnd w:id="900"/>
      <w:r w:rsidR="00E45E90">
        <w:rPr>
          <w:rStyle w:val="Refdecomentario"/>
          <w:i w:val="0"/>
        </w:rPr>
        <w:commentReference w:id="900"/>
      </w:r>
      <w:r>
        <w:t xml:space="preserve"> Factor de Impacto.</w:t>
      </w:r>
      <w:bookmarkEnd w:id="899"/>
    </w:p>
    <w:p w14:paraId="0FC5D418" w14:textId="7B92AD9B" w:rsidR="008D277E" w:rsidRDefault="008D277E" w:rsidP="008D277E">
      <w:r>
        <w:t xml:space="preserve">La Ley de Bradford permite conocer el núcleo de los medios de publicación en donde se encuentran publicadas las referencias utilizadas por los investigadores. De acuerdo al área de investigación y el </w:t>
      </w:r>
      <w:r w:rsidR="0077557B">
        <w:t>periodo de</w:t>
      </w:r>
      <w:r>
        <w:t xml:space="preserve"> tiempo se pueden visualizar los medios de publicación que se destacan encontrando los que más se consumen por parte de los afiliados de la Universidad de Cuenca.</w:t>
      </w:r>
    </w:p>
    <w:p w14:paraId="3366549E" w14:textId="01850169" w:rsidR="008D277E" w:rsidRDefault="0077557B" w:rsidP="008D277E">
      <w:r>
        <w:t>En la Figura 45</w:t>
      </w:r>
      <w:ins w:id="901" w:author="Lorena Siguenza" w:date="2021-09-13T23:45:00Z">
        <w:r w:rsidR="00E45E90">
          <w:t xml:space="preserve"> s</w:t>
        </w:r>
      </w:ins>
      <w:del w:id="902" w:author="Lorena Siguenza" w:date="2021-09-13T23:45:00Z">
        <w:r w:rsidR="008D277E" w:rsidDel="00E45E90">
          <w:delText>. S</w:delText>
        </w:r>
      </w:del>
      <w:r w:rsidR="008D277E">
        <w:t>e tiene el ejemplo del área Frascati en el año 2016, con el 28%</w:t>
      </w:r>
      <w:ins w:id="903" w:author="Lorena Siguenza" w:date="2021-09-13T23:45:00Z">
        <w:r w:rsidR="00E45E90">
          <w:t xml:space="preserve"> </w:t>
        </w:r>
      </w:ins>
      <w:r w:rsidR="008D277E">
        <w:t xml:space="preserve">(7 de 25) de referencias correspondientes al área y el año seleccionado.    </w:t>
      </w:r>
    </w:p>
    <w:p w14:paraId="2F565867" w14:textId="775CD709" w:rsidR="008D277E" w:rsidRDefault="008D277E" w:rsidP="008D277E">
      <w:r>
        <w:rPr>
          <w:noProof/>
          <w:lang w:val="es-EC" w:eastAsia="es-EC"/>
        </w:rPr>
        <w:drawing>
          <wp:inline distT="0" distB="0" distL="0" distR="0" wp14:anchorId="2010B486" wp14:editId="3BEA3359">
            <wp:extent cx="5400040" cy="177557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00040" cy="1775573"/>
                    </a:xfrm>
                    <a:prstGeom prst="rect">
                      <a:avLst/>
                    </a:prstGeom>
                  </pic:spPr>
                </pic:pic>
              </a:graphicData>
            </a:graphic>
          </wp:inline>
        </w:drawing>
      </w:r>
    </w:p>
    <w:p w14:paraId="4E1090A6" w14:textId="2B895FDA" w:rsidR="008D277E" w:rsidRPr="00FF050F" w:rsidRDefault="0077557B" w:rsidP="008D277E">
      <w:pPr>
        <w:pStyle w:val="Figuras"/>
      </w:pPr>
      <w:bookmarkStart w:id="904" w:name="_Toc79761857"/>
      <w:r>
        <w:t>Ley de Bradford</w:t>
      </w:r>
      <w:bookmarkEnd w:id="904"/>
    </w:p>
    <w:p w14:paraId="194C3E4B" w14:textId="6693C247" w:rsidR="008D277E" w:rsidRDefault="00FF050F" w:rsidP="008D277E">
      <w:pPr>
        <w:rPr>
          <w:lang w:val="es-EC"/>
        </w:rPr>
      </w:pPr>
      <w:r>
        <w:rPr>
          <w:lang w:val="es-EC"/>
        </w:rPr>
        <w:t xml:space="preserve">De la </w:t>
      </w:r>
      <w:ins w:id="905" w:author="Lorena Siguenza" w:date="2021-09-13T23:45:00Z">
        <w:r w:rsidR="00E45E90">
          <w:rPr>
            <w:lang w:val="es-EC"/>
          </w:rPr>
          <w:t>S</w:t>
        </w:r>
      </w:ins>
      <w:del w:id="906" w:author="Lorena Siguenza" w:date="2021-09-13T23:45:00Z">
        <w:r w:rsidDel="00E45E90">
          <w:rPr>
            <w:lang w:val="es-EC"/>
          </w:rPr>
          <w:delText>s</w:delText>
        </w:r>
      </w:del>
      <w:r>
        <w:rPr>
          <w:lang w:val="es-EC"/>
        </w:rPr>
        <w:t>ección análisis de datos, la</w:t>
      </w:r>
      <w:r w:rsidR="008D277E">
        <w:rPr>
          <w:lang w:val="es-EC"/>
        </w:rPr>
        <w:t xml:space="preserve"> primera parte “Agrupamiento”</w:t>
      </w:r>
      <w:r>
        <w:rPr>
          <w:lang w:val="es-EC"/>
        </w:rPr>
        <w:t xml:space="preserve"> </w:t>
      </w:r>
      <w:r w:rsidR="008D277E">
        <w:rPr>
          <w:lang w:val="es-EC"/>
        </w:rPr>
        <w:t xml:space="preserve">se realiza un proceso de minería de datos conocido como Clustering, con la finalidad de conocer grupos de las publicaciones tomando en cuenta variables como: factor </w:t>
      </w:r>
      <w:r w:rsidR="008D277E">
        <w:rPr>
          <w:lang w:val="es-EC"/>
        </w:rPr>
        <w:lastRenderedPageBreak/>
        <w:t xml:space="preserve">de impacto, cuartil, orden de autor, año de publicación, y medios publicación. Se puede hacer uso de los siguientes filtros para el agrupamiento: </w:t>
      </w:r>
    </w:p>
    <w:p w14:paraId="1CFE8C01" w14:textId="77777777" w:rsidR="008D277E" w:rsidRDefault="008D277E" w:rsidP="000076C3">
      <w:pPr>
        <w:pStyle w:val="Prrafodelista"/>
        <w:numPr>
          <w:ilvl w:val="0"/>
          <w:numId w:val="17"/>
        </w:numPr>
        <w:rPr>
          <w:lang w:val="es-EC"/>
        </w:rPr>
      </w:pPr>
      <w:r>
        <w:rPr>
          <w:lang w:val="es-EC"/>
        </w:rPr>
        <w:t>Año: Comprendidos entre el 2016 al 2020</w:t>
      </w:r>
    </w:p>
    <w:p w14:paraId="6C4DC426" w14:textId="77777777" w:rsidR="008D277E" w:rsidRDefault="008D277E" w:rsidP="000076C3">
      <w:pPr>
        <w:pStyle w:val="Prrafodelista"/>
        <w:numPr>
          <w:ilvl w:val="0"/>
          <w:numId w:val="17"/>
        </w:numPr>
        <w:rPr>
          <w:lang w:val="es-EC"/>
        </w:rPr>
      </w:pPr>
      <w:r>
        <w:rPr>
          <w:lang w:val="es-EC"/>
        </w:rPr>
        <w:t>Área Frascati: Contiene 41 áreas de publicación</w:t>
      </w:r>
    </w:p>
    <w:p w14:paraId="7E6AD213" w14:textId="77777777" w:rsidR="008D277E" w:rsidRPr="00A40B30" w:rsidRDefault="008D277E" w:rsidP="000076C3">
      <w:pPr>
        <w:pStyle w:val="Prrafodelista"/>
        <w:numPr>
          <w:ilvl w:val="0"/>
          <w:numId w:val="17"/>
        </w:numPr>
        <w:rPr>
          <w:lang w:val="es-EC"/>
        </w:rPr>
      </w:pPr>
      <w:r>
        <w:rPr>
          <w:lang w:val="es-EC"/>
        </w:rPr>
        <w:t>Área Unesco: Contiene 41 áreas de publicación</w:t>
      </w:r>
    </w:p>
    <w:p w14:paraId="630A0EDF" w14:textId="77777777" w:rsidR="008D277E" w:rsidRDefault="008D277E" w:rsidP="000076C3">
      <w:pPr>
        <w:pStyle w:val="Prrafodelista"/>
        <w:numPr>
          <w:ilvl w:val="0"/>
          <w:numId w:val="17"/>
        </w:numPr>
        <w:rPr>
          <w:lang w:val="es-EC"/>
        </w:rPr>
      </w:pPr>
      <w:r>
        <w:rPr>
          <w:lang w:val="es-EC"/>
        </w:rPr>
        <w:t>Número de grupos: número de grupos que se desea para realizar el agrupamiento de los datos</w:t>
      </w:r>
    </w:p>
    <w:p w14:paraId="13E9777A" w14:textId="77777777" w:rsidR="008D277E" w:rsidRDefault="008D277E" w:rsidP="008D277E">
      <w:pPr>
        <w:ind w:left="360"/>
        <w:rPr>
          <w:lang w:val="es-EC"/>
        </w:rPr>
      </w:pPr>
      <w:r>
        <w:rPr>
          <w:noProof/>
          <w:lang w:val="es-EC" w:eastAsia="es-EC"/>
        </w:rPr>
        <w:lastRenderedPageBreak/>
        <w:drawing>
          <wp:inline distT="0" distB="0" distL="0" distR="0" wp14:anchorId="06EEFEE3" wp14:editId="19B4F999">
            <wp:extent cx="5400040" cy="6705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24"/>
                    <a:stretch/>
                  </pic:blipFill>
                  <pic:spPr bwMode="auto">
                    <a:xfrm>
                      <a:off x="0" y="0"/>
                      <a:ext cx="5400040" cy="6705600"/>
                    </a:xfrm>
                    <a:prstGeom prst="rect">
                      <a:avLst/>
                    </a:prstGeom>
                    <a:ln>
                      <a:noFill/>
                    </a:ln>
                    <a:extLst>
                      <a:ext uri="{53640926-AAD7-44D8-BBD7-CCE9431645EC}">
                        <a14:shadowObscured xmlns:a14="http://schemas.microsoft.com/office/drawing/2010/main"/>
                      </a:ext>
                    </a:extLst>
                  </pic:spPr>
                </pic:pic>
              </a:graphicData>
            </a:graphic>
          </wp:inline>
        </w:drawing>
      </w:r>
    </w:p>
    <w:p w14:paraId="7E993D76" w14:textId="77777777" w:rsidR="008D277E" w:rsidRDefault="008D277E" w:rsidP="008D277E">
      <w:pPr>
        <w:pStyle w:val="Figuras"/>
        <w:rPr>
          <w:lang w:val="es-EC"/>
        </w:rPr>
      </w:pPr>
      <w:bookmarkStart w:id="907" w:name="_Toc79761858"/>
      <w:r>
        <w:rPr>
          <w:lang w:val="es-EC"/>
        </w:rPr>
        <w:t>Agrupamiento por cuartil y factor de impacto</w:t>
      </w:r>
      <w:bookmarkEnd w:id="907"/>
    </w:p>
    <w:p w14:paraId="57D7D645" w14:textId="4D24B9A5" w:rsidR="008D277E" w:rsidRDefault="008D277E" w:rsidP="008D277E">
      <w:pPr>
        <w:rPr>
          <w:lang w:val="es-EC"/>
        </w:rPr>
      </w:pPr>
      <w:r>
        <w:rPr>
          <w:lang w:val="es-EC"/>
        </w:rPr>
        <w:t>En caso de que no se seleccione ningún filtro el agrupamiento se hará tomando en cuenta el total de las publicaciones en todos los años</w:t>
      </w:r>
      <w:r w:rsidR="0077557B">
        <w:rPr>
          <w:lang w:val="es-EC"/>
        </w:rPr>
        <w:t xml:space="preserve"> como se observa en la figura 46</w:t>
      </w:r>
      <w:r>
        <w:rPr>
          <w:lang w:val="es-EC"/>
        </w:rPr>
        <w:t>. El detalle de los grupos obtenidos corresponde a:</w:t>
      </w:r>
    </w:p>
    <w:p w14:paraId="0E43FF65" w14:textId="77777777" w:rsidR="008D277E" w:rsidRDefault="008D277E" w:rsidP="000076C3">
      <w:pPr>
        <w:pStyle w:val="Prrafodelista"/>
        <w:numPr>
          <w:ilvl w:val="0"/>
          <w:numId w:val="18"/>
        </w:numPr>
        <w:rPr>
          <w:lang w:val="es-EC"/>
        </w:rPr>
      </w:pPr>
      <w:r>
        <w:rPr>
          <w:lang w:val="es-EC"/>
        </w:rPr>
        <w:t>Grupo verde: Publicaciones con cuartil tres y cuatro y con factor de impacto bajo</w:t>
      </w:r>
    </w:p>
    <w:p w14:paraId="61A96F80" w14:textId="77777777" w:rsidR="008D277E" w:rsidRDefault="008D277E" w:rsidP="000076C3">
      <w:pPr>
        <w:pStyle w:val="Prrafodelista"/>
        <w:numPr>
          <w:ilvl w:val="0"/>
          <w:numId w:val="18"/>
        </w:numPr>
        <w:rPr>
          <w:lang w:val="es-EC"/>
        </w:rPr>
      </w:pPr>
      <w:r>
        <w:rPr>
          <w:lang w:val="es-EC"/>
        </w:rPr>
        <w:lastRenderedPageBreak/>
        <w:t>Grupo rojo: Publicaciones con cuartil uno y dos y con factor de impacto alto</w:t>
      </w:r>
    </w:p>
    <w:p w14:paraId="3C2768FA" w14:textId="77777777" w:rsidR="008D277E" w:rsidRDefault="008D277E" w:rsidP="000076C3">
      <w:pPr>
        <w:pStyle w:val="Prrafodelista"/>
        <w:numPr>
          <w:ilvl w:val="0"/>
          <w:numId w:val="18"/>
        </w:numPr>
        <w:rPr>
          <w:lang w:val="es-EC"/>
        </w:rPr>
      </w:pPr>
      <w:r>
        <w:rPr>
          <w:lang w:val="es-EC"/>
        </w:rPr>
        <w:t>Grupo azul: Publicaciones que no tienen ni cuartil ni factor de impacto.</w:t>
      </w:r>
    </w:p>
    <w:p w14:paraId="4EF312BD" w14:textId="2B367D72" w:rsidR="008D277E" w:rsidRDefault="008D277E" w:rsidP="008D277E">
      <w:pPr>
        <w:rPr>
          <w:lang w:val="es-EC"/>
        </w:rPr>
      </w:pPr>
      <w:r>
        <w:rPr>
          <w:lang w:val="es-EC"/>
        </w:rPr>
        <w:t>Todos los resultados del agrupamiento se pueden observar en una tabla denominada “detalle de los resultados”, misma que se encuentra en la parte inferior de la pantalla, tal como se visualiz</w:t>
      </w:r>
      <w:r w:rsidR="0077557B">
        <w:rPr>
          <w:lang w:val="es-EC"/>
        </w:rPr>
        <w:t>a en la figura 47</w:t>
      </w:r>
      <w:r>
        <w:rPr>
          <w:lang w:val="es-EC"/>
        </w:rPr>
        <w:t>.</w:t>
      </w:r>
    </w:p>
    <w:p w14:paraId="5E22C748" w14:textId="77777777" w:rsidR="008D277E" w:rsidRDefault="008D277E" w:rsidP="008D277E">
      <w:pPr>
        <w:rPr>
          <w:lang w:val="es-EC"/>
        </w:rPr>
      </w:pPr>
      <w:r>
        <w:rPr>
          <w:noProof/>
          <w:lang w:val="es-EC" w:eastAsia="es-EC"/>
        </w:rPr>
        <w:drawing>
          <wp:inline distT="0" distB="0" distL="0" distR="0" wp14:anchorId="4ED81FB9" wp14:editId="5445DE70">
            <wp:extent cx="5400040" cy="215709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157095"/>
                    </a:xfrm>
                    <a:prstGeom prst="rect">
                      <a:avLst/>
                    </a:prstGeom>
                  </pic:spPr>
                </pic:pic>
              </a:graphicData>
            </a:graphic>
          </wp:inline>
        </w:drawing>
      </w:r>
    </w:p>
    <w:p w14:paraId="77440133" w14:textId="26F09663" w:rsidR="008D277E" w:rsidRDefault="008D277E" w:rsidP="008D277E">
      <w:pPr>
        <w:pStyle w:val="Figuras"/>
        <w:rPr>
          <w:lang w:val="es-EC"/>
        </w:rPr>
      </w:pPr>
      <w:bookmarkStart w:id="908" w:name="_Toc79761859"/>
      <w:r>
        <w:rPr>
          <w:lang w:val="es-EC"/>
        </w:rPr>
        <w:t>Detalle de los resultados del agrupamiento</w:t>
      </w:r>
      <w:bookmarkEnd w:id="908"/>
    </w:p>
    <w:p w14:paraId="05CFDF64" w14:textId="69DD9A7B" w:rsidR="003A4519" w:rsidRDefault="003A4519" w:rsidP="003A4519">
      <w:pPr>
        <w:rPr>
          <w:lang w:val="es-EC"/>
        </w:rPr>
      </w:pPr>
      <w:r>
        <w:rPr>
          <w:lang w:val="es-EC"/>
        </w:rPr>
        <w:t>El proceso de agrupación se realizó mediante el método denominado K-means, el cual consiste en encontrar k</w:t>
      </w:r>
      <w:r w:rsidRPr="00D156DE">
        <w:rPr>
          <w:lang w:val="es-EC"/>
        </w:rPr>
        <w:t xml:space="preserve"> divisiones para </w:t>
      </w:r>
      <w:r>
        <w:rPr>
          <w:lang w:val="es-EC"/>
        </w:rPr>
        <w:t xml:space="preserve">cumplir </w:t>
      </w:r>
      <w:r w:rsidRPr="00D156DE">
        <w:rPr>
          <w:lang w:val="es-EC"/>
        </w:rPr>
        <w:t>un cierto criterio</w:t>
      </w:r>
      <w:r>
        <w:rPr>
          <w:lang w:val="es-EC"/>
        </w:rPr>
        <w:t xml:space="preserve">. Este algoritmo tiene ventajas de celeridad, brevedad, eficiencia y como objetivo el reconocimiento de ciertos patrones en los datos </w:t>
      </w:r>
      <w:sdt>
        <w:sdtPr>
          <w:rPr>
            <w:lang w:val="es-EC"/>
          </w:rPr>
          <w:id w:val="214160617"/>
          <w:citation/>
        </w:sdtPr>
        <w:sdtEndPr/>
        <w:sdtContent>
          <w:r>
            <w:rPr>
              <w:lang w:val="es-EC"/>
            </w:rPr>
            <w:fldChar w:fldCharType="begin"/>
          </w:r>
          <w:r>
            <w:rPr>
              <w:lang w:val="es-EC"/>
            </w:rPr>
            <w:instrText xml:space="preserve"> CITATION You12 \l 12298 </w:instrText>
          </w:r>
          <w:r>
            <w:rPr>
              <w:lang w:val="es-EC"/>
            </w:rPr>
            <w:fldChar w:fldCharType="separate"/>
          </w:r>
          <w:r w:rsidRPr="007130E3">
            <w:rPr>
              <w:noProof/>
              <w:lang w:val="es-EC"/>
            </w:rPr>
            <w:t>(Youguo &amp; Haiyan, 2012)</w:t>
          </w:r>
          <w:r>
            <w:rPr>
              <w:lang w:val="es-EC"/>
            </w:rPr>
            <w:fldChar w:fldCharType="end"/>
          </w:r>
        </w:sdtContent>
      </w:sdt>
      <w:r>
        <w:rPr>
          <w:lang w:val="es-EC"/>
        </w:rPr>
        <w:t>. Para la elección de k se utilizó el método del codo, que busca el número óptimo de grupos y posteriormente poder realizar el entrenamiento de los datos con K-means. Por otra parte, para conocer el número k se debe observar el resultado de la gráfica en donde se debe tomar el numero en el que haya un punto de inflexión y luego de esto la gráfica permanezca constante desde este punto, como se ob</w:t>
      </w:r>
      <w:r w:rsidR="0077557B">
        <w:rPr>
          <w:lang w:val="es-EC"/>
        </w:rPr>
        <w:t>serva en la figura 48</w:t>
      </w:r>
      <w:r>
        <w:rPr>
          <w:lang w:val="es-EC"/>
        </w:rPr>
        <w:t>.</w:t>
      </w:r>
    </w:p>
    <w:p w14:paraId="12B9A82B" w14:textId="77777777" w:rsidR="003A4519" w:rsidRDefault="003A4519" w:rsidP="003A4519">
      <w:pPr>
        <w:rPr>
          <w:lang w:val="es-EC"/>
        </w:rPr>
      </w:pPr>
      <w:r>
        <w:rPr>
          <w:noProof/>
          <w:lang w:val="es-EC" w:eastAsia="es-EC"/>
        </w:rPr>
        <w:lastRenderedPageBreak/>
        <w:drawing>
          <wp:inline distT="0" distB="0" distL="0" distR="0" wp14:anchorId="2C125860" wp14:editId="56D52A5F">
            <wp:extent cx="5400040" cy="3937635"/>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937635"/>
                    </a:xfrm>
                    <a:prstGeom prst="rect">
                      <a:avLst/>
                    </a:prstGeom>
                  </pic:spPr>
                </pic:pic>
              </a:graphicData>
            </a:graphic>
          </wp:inline>
        </w:drawing>
      </w:r>
    </w:p>
    <w:p w14:paraId="77752CDE" w14:textId="77777777" w:rsidR="003A4519" w:rsidRPr="003A4519" w:rsidRDefault="003A4519" w:rsidP="0077557B">
      <w:pPr>
        <w:pStyle w:val="Figuras"/>
        <w:rPr>
          <w:lang w:val="es-EC"/>
        </w:rPr>
      </w:pPr>
      <w:bookmarkStart w:id="909" w:name="_Toc79761860"/>
      <w:r w:rsidRPr="003A4519">
        <w:rPr>
          <w:lang w:val="es-EC"/>
        </w:rPr>
        <w:t>Método del codo</w:t>
      </w:r>
      <w:bookmarkEnd w:id="909"/>
    </w:p>
    <w:p w14:paraId="65474A24" w14:textId="77777777" w:rsidR="003A4519" w:rsidRDefault="003A4519" w:rsidP="003A4519">
      <w:r>
        <w:rPr>
          <w:lang w:val="es-EC"/>
        </w:rPr>
        <w:t xml:space="preserve">Los datos que ingresan que son ingresados al método K-means deben ser normalizados previamente. La normalización de los datos </w:t>
      </w:r>
      <w:r w:rsidRPr="00EB69A5">
        <w:t xml:space="preserve">se refiere a que los valores de cada atributo estén en escalas similares. Normalizar ayuda al </w:t>
      </w:r>
      <w:r>
        <w:t xml:space="preserve">agrupamiento </w:t>
      </w:r>
      <w:r w:rsidRPr="00EB69A5">
        <w:t>porque los grupos s</w:t>
      </w:r>
      <w:r>
        <w:t>e forman a partir de distancias y s</w:t>
      </w:r>
      <w:r w:rsidRPr="00EB69A5">
        <w:t>i hay atributos con escalas muy diferentes, los atributos de escala mayor dominarán las distancias</w:t>
      </w:r>
      <w:r>
        <w:t xml:space="preserve">. </w:t>
      </w:r>
    </w:p>
    <w:p w14:paraId="7AF42CE7" w14:textId="77777777" w:rsidR="003A4519" w:rsidRDefault="003A4519" w:rsidP="003A4519">
      <w:r>
        <w:rPr>
          <w:noProof/>
          <w:lang w:val="es-EC" w:eastAsia="es-EC"/>
        </w:rPr>
        <w:drawing>
          <wp:inline distT="0" distB="0" distL="0" distR="0" wp14:anchorId="4AC77400" wp14:editId="60B9F6A5">
            <wp:extent cx="5400040" cy="505460"/>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505460"/>
                    </a:xfrm>
                    <a:prstGeom prst="rect">
                      <a:avLst/>
                    </a:prstGeom>
                  </pic:spPr>
                </pic:pic>
              </a:graphicData>
            </a:graphic>
          </wp:inline>
        </w:drawing>
      </w:r>
    </w:p>
    <w:p w14:paraId="046B945B" w14:textId="77777777" w:rsidR="003A4519" w:rsidRDefault="003A4519" w:rsidP="000076C3">
      <w:pPr>
        <w:pStyle w:val="Figuras"/>
        <w:numPr>
          <w:ilvl w:val="0"/>
          <w:numId w:val="10"/>
        </w:numPr>
      </w:pPr>
      <w:bookmarkStart w:id="910" w:name="_Toc79761861"/>
      <w:r>
        <w:t>Fórmula para normalizar los datos</w:t>
      </w:r>
      <w:bookmarkEnd w:id="910"/>
    </w:p>
    <w:p w14:paraId="60ED43D6" w14:textId="77777777" w:rsidR="00570C9F" w:rsidRDefault="003A4519" w:rsidP="003A4519">
      <w:r>
        <w:t>En donde, df11 hace referencia al dataframe (estructura de datos) que contiene los datos a tratar, los atributo min() y max() son métodos propios del dataframe que devuelven el mínimo y el máximo de los valores respectivamente.</w:t>
      </w:r>
      <w:r w:rsidR="00FF050F">
        <w:t xml:space="preserve"> </w:t>
      </w:r>
    </w:p>
    <w:p w14:paraId="68E42FBC" w14:textId="7C9540F6" w:rsidR="00754FA7" w:rsidRDefault="00FF050F" w:rsidP="003A4519">
      <w:r>
        <w:t xml:space="preserve">Los resultados nos indican que la producción científica con mayor factor de impacto son aquellas publicaciones </w:t>
      </w:r>
      <w:r w:rsidR="00B279BA">
        <w:t>que poseen un cuartil Q1 o Q2.</w:t>
      </w:r>
      <w:r w:rsidR="00570C9F">
        <w:t xml:space="preserve"> </w:t>
      </w:r>
      <w:r w:rsidR="00B279BA">
        <w:t>P</w:t>
      </w:r>
      <w:r w:rsidR="00570C9F">
        <w:t xml:space="preserve">or otro lado, las publicaciones que no tienen ni factor de impacto ni cuartiles revelan que, gran parte de la producción científica no está siendo consumida de ninguna manera y </w:t>
      </w:r>
      <w:r w:rsidR="00570C9F">
        <w:lastRenderedPageBreak/>
        <w:t>solo se publican artículos por e</w:t>
      </w:r>
      <w:r w:rsidR="00B279BA">
        <w:t xml:space="preserve">l simple hecho de plasmarlos en una determinada revista o base digital, </w:t>
      </w:r>
      <w:r w:rsidR="00570C9F">
        <w:t xml:space="preserve">demostrando que no </w:t>
      </w:r>
      <w:r w:rsidR="00B279BA">
        <w:t xml:space="preserve">tienen mayor aporte </w:t>
      </w:r>
      <w:r w:rsidR="00570C9F">
        <w:t xml:space="preserve">a la comunidad científica. </w:t>
      </w:r>
    </w:p>
    <w:p w14:paraId="79F588D1" w14:textId="557720C5" w:rsidR="00FF342B" w:rsidRDefault="00754FA7" w:rsidP="003A4519">
      <w:r>
        <w:t xml:space="preserve">En cuanto, a la red de autores </w:t>
      </w:r>
      <w:r w:rsidR="00FF050F">
        <w:t xml:space="preserve">de la sección Dashboard </w:t>
      </w:r>
      <w:r>
        <w:t>se obtiene un gráfico dinámico crea</w:t>
      </w:r>
      <w:r w:rsidR="00264567">
        <w:t>do a partir de la librería High</w:t>
      </w:r>
      <w:r>
        <w:t>charts en el cual obtenemos el total de autores de los artículos divididos según su orden de autor en la publicación.</w:t>
      </w:r>
    </w:p>
    <w:p w14:paraId="44143B4B" w14:textId="77777777" w:rsidR="00FF342B" w:rsidRDefault="00FF342B" w:rsidP="003A4519">
      <w:r>
        <w:rPr>
          <w:noProof/>
          <w:lang w:val="es-EC" w:eastAsia="es-EC"/>
        </w:rPr>
        <w:drawing>
          <wp:inline distT="0" distB="0" distL="0" distR="0" wp14:anchorId="0723B47F" wp14:editId="35535F33">
            <wp:extent cx="5400040" cy="4377055"/>
            <wp:effectExtent l="0" t="0" r="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4377055"/>
                    </a:xfrm>
                    <a:prstGeom prst="rect">
                      <a:avLst/>
                    </a:prstGeom>
                  </pic:spPr>
                </pic:pic>
              </a:graphicData>
            </a:graphic>
          </wp:inline>
        </w:drawing>
      </w:r>
    </w:p>
    <w:p w14:paraId="2A17F73A" w14:textId="23490C54" w:rsidR="00FF342B" w:rsidRDefault="00FF342B" w:rsidP="003A4519">
      <w:r>
        <w:rPr>
          <w:noProof/>
          <w:lang w:val="es-EC" w:eastAsia="es-EC"/>
        </w:rPr>
        <w:drawing>
          <wp:inline distT="0" distB="0" distL="0" distR="0" wp14:anchorId="7262AA1F" wp14:editId="27D2BFF1">
            <wp:extent cx="5400040" cy="353060"/>
            <wp:effectExtent l="0" t="0" r="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53060"/>
                    </a:xfrm>
                    <a:prstGeom prst="rect">
                      <a:avLst/>
                    </a:prstGeom>
                  </pic:spPr>
                </pic:pic>
              </a:graphicData>
            </a:graphic>
          </wp:inline>
        </w:drawing>
      </w:r>
    </w:p>
    <w:p w14:paraId="446ABDF8" w14:textId="0B86FA41" w:rsidR="00264567" w:rsidRDefault="00264567" w:rsidP="00264567">
      <w:pPr>
        <w:pStyle w:val="Figuras"/>
      </w:pPr>
      <w:bookmarkStart w:id="911" w:name="_Toc79761862"/>
      <w:r>
        <w:t>Redes autores por orden de autor</w:t>
      </w:r>
      <w:bookmarkEnd w:id="911"/>
    </w:p>
    <w:p w14:paraId="28436CEC" w14:textId="76ACAB3E" w:rsidR="00754FA7" w:rsidRDefault="00FF342B" w:rsidP="003A4519">
      <w:r>
        <w:t>Como se puede observar en la figura</w:t>
      </w:r>
      <w:r w:rsidR="00264567">
        <w:t xml:space="preserve"> 50</w:t>
      </w:r>
      <w:r>
        <w:t xml:space="preserve">, se tiene el nombre de los autores y representados cada grupo por un color diferente que </w:t>
      </w:r>
      <w:r w:rsidR="00FF050F">
        <w:t>corresponde al</w:t>
      </w:r>
      <w:r>
        <w:t xml:space="preserve"> orden de autor.</w:t>
      </w:r>
    </w:p>
    <w:p w14:paraId="56801AF5" w14:textId="1B912BCD" w:rsidR="00FF342B" w:rsidRDefault="00FF342B" w:rsidP="003A4519">
      <w:pPr>
        <w:rPr>
          <w:lang w:val="es-EC"/>
        </w:rPr>
      </w:pPr>
      <w:r>
        <w:rPr>
          <w:noProof/>
          <w:lang w:val="es-EC" w:eastAsia="es-EC"/>
        </w:rPr>
        <w:lastRenderedPageBreak/>
        <w:drawing>
          <wp:inline distT="0" distB="0" distL="0" distR="0" wp14:anchorId="4516D519" wp14:editId="2D40E507">
            <wp:extent cx="5400040" cy="25431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543175"/>
                    </a:xfrm>
                    <a:prstGeom prst="rect">
                      <a:avLst/>
                    </a:prstGeom>
                  </pic:spPr>
                </pic:pic>
              </a:graphicData>
            </a:graphic>
          </wp:inline>
        </w:drawing>
      </w:r>
    </w:p>
    <w:p w14:paraId="2B4A0DCC" w14:textId="3CC9F609" w:rsidR="00FF342B" w:rsidRDefault="00264567" w:rsidP="00264567">
      <w:pPr>
        <w:pStyle w:val="Figuras"/>
        <w:rPr>
          <w:lang w:val="es-EC"/>
        </w:rPr>
      </w:pPr>
      <w:bookmarkStart w:id="912" w:name="_Toc79761863"/>
      <w:r>
        <w:rPr>
          <w:lang w:val="es-EC"/>
        </w:rPr>
        <w:t>Detalle de un autor de la red de autores</w:t>
      </w:r>
      <w:bookmarkEnd w:id="912"/>
    </w:p>
    <w:p w14:paraId="4E6B96D3" w14:textId="61FFC305" w:rsidR="00FF342B" w:rsidRPr="004C2E3B" w:rsidRDefault="00FF342B" w:rsidP="003A4519">
      <w:pPr>
        <w:rPr>
          <w:lang w:val="es-EC"/>
        </w:rPr>
      </w:pPr>
      <w:r>
        <w:rPr>
          <w:lang w:val="es-EC"/>
        </w:rPr>
        <w:t xml:space="preserve">Si </w:t>
      </w:r>
      <w:r w:rsidR="00FF050F">
        <w:rPr>
          <w:lang w:val="es-EC"/>
        </w:rPr>
        <w:t xml:space="preserve">posiciona sobre </w:t>
      </w:r>
      <w:r>
        <w:rPr>
          <w:lang w:val="es-EC"/>
        </w:rPr>
        <w:t>un circulo se detalla el número de publicaciones que tiene ese autor como se observa en la figura</w:t>
      </w:r>
      <w:r w:rsidR="00264567">
        <w:rPr>
          <w:lang w:val="es-EC"/>
        </w:rPr>
        <w:t xml:space="preserve"> 51</w:t>
      </w:r>
      <w:r>
        <w:rPr>
          <w:lang w:val="es-EC"/>
        </w:rPr>
        <w:t xml:space="preserve">, </w:t>
      </w:r>
      <w:r w:rsidR="00264567">
        <w:rPr>
          <w:lang w:val="es-EC"/>
        </w:rPr>
        <w:t>a</w:t>
      </w:r>
      <w:r>
        <w:rPr>
          <w:lang w:val="es-EC"/>
        </w:rPr>
        <w:t xml:space="preserve">demás se puede observar que la mayor cantidad de </w:t>
      </w:r>
      <w:r w:rsidR="00264567">
        <w:rPr>
          <w:lang w:val="es-EC"/>
        </w:rPr>
        <w:t>publicaciones pertenecen a los círculos más grandes, así como también a los que presentan un nombre dentro del mismo, ya que si un autor posee menos de tres publicaciones no se visualizará el nombre de este al menos que se posicione el mouse sobre el círculo sobre el cual se desea obtener el detalle.</w:t>
      </w:r>
      <w:r w:rsidR="00FF050F">
        <w:rPr>
          <w:lang w:val="es-EC"/>
        </w:rPr>
        <w:t xml:space="preserve"> Estos resultados a más de ser informativos también resaltan a los investigadores con </w:t>
      </w:r>
      <w:r w:rsidR="00BD5B24">
        <w:rPr>
          <w:lang w:val="es-EC"/>
        </w:rPr>
        <w:t xml:space="preserve">mayor </w:t>
      </w:r>
      <w:r w:rsidR="00FF050F">
        <w:rPr>
          <w:lang w:val="es-EC"/>
        </w:rPr>
        <w:t>producción científica.</w:t>
      </w:r>
    </w:p>
    <w:p w14:paraId="148BD8DE" w14:textId="03C520E6" w:rsidR="008D277E" w:rsidRPr="008D277E" w:rsidRDefault="008D277E" w:rsidP="008D277E">
      <w:pPr>
        <w:rPr>
          <w:lang w:val="es-EC"/>
        </w:rPr>
      </w:pPr>
    </w:p>
    <w:p w14:paraId="4844CF95" w14:textId="4B3CA3C0" w:rsidR="00E77FA9" w:rsidRPr="00647A95" w:rsidRDefault="00E77FA9" w:rsidP="00E77FA9">
      <w:pPr>
        <w:pStyle w:val="Ttulo1"/>
        <w:rPr>
          <w:lang w:val="es-EC"/>
        </w:rPr>
      </w:pPr>
      <w:bookmarkStart w:id="913" w:name="_Toc79763415"/>
      <w:r w:rsidRPr="00647A95">
        <w:rPr>
          <w:lang w:val="es-EC"/>
        </w:rPr>
        <w:t xml:space="preserve">Capítulo 6: </w:t>
      </w:r>
      <w:r w:rsidR="004452E4" w:rsidRPr="00647A95">
        <w:rPr>
          <w:lang w:val="es-EC"/>
        </w:rPr>
        <w:t>Conclusiones y Recomendaciones</w:t>
      </w:r>
      <w:bookmarkEnd w:id="913"/>
      <w:r w:rsidRPr="00647A95">
        <w:rPr>
          <w:lang w:val="es-EC"/>
        </w:rPr>
        <w:t xml:space="preserve"> </w:t>
      </w:r>
    </w:p>
    <w:p w14:paraId="6EDA503B" w14:textId="77777777" w:rsidR="00E77FA9" w:rsidRPr="00647A95" w:rsidRDefault="00E77FA9" w:rsidP="00E77FA9">
      <w:pPr>
        <w:rPr>
          <w:lang w:val="es-EC"/>
        </w:rPr>
      </w:pPr>
    </w:p>
    <w:p w14:paraId="76182D31" w14:textId="36CFCF4A" w:rsidR="008E394C" w:rsidRPr="00647A95" w:rsidRDefault="008E394C" w:rsidP="008E394C">
      <w:pPr>
        <w:rPr>
          <w:lang w:val="es-EC"/>
        </w:rPr>
      </w:pPr>
      <w:r w:rsidRPr="00647A95">
        <w:rPr>
          <w:lang w:val="es-EC"/>
        </w:rPr>
        <w:t xml:space="preserve">Dentro de este capítulo se presentan las conclusiones obtenidas en la ejecución de este trabajo de </w:t>
      </w:r>
      <w:r w:rsidR="00627DC7" w:rsidRPr="00647A95">
        <w:rPr>
          <w:lang w:val="es-EC"/>
        </w:rPr>
        <w:t>titulación</w:t>
      </w:r>
      <w:r w:rsidRPr="00647A95">
        <w:rPr>
          <w:lang w:val="es-EC"/>
        </w:rPr>
        <w:t>, además, se plantean ciertas líneas de investigación y trabajos futuros que pueden surgir.</w:t>
      </w:r>
    </w:p>
    <w:p w14:paraId="3791D212" w14:textId="77777777" w:rsidR="00630E38" w:rsidRPr="00647A95" w:rsidRDefault="00630E38" w:rsidP="00B2768C">
      <w:pPr>
        <w:pStyle w:val="Prrafodelista"/>
        <w:keepNext/>
        <w:keepLines/>
        <w:numPr>
          <w:ilvl w:val="0"/>
          <w:numId w:val="2"/>
        </w:numPr>
        <w:spacing w:before="400" w:after="360"/>
        <w:contextualSpacing w:val="0"/>
        <w:outlineLvl w:val="1"/>
        <w:rPr>
          <w:rFonts w:eastAsiaTheme="majorEastAsia" w:cstheme="majorBidi"/>
          <w:b/>
          <w:vanish/>
          <w:sz w:val="32"/>
          <w:szCs w:val="26"/>
          <w:lang w:val="es-EC"/>
        </w:rPr>
      </w:pPr>
      <w:bookmarkStart w:id="914" w:name="_Toc67232770"/>
      <w:bookmarkStart w:id="915" w:name="_Toc67237145"/>
      <w:bookmarkStart w:id="916" w:name="_Toc67237207"/>
      <w:bookmarkStart w:id="917" w:name="_Toc67237464"/>
      <w:bookmarkStart w:id="918" w:name="_Toc67237750"/>
      <w:bookmarkStart w:id="919" w:name="_Toc67237812"/>
      <w:bookmarkStart w:id="920" w:name="_Toc67238017"/>
      <w:bookmarkStart w:id="921" w:name="_Toc67238180"/>
      <w:bookmarkStart w:id="922" w:name="_Toc67238249"/>
      <w:bookmarkStart w:id="923" w:name="_Toc67238391"/>
      <w:bookmarkStart w:id="924" w:name="_Toc67238612"/>
      <w:bookmarkStart w:id="925" w:name="_Toc67238695"/>
      <w:bookmarkStart w:id="926" w:name="_Toc67239483"/>
      <w:bookmarkStart w:id="927" w:name="_Toc67241538"/>
      <w:bookmarkStart w:id="928" w:name="_Toc67243096"/>
      <w:bookmarkStart w:id="929" w:name="_Toc67243158"/>
      <w:bookmarkStart w:id="930" w:name="_Toc67243361"/>
      <w:bookmarkStart w:id="931" w:name="_Toc67248277"/>
      <w:bookmarkStart w:id="932" w:name="_Toc67248395"/>
      <w:bookmarkStart w:id="933" w:name="_Toc67249797"/>
      <w:bookmarkStart w:id="934" w:name="_Toc67254258"/>
      <w:bookmarkStart w:id="935" w:name="_Toc67256502"/>
      <w:bookmarkStart w:id="936" w:name="_Toc67256800"/>
      <w:bookmarkStart w:id="937" w:name="_Toc67435623"/>
      <w:bookmarkStart w:id="938" w:name="_Toc67436044"/>
      <w:bookmarkStart w:id="939" w:name="_Toc67523094"/>
      <w:bookmarkStart w:id="940" w:name="_Toc67523245"/>
      <w:bookmarkStart w:id="941" w:name="_Toc67523384"/>
      <w:bookmarkStart w:id="942" w:name="_Toc67523732"/>
      <w:bookmarkStart w:id="943" w:name="_Toc67523935"/>
      <w:bookmarkStart w:id="944" w:name="_Toc67524012"/>
      <w:bookmarkStart w:id="945" w:name="_Toc67524080"/>
      <w:bookmarkStart w:id="946" w:name="_Toc67524148"/>
      <w:bookmarkStart w:id="947" w:name="_Toc67524216"/>
      <w:bookmarkStart w:id="948" w:name="_Toc67524284"/>
      <w:bookmarkStart w:id="949" w:name="_Toc67524352"/>
      <w:bookmarkStart w:id="950" w:name="_Toc67524463"/>
      <w:bookmarkStart w:id="951" w:name="_Toc67524574"/>
      <w:bookmarkStart w:id="952" w:name="_Toc67524642"/>
      <w:bookmarkStart w:id="953" w:name="_Toc67524710"/>
      <w:bookmarkStart w:id="954" w:name="_Toc67524866"/>
      <w:bookmarkStart w:id="955" w:name="_Toc67525075"/>
      <w:bookmarkStart w:id="956" w:name="_Toc67525673"/>
      <w:bookmarkStart w:id="957" w:name="_Toc67525845"/>
      <w:bookmarkStart w:id="958" w:name="_Toc67526451"/>
      <w:bookmarkStart w:id="959" w:name="_Toc67526571"/>
      <w:bookmarkStart w:id="960" w:name="_Toc67526639"/>
      <w:bookmarkStart w:id="961" w:name="_Toc67526707"/>
      <w:bookmarkStart w:id="962" w:name="_Toc67526945"/>
      <w:bookmarkStart w:id="963" w:name="_Toc67527046"/>
      <w:bookmarkStart w:id="964" w:name="_Toc67527193"/>
      <w:bookmarkStart w:id="965" w:name="_Toc67528096"/>
      <w:bookmarkStart w:id="966" w:name="_Toc67528201"/>
      <w:bookmarkStart w:id="967" w:name="_Toc67528270"/>
      <w:bookmarkStart w:id="968" w:name="_Toc67528339"/>
      <w:bookmarkStart w:id="969" w:name="_Toc67528408"/>
      <w:bookmarkStart w:id="970" w:name="_Toc67528606"/>
      <w:bookmarkStart w:id="971" w:name="_Toc67528477"/>
      <w:bookmarkStart w:id="972" w:name="_Toc67528768"/>
      <w:bookmarkStart w:id="973" w:name="_Toc67679273"/>
      <w:bookmarkStart w:id="974" w:name="_Toc67679429"/>
      <w:bookmarkStart w:id="975" w:name="_Toc69382203"/>
      <w:bookmarkStart w:id="976" w:name="_Toc69382332"/>
      <w:bookmarkStart w:id="977" w:name="_Toc75797198"/>
      <w:bookmarkStart w:id="978" w:name="_Toc75813790"/>
      <w:bookmarkStart w:id="979" w:name="_Toc77095471"/>
      <w:bookmarkStart w:id="980" w:name="_Toc77162510"/>
      <w:bookmarkStart w:id="981" w:name="_Toc77168594"/>
      <w:bookmarkStart w:id="982" w:name="_Toc77172244"/>
      <w:bookmarkStart w:id="983" w:name="_Toc78742879"/>
      <w:bookmarkStart w:id="984" w:name="_Toc79761809"/>
      <w:bookmarkStart w:id="985" w:name="_Toc79763416"/>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14:paraId="42D7E8A7" w14:textId="315B28DD" w:rsidR="00FA4FF6" w:rsidRPr="00647A95" w:rsidRDefault="00264567" w:rsidP="00264567">
      <w:pPr>
        <w:pStyle w:val="Ttulo2"/>
        <w:numPr>
          <w:ilvl w:val="0"/>
          <w:numId w:val="0"/>
        </w:numPr>
        <w:rPr>
          <w:lang w:val="es-EC"/>
        </w:rPr>
      </w:pPr>
      <w:bookmarkStart w:id="986" w:name="_Toc67232771"/>
      <w:bookmarkStart w:id="987" w:name="_Toc67528607"/>
      <w:bookmarkStart w:id="988" w:name="_Toc79763417"/>
      <w:r>
        <w:rPr>
          <w:lang w:val="es-EC"/>
        </w:rPr>
        <w:t xml:space="preserve">6.1   </w:t>
      </w:r>
      <w:r w:rsidR="00630E38" w:rsidRPr="00647A95">
        <w:rPr>
          <w:lang w:val="es-EC"/>
        </w:rPr>
        <w:t>Conclusiones finales</w:t>
      </w:r>
      <w:bookmarkEnd w:id="986"/>
      <w:bookmarkEnd w:id="987"/>
      <w:bookmarkEnd w:id="988"/>
    </w:p>
    <w:p w14:paraId="2BBA100F" w14:textId="18420F68" w:rsidR="00630E38" w:rsidRPr="00647A95" w:rsidRDefault="00264567" w:rsidP="00264567">
      <w:pPr>
        <w:pStyle w:val="Ttulo2"/>
        <w:numPr>
          <w:ilvl w:val="0"/>
          <w:numId w:val="0"/>
        </w:numPr>
        <w:rPr>
          <w:lang w:val="es-EC"/>
        </w:rPr>
      </w:pPr>
      <w:bookmarkStart w:id="989" w:name="_Toc67232772"/>
      <w:bookmarkStart w:id="990" w:name="_Toc67528608"/>
      <w:bookmarkStart w:id="991" w:name="_Toc79763418"/>
      <w:r>
        <w:rPr>
          <w:lang w:val="es-EC"/>
        </w:rPr>
        <w:t xml:space="preserve">6.2   </w:t>
      </w:r>
      <w:r w:rsidR="0014572D" w:rsidRPr="00647A95">
        <w:rPr>
          <w:lang w:val="es-EC"/>
        </w:rPr>
        <w:t>Líneas de</w:t>
      </w:r>
      <w:r w:rsidR="00630E38" w:rsidRPr="00647A95">
        <w:rPr>
          <w:lang w:val="es-EC"/>
        </w:rPr>
        <w:t xml:space="preserve"> trabajos futuros</w:t>
      </w:r>
      <w:bookmarkEnd w:id="989"/>
      <w:bookmarkEnd w:id="990"/>
      <w:bookmarkEnd w:id="991"/>
    </w:p>
    <w:p w14:paraId="2A57514D" w14:textId="346C2060" w:rsidR="00E4612F" w:rsidRPr="00647A95" w:rsidRDefault="00E4612F" w:rsidP="00630E38">
      <w:pPr>
        <w:rPr>
          <w:lang w:val="es-EC"/>
        </w:rPr>
      </w:pPr>
    </w:p>
    <w:p w14:paraId="3008BFB9" w14:textId="77777777" w:rsidR="007410A4" w:rsidRPr="00647A95" w:rsidRDefault="007410A4" w:rsidP="00CC07D3">
      <w:pPr>
        <w:rPr>
          <w:lang w:val="es-EC"/>
        </w:rPr>
      </w:pPr>
      <w:bookmarkStart w:id="992" w:name="_Toc67528610"/>
    </w:p>
    <w:p w14:paraId="523A2206" w14:textId="77777777" w:rsidR="00B00F3A" w:rsidRPr="00647A95" w:rsidRDefault="00B00F3A" w:rsidP="00CC07D3">
      <w:pPr>
        <w:rPr>
          <w:lang w:val="es-EC"/>
        </w:rPr>
      </w:pPr>
    </w:p>
    <w:p w14:paraId="7894ABB8" w14:textId="77777777" w:rsidR="00B00F3A" w:rsidRPr="00647A95" w:rsidRDefault="00B00F3A" w:rsidP="00CC07D3">
      <w:pPr>
        <w:rPr>
          <w:lang w:val="es-EC"/>
        </w:rPr>
      </w:pPr>
    </w:p>
    <w:p w14:paraId="7ACE4352" w14:textId="77777777" w:rsidR="00FB291E" w:rsidRPr="004C2E3B" w:rsidRDefault="00FB291E" w:rsidP="00FB291E">
      <w:pPr>
        <w:pStyle w:val="Ttulo1"/>
        <w:rPr>
          <w:lang w:val="en-US"/>
          <w:rPrChange w:id="993" w:author="Lorena Siguenza" w:date="2021-09-06T23:03:00Z">
            <w:rPr>
              <w:lang w:val="es-EC"/>
            </w:rPr>
          </w:rPrChange>
        </w:rPr>
      </w:pPr>
      <w:bookmarkStart w:id="994" w:name="_Toc67528609"/>
      <w:bookmarkStart w:id="995" w:name="_Toc67232773"/>
      <w:bookmarkStart w:id="996" w:name="_Toc79763419"/>
      <w:r w:rsidRPr="004C2E3B">
        <w:rPr>
          <w:lang w:val="en-US"/>
          <w:rPrChange w:id="997" w:author="Lorena Siguenza" w:date="2021-09-06T23:03:00Z">
            <w:rPr>
              <w:lang w:val="es-EC"/>
            </w:rPr>
          </w:rPrChange>
        </w:rPr>
        <w:t>Bibliografía</w:t>
      </w:r>
      <w:bookmarkEnd w:id="994"/>
      <w:bookmarkEnd w:id="995"/>
      <w:bookmarkEnd w:id="996"/>
    </w:p>
    <w:p w14:paraId="5AC7F5A6" w14:textId="0006AB0D" w:rsidR="00626545" w:rsidRPr="00647A95" w:rsidRDefault="007410A4" w:rsidP="00626545">
      <w:pPr>
        <w:widowControl w:val="0"/>
        <w:autoSpaceDE w:val="0"/>
        <w:autoSpaceDN w:val="0"/>
        <w:adjustRightInd w:val="0"/>
        <w:spacing w:line="240" w:lineRule="auto"/>
        <w:ind w:left="480" w:hanging="480"/>
        <w:rPr>
          <w:rFonts w:cs="Arial"/>
          <w:noProof/>
          <w:szCs w:val="24"/>
          <w:lang w:val="es-EC"/>
        </w:rPr>
      </w:pPr>
      <w:r w:rsidRPr="00647A95">
        <w:rPr>
          <w:lang w:val="es-EC"/>
        </w:rPr>
        <w:fldChar w:fldCharType="begin" w:fldLock="1"/>
      </w:r>
      <w:r w:rsidRPr="004C2E3B">
        <w:rPr>
          <w:lang w:val="en-US"/>
          <w:rPrChange w:id="998" w:author="Lorena Siguenza" w:date="2021-09-06T23:03:00Z">
            <w:rPr>
              <w:lang w:val="es-EC"/>
            </w:rPr>
          </w:rPrChange>
        </w:rPr>
        <w:instrText xml:space="preserve">ADDIN Mendeley Bibliography CSL_BIBLIOGRAPHY </w:instrText>
      </w:r>
      <w:r w:rsidRPr="00647A95">
        <w:rPr>
          <w:lang w:val="es-EC"/>
        </w:rPr>
        <w:fldChar w:fldCharType="separate"/>
      </w:r>
      <w:r w:rsidR="00626545" w:rsidRPr="004C2E3B">
        <w:rPr>
          <w:rFonts w:cs="Arial"/>
          <w:noProof/>
          <w:szCs w:val="24"/>
          <w:lang w:val="en-US"/>
          <w:rPrChange w:id="999" w:author="Lorena Siguenza" w:date="2021-09-06T23:03:00Z">
            <w:rPr>
              <w:rFonts w:cs="Arial"/>
              <w:noProof/>
              <w:szCs w:val="24"/>
              <w:lang w:val="es-EC"/>
            </w:rPr>
          </w:rPrChange>
        </w:rPr>
        <w:t xml:space="preserve">Abramo, G. (2017). Bibliometric evaluation of research performance: Where do we stand? </w:t>
      </w:r>
      <w:r w:rsidR="00626545" w:rsidRPr="00647A95">
        <w:rPr>
          <w:rFonts w:cs="Arial"/>
          <w:i/>
          <w:iCs/>
          <w:noProof/>
          <w:szCs w:val="24"/>
          <w:lang w:val="es-EC"/>
        </w:rPr>
        <w:t>Voprosy Obrazovaniya</w:t>
      </w:r>
      <w:r w:rsidR="00626545" w:rsidRPr="00647A95">
        <w:rPr>
          <w:rFonts w:cs="Arial"/>
          <w:noProof/>
          <w:szCs w:val="24"/>
          <w:lang w:val="es-EC"/>
        </w:rPr>
        <w:t xml:space="preserve">, </w:t>
      </w:r>
      <w:r w:rsidR="00626545" w:rsidRPr="00647A95">
        <w:rPr>
          <w:rFonts w:cs="Arial"/>
          <w:i/>
          <w:iCs/>
          <w:noProof/>
          <w:szCs w:val="24"/>
          <w:lang w:val="es-EC"/>
        </w:rPr>
        <w:t>2017</w:t>
      </w:r>
      <w:r w:rsidR="00626545" w:rsidRPr="00647A95">
        <w:rPr>
          <w:rFonts w:cs="Arial"/>
          <w:noProof/>
          <w:szCs w:val="24"/>
          <w:lang w:val="es-EC"/>
        </w:rPr>
        <w:t>(1), 112–127. https://doi.org/10.17323/1814-9545-2017-1-112-127</w:t>
      </w:r>
    </w:p>
    <w:p w14:paraId="4427D2D2"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Aenta. (2011). </w:t>
      </w:r>
      <w:r w:rsidRPr="00647A95">
        <w:rPr>
          <w:rFonts w:cs="Arial"/>
          <w:i/>
          <w:iCs/>
          <w:noProof/>
          <w:szCs w:val="24"/>
          <w:lang w:val="es-EC"/>
        </w:rPr>
        <w:t>Sistema de gestión para evaluar y monitorear publicaciones científicas en la AENTA</w:t>
      </w:r>
      <w:r w:rsidRPr="00647A95">
        <w:rPr>
          <w:rFonts w:cs="Arial"/>
          <w:noProof/>
          <w:szCs w:val="24"/>
          <w:lang w:val="es-EC"/>
        </w:rPr>
        <w:t>.</w:t>
      </w:r>
    </w:p>
    <w:p w14:paraId="46CFA33F"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000" w:author="Lorena Siguenza" w:date="2021-09-06T23:03:00Z">
            <w:rPr>
              <w:rFonts w:cs="Arial"/>
              <w:noProof/>
              <w:szCs w:val="24"/>
              <w:lang w:val="es-EC"/>
            </w:rPr>
          </w:rPrChange>
        </w:rPr>
      </w:pPr>
      <w:r w:rsidRPr="004C2E3B">
        <w:rPr>
          <w:rFonts w:cs="Arial"/>
          <w:noProof/>
          <w:szCs w:val="24"/>
          <w:lang w:val="en-US"/>
          <w:rPrChange w:id="1001" w:author="Lorena Siguenza" w:date="2021-09-06T23:03:00Z">
            <w:rPr>
              <w:rFonts w:cs="Arial"/>
              <w:noProof/>
              <w:szCs w:val="24"/>
              <w:lang w:val="es-EC"/>
            </w:rPr>
          </w:rPrChange>
        </w:rPr>
        <w:t xml:space="preserve">Aggarwal, C. C. (2015). </w:t>
      </w:r>
      <w:r w:rsidRPr="004C2E3B">
        <w:rPr>
          <w:rFonts w:cs="Arial"/>
          <w:i/>
          <w:iCs/>
          <w:noProof/>
          <w:szCs w:val="24"/>
          <w:lang w:val="en-US"/>
          <w:rPrChange w:id="1002" w:author="Lorena Siguenza" w:date="2021-09-06T23:03:00Z">
            <w:rPr>
              <w:rFonts w:cs="Arial"/>
              <w:i/>
              <w:iCs/>
              <w:noProof/>
              <w:szCs w:val="24"/>
              <w:lang w:val="es-EC"/>
            </w:rPr>
          </w:rPrChange>
        </w:rPr>
        <w:t>Data Mining: The Textbook</w:t>
      </w:r>
      <w:r w:rsidRPr="004C2E3B">
        <w:rPr>
          <w:rFonts w:cs="Arial"/>
          <w:noProof/>
          <w:szCs w:val="24"/>
          <w:lang w:val="en-US"/>
          <w:rPrChange w:id="1003" w:author="Lorena Siguenza" w:date="2021-09-06T23:03:00Z">
            <w:rPr>
              <w:rFonts w:cs="Arial"/>
              <w:noProof/>
              <w:szCs w:val="24"/>
              <w:lang w:val="es-EC"/>
            </w:rPr>
          </w:rPrChange>
        </w:rPr>
        <w:t>. Springer International Publishing. https://doi.org/10.1007/978-3-319-14142-8</w:t>
      </w:r>
    </w:p>
    <w:p w14:paraId="26B68360"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Alvarado, R. U. (1999). La ley de Lotka y la literatura de bibliometría. </w:t>
      </w:r>
      <w:r w:rsidRPr="00647A95">
        <w:rPr>
          <w:rFonts w:cs="Arial"/>
          <w:i/>
          <w:iCs/>
          <w:noProof/>
          <w:szCs w:val="24"/>
          <w:lang w:val="es-EC"/>
        </w:rPr>
        <w:t>Investigación Bibliotecológica</w:t>
      </w:r>
      <w:r w:rsidRPr="00647A95">
        <w:rPr>
          <w:rFonts w:cs="Arial"/>
          <w:noProof/>
          <w:szCs w:val="24"/>
          <w:lang w:val="es-EC"/>
        </w:rPr>
        <w:t xml:space="preserve">, </w:t>
      </w:r>
      <w:r w:rsidRPr="00647A95">
        <w:rPr>
          <w:rFonts w:cs="Arial"/>
          <w:i/>
          <w:iCs/>
          <w:noProof/>
          <w:szCs w:val="24"/>
          <w:lang w:val="es-EC"/>
        </w:rPr>
        <w:t>13</w:t>
      </w:r>
      <w:r w:rsidRPr="00647A95">
        <w:rPr>
          <w:rFonts w:cs="Arial"/>
          <w:noProof/>
          <w:szCs w:val="24"/>
          <w:lang w:val="es-EC"/>
        </w:rPr>
        <w:t>(27), 125–141. https://dialnet.unirioja.es/servlet/articulo?codigo=962863</w:t>
      </w:r>
    </w:p>
    <w:p w14:paraId="42DACB66"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Alvarado, R. U. (2016). El crecimiento de la literatura sobre la ley de Bradford. </w:t>
      </w:r>
      <w:r w:rsidRPr="00647A95">
        <w:rPr>
          <w:rFonts w:cs="Arial"/>
          <w:i/>
          <w:iCs/>
          <w:noProof/>
          <w:szCs w:val="24"/>
          <w:lang w:val="es-EC"/>
        </w:rPr>
        <w:t>Investigación Bibliotecológica</w:t>
      </w:r>
      <w:r w:rsidRPr="00647A95">
        <w:rPr>
          <w:rFonts w:cs="Arial"/>
          <w:noProof/>
          <w:szCs w:val="24"/>
          <w:lang w:val="es-EC"/>
        </w:rPr>
        <w:t xml:space="preserve">, </w:t>
      </w:r>
      <w:r w:rsidRPr="00647A95">
        <w:rPr>
          <w:rFonts w:cs="Arial"/>
          <w:i/>
          <w:iCs/>
          <w:noProof/>
          <w:szCs w:val="24"/>
          <w:lang w:val="es-EC"/>
        </w:rPr>
        <w:t>30</w:t>
      </w:r>
      <w:r w:rsidRPr="00647A95">
        <w:rPr>
          <w:rFonts w:cs="Arial"/>
          <w:noProof/>
          <w:szCs w:val="24"/>
          <w:lang w:val="es-EC"/>
        </w:rPr>
        <w:t>(68), 51–72. https://dialnet.unirioja.es/servlet/articulo?codigo=5820273</w:t>
      </w:r>
    </w:p>
    <w:p w14:paraId="5EB9D382"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Alvarado, R. U., &amp; Arango, C. R. (2011). La ley de Zipf y el punto de transición de Goffman en la indización automática. </w:t>
      </w:r>
      <w:r w:rsidRPr="00647A95">
        <w:rPr>
          <w:rFonts w:cs="Arial"/>
          <w:i/>
          <w:iCs/>
          <w:noProof/>
          <w:szCs w:val="24"/>
          <w:lang w:val="es-EC"/>
        </w:rPr>
        <w:t>Investigación Bibliotecológica</w:t>
      </w:r>
      <w:r w:rsidRPr="00647A95">
        <w:rPr>
          <w:rFonts w:cs="Arial"/>
          <w:noProof/>
          <w:szCs w:val="24"/>
          <w:lang w:val="es-EC"/>
        </w:rPr>
        <w:t xml:space="preserve">, </w:t>
      </w:r>
      <w:r w:rsidRPr="00647A95">
        <w:rPr>
          <w:rFonts w:cs="Arial"/>
          <w:i/>
          <w:iCs/>
          <w:noProof/>
          <w:szCs w:val="24"/>
          <w:lang w:val="es-EC"/>
        </w:rPr>
        <w:t>25</w:t>
      </w:r>
      <w:r w:rsidRPr="00647A95">
        <w:rPr>
          <w:rFonts w:cs="Arial"/>
          <w:noProof/>
          <w:szCs w:val="24"/>
          <w:lang w:val="es-EC"/>
        </w:rPr>
        <w:t>(54), 71–92. https://dialnet.unirioja.es/servlet/articulo?codigo=5817230</w:t>
      </w:r>
    </w:p>
    <w:p w14:paraId="19F3F8B2"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004" w:author="Lorena Siguenza" w:date="2021-09-06T23:03:00Z">
            <w:rPr>
              <w:rFonts w:cs="Arial"/>
              <w:noProof/>
              <w:szCs w:val="24"/>
              <w:lang w:val="es-EC"/>
            </w:rPr>
          </w:rPrChange>
        </w:rPr>
      </w:pPr>
      <w:r w:rsidRPr="00647A95">
        <w:rPr>
          <w:rFonts w:cs="Arial"/>
          <w:noProof/>
          <w:szCs w:val="24"/>
          <w:lang w:val="es-EC"/>
        </w:rPr>
        <w:t xml:space="preserve">B S, M., &amp; Rajgoli, I. (2017). </w:t>
      </w:r>
      <w:r w:rsidRPr="004C2E3B">
        <w:rPr>
          <w:rFonts w:cs="Arial"/>
          <w:noProof/>
          <w:szCs w:val="24"/>
          <w:lang w:val="en-US"/>
          <w:rPrChange w:id="1005" w:author="Lorena Siguenza" w:date="2021-09-06T23:03:00Z">
            <w:rPr>
              <w:rFonts w:cs="Arial"/>
              <w:noProof/>
              <w:szCs w:val="24"/>
              <w:lang w:val="es-EC"/>
            </w:rPr>
          </w:rPrChange>
        </w:rPr>
        <w:t xml:space="preserve">Mapping of Scholarly Communication in Publications of the Astronomical Society of Australia, Publications of the Astronomical Society of Japan , and Publications of the Astronomical Society of the Pacific : A Bibliometric Approach. </w:t>
      </w:r>
      <w:r w:rsidRPr="004C2E3B">
        <w:rPr>
          <w:rFonts w:cs="Arial"/>
          <w:i/>
          <w:iCs/>
          <w:noProof/>
          <w:szCs w:val="24"/>
          <w:lang w:val="en-US"/>
          <w:rPrChange w:id="1006" w:author="Lorena Siguenza" w:date="2021-09-06T23:03:00Z">
            <w:rPr>
              <w:rFonts w:cs="Arial"/>
              <w:i/>
              <w:iCs/>
              <w:noProof/>
              <w:szCs w:val="24"/>
              <w:lang w:val="es-EC"/>
            </w:rPr>
          </w:rPrChange>
        </w:rPr>
        <w:t>Science \&amp; Technology Libraries</w:t>
      </w:r>
      <w:r w:rsidRPr="004C2E3B">
        <w:rPr>
          <w:rFonts w:cs="Arial"/>
          <w:noProof/>
          <w:szCs w:val="24"/>
          <w:lang w:val="en-US"/>
          <w:rPrChange w:id="1007" w:author="Lorena Siguenza" w:date="2021-09-06T23:03:00Z">
            <w:rPr>
              <w:rFonts w:cs="Arial"/>
              <w:noProof/>
              <w:szCs w:val="24"/>
              <w:lang w:val="es-EC"/>
            </w:rPr>
          </w:rPrChange>
        </w:rPr>
        <w:t xml:space="preserve">, </w:t>
      </w:r>
      <w:r w:rsidRPr="004C2E3B">
        <w:rPr>
          <w:rFonts w:cs="Arial"/>
          <w:i/>
          <w:iCs/>
          <w:noProof/>
          <w:szCs w:val="24"/>
          <w:lang w:val="en-US"/>
          <w:rPrChange w:id="1008" w:author="Lorena Siguenza" w:date="2021-09-06T23:03:00Z">
            <w:rPr>
              <w:rFonts w:cs="Arial"/>
              <w:i/>
              <w:iCs/>
              <w:noProof/>
              <w:szCs w:val="24"/>
              <w:lang w:val="es-EC"/>
            </w:rPr>
          </w:rPrChange>
        </w:rPr>
        <w:t>36</w:t>
      </w:r>
      <w:r w:rsidRPr="004C2E3B">
        <w:rPr>
          <w:rFonts w:cs="Arial"/>
          <w:noProof/>
          <w:szCs w:val="24"/>
          <w:lang w:val="en-US"/>
          <w:rPrChange w:id="1009" w:author="Lorena Siguenza" w:date="2021-09-06T23:03:00Z">
            <w:rPr>
              <w:rFonts w:cs="Arial"/>
              <w:noProof/>
              <w:szCs w:val="24"/>
              <w:lang w:val="es-EC"/>
            </w:rPr>
          </w:rPrChange>
        </w:rPr>
        <w:t>, 351. https://doi.org/10.1080/0194262X.2017.1368427</w:t>
      </w:r>
    </w:p>
    <w:p w14:paraId="3F988FAB"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010" w:author="Lorena Siguenza" w:date="2021-09-06T23:03:00Z">
            <w:rPr>
              <w:rFonts w:cs="Arial"/>
              <w:noProof/>
              <w:szCs w:val="24"/>
              <w:lang w:val="es-EC"/>
            </w:rPr>
          </w:rPrChange>
        </w:rPr>
      </w:pPr>
      <w:r w:rsidRPr="004C2E3B">
        <w:rPr>
          <w:rFonts w:cs="Arial"/>
          <w:noProof/>
          <w:szCs w:val="24"/>
          <w:lang w:val="en-US"/>
          <w:rPrChange w:id="1011" w:author="Lorena Siguenza" w:date="2021-09-06T23:03:00Z">
            <w:rPr>
              <w:rFonts w:cs="Arial"/>
              <w:noProof/>
              <w:szCs w:val="24"/>
              <w:lang w:val="es-EC"/>
            </w:rPr>
          </w:rPrChange>
        </w:rPr>
        <w:t xml:space="preserve">Babatunde, T., Alhassan, J., &amp; Dr, B. (2020). </w:t>
      </w:r>
      <w:r w:rsidRPr="004C2E3B">
        <w:rPr>
          <w:rFonts w:cs="Arial"/>
          <w:i/>
          <w:iCs/>
          <w:noProof/>
          <w:szCs w:val="24"/>
          <w:lang w:val="en-US"/>
          <w:rPrChange w:id="1012" w:author="Lorena Siguenza" w:date="2021-09-06T23:03:00Z">
            <w:rPr>
              <w:rFonts w:cs="Arial"/>
              <w:i/>
              <w:iCs/>
              <w:noProof/>
              <w:szCs w:val="24"/>
              <w:lang w:val="es-EC"/>
            </w:rPr>
          </w:rPrChange>
        </w:rPr>
        <w:t xml:space="preserve">Effective Resource Sharing </w:t>
      </w:r>
      <w:r w:rsidRPr="004C2E3B">
        <w:rPr>
          <w:rFonts w:cs="Arial"/>
          <w:i/>
          <w:iCs/>
          <w:noProof/>
          <w:szCs w:val="24"/>
          <w:lang w:val="en-US"/>
          <w:rPrChange w:id="1013" w:author="Lorena Siguenza" w:date="2021-09-06T23:03:00Z">
            <w:rPr>
              <w:rFonts w:cs="Arial"/>
              <w:i/>
              <w:iCs/>
              <w:noProof/>
              <w:szCs w:val="24"/>
              <w:lang w:val="es-EC"/>
            </w:rPr>
          </w:rPrChange>
        </w:rPr>
        <w:lastRenderedPageBreak/>
        <w:t>Services In University Libraries In North Central Nigeria</w:t>
      </w:r>
      <w:r w:rsidRPr="004C2E3B">
        <w:rPr>
          <w:rFonts w:cs="Arial"/>
          <w:noProof/>
          <w:szCs w:val="24"/>
          <w:lang w:val="en-US"/>
          <w:rPrChange w:id="1014" w:author="Lorena Siguenza" w:date="2021-09-06T23:03:00Z">
            <w:rPr>
              <w:rFonts w:cs="Arial"/>
              <w:noProof/>
              <w:szCs w:val="24"/>
              <w:lang w:val="es-EC"/>
            </w:rPr>
          </w:rPrChange>
        </w:rPr>
        <w:t>.</w:t>
      </w:r>
    </w:p>
    <w:p w14:paraId="5ACC6624"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015" w:author="Lorena Siguenza" w:date="2021-09-06T23:03:00Z">
            <w:rPr>
              <w:rFonts w:cs="Arial"/>
              <w:noProof/>
              <w:szCs w:val="24"/>
              <w:lang w:val="es-EC"/>
            </w:rPr>
          </w:rPrChange>
        </w:rPr>
      </w:pPr>
      <w:r w:rsidRPr="004C2E3B">
        <w:rPr>
          <w:rFonts w:cs="Arial"/>
          <w:noProof/>
          <w:szCs w:val="24"/>
          <w:lang w:val="en-US"/>
          <w:rPrChange w:id="1016" w:author="Lorena Siguenza" w:date="2021-09-06T23:03:00Z">
            <w:rPr>
              <w:rFonts w:cs="Arial"/>
              <w:noProof/>
              <w:szCs w:val="24"/>
              <w:lang w:val="es-EC"/>
            </w:rPr>
          </w:rPrChange>
        </w:rPr>
        <w:t xml:space="preserve">Barrot, J. (2016). Research impact and productivity of Southeast Asian countries in language and linguistics. </w:t>
      </w:r>
      <w:r w:rsidRPr="004C2E3B">
        <w:rPr>
          <w:rFonts w:cs="Arial"/>
          <w:i/>
          <w:iCs/>
          <w:noProof/>
          <w:szCs w:val="24"/>
          <w:lang w:val="en-US"/>
          <w:rPrChange w:id="1017" w:author="Lorena Siguenza" w:date="2021-09-06T23:03:00Z">
            <w:rPr>
              <w:rFonts w:cs="Arial"/>
              <w:i/>
              <w:iCs/>
              <w:noProof/>
              <w:szCs w:val="24"/>
              <w:lang w:val="es-EC"/>
            </w:rPr>
          </w:rPrChange>
        </w:rPr>
        <w:t>Scientometrics</w:t>
      </w:r>
      <w:r w:rsidRPr="004C2E3B">
        <w:rPr>
          <w:rFonts w:cs="Arial"/>
          <w:noProof/>
          <w:szCs w:val="24"/>
          <w:lang w:val="en-US"/>
          <w:rPrChange w:id="1018" w:author="Lorena Siguenza" w:date="2021-09-06T23:03:00Z">
            <w:rPr>
              <w:rFonts w:cs="Arial"/>
              <w:noProof/>
              <w:szCs w:val="24"/>
              <w:lang w:val="es-EC"/>
            </w:rPr>
          </w:rPrChange>
        </w:rPr>
        <w:t xml:space="preserve">, </w:t>
      </w:r>
      <w:r w:rsidRPr="004C2E3B">
        <w:rPr>
          <w:rFonts w:cs="Arial"/>
          <w:i/>
          <w:iCs/>
          <w:noProof/>
          <w:szCs w:val="24"/>
          <w:lang w:val="en-US"/>
          <w:rPrChange w:id="1019" w:author="Lorena Siguenza" w:date="2021-09-06T23:03:00Z">
            <w:rPr>
              <w:rFonts w:cs="Arial"/>
              <w:i/>
              <w:iCs/>
              <w:noProof/>
              <w:szCs w:val="24"/>
              <w:lang w:val="es-EC"/>
            </w:rPr>
          </w:rPrChange>
        </w:rPr>
        <w:t>110</w:t>
      </w:r>
      <w:r w:rsidRPr="004C2E3B">
        <w:rPr>
          <w:rFonts w:cs="Arial"/>
          <w:noProof/>
          <w:szCs w:val="24"/>
          <w:lang w:val="en-US"/>
          <w:rPrChange w:id="1020" w:author="Lorena Siguenza" w:date="2021-09-06T23:03:00Z">
            <w:rPr>
              <w:rFonts w:cs="Arial"/>
              <w:noProof/>
              <w:szCs w:val="24"/>
              <w:lang w:val="es-EC"/>
            </w:rPr>
          </w:rPrChange>
        </w:rPr>
        <w:t>. https://doi.org/10.1007/s11192-016-2163-3</w:t>
      </w:r>
    </w:p>
    <w:p w14:paraId="6E7756CE"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021" w:author="Lorena Siguenza" w:date="2021-09-06T23:03:00Z">
            <w:rPr>
              <w:rFonts w:cs="Arial"/>
              <w:noProof/>
              <w:szCs w:val="24"/>
              <w:lang w:val="es-EC"/>
            </w:rPr>
          </w:rPrChange>
        </w:rPr>
      </w:pPr>
      <w:r w:rsidRPr="004C2E3B">
        <w:rPr>
          <w:rFonts w:cs="Arial"/>
          <w:noProof/>
          <w:szCs w:val="24"/>
          <w:lang w:val="en-US"/>
          <w:rPrChange w:id="1022" w:author="Lorena Siguenza" w:date="2021-09-06T23:03:00Z">
            <w:rPr>
              <w:rFonts w:cs="Arial"/>
              <w:noProof/>
              <w:szCs w:val="24"/>
              <w:lang w:val="es-EC"/>
            </w:rPr>
          </w:rPrChange>
        </w:rPr>
        <w:t xml:space="preserve">Beaudry, C., &amp; Larivière, V. (2016). Which gender gap? Factors affecting researchers’ scientific impact in science and medicine. </w:t>
      </w:r>
      <w:r w:rsidRPr="004C2E3B">
        <w:rPr>
          <w:rFonts w:cs="Arial"/>
          <w:i/>
          <w:iCs/>
          <w:noProof/>
          <w:szCs w:val="24"/>
          <w:lang w:val="en-US"/>
          <w:rPrChange w:id="1023" w:author="Lorena Siguenza" w:date="2021-09-06T23:03:00Z">
            <w:rPr>
              <w:rFonts w:cs="Arial"/>
              <w:i/>
              <w:iCs/>
              <w:noProof/>
              <w:szCs w:val="24"/>
              <w:lang w:val="es-EC"/>
            </w:rPr>
          </w:rPrChange>
        </w:rPr>
        <w:t>Research Policy</w:t>
      </w:r>
      <w:r w:rsidRPr="004C2E3B">
        <w:rPr>
          <w:rFonts w:cs="Arial"/>
          <w:noProof/>
          <w:szCs w:val="24"/>
          <w:lang w:val="en-US"/>
          <w:rPrChange w:id="1024" w:author="Lorena Siguenza" w:date="2021-09-06T23:03:00Z">
            <w:rPr>
              <w:rFonts w:cs="Arial"/>
              <w:noProof/>
              <w:szCs w:val="24"/>
              <w:lang w:val="es-EC"/>
            </w:rPr>
          </w:rPrChange>
        </w:rPr>
        <w:t xml:space="preserve">, </w:t>
      </w:r>
      <w:r w:rsidRPr="004C2E3B">
        <w:rPr>
          <w:rFonts w:cs="Arial"/>
          <w:i/>
          <w:iCs/>
          <w:noProof/>
          <w:szCs w:val="24"/>
          <w:lang w:val="en-US"/>
          <w:rPrChange w:id="1025" w:author="Lorena Siguenza" w:date="2021-09-06T23:03:00Z">
            <w:rPr>
              <w:rFonts w:cs="Arial"/>
              <w:i/>
              <w:iCs/>
              <w:noProof/>
              <w:szCs w:val="24"/>
              <w:lang w:val="es-EC"/>
            </w:rPr>
          </w:rPrChange>
        </w:rPr>
        <w:t>45</w:t>
      </w:r>
      <w:r w:rsidRPr="004C2E3B">
        <w:rPr>
          <w:rFonts w:cs="Arial"/>
          <w:noProof/>
          <w:szCs w:val="24"/>
          <w:lang w:val="en-US"/>
          <w:rPrChange w:id="1026" w:author="Lorena Siguenza" w:date="2021-09-06T23:03:00Z">
            <w:rPr>
              <w:rFonts w:cs="Arial"/>
              <w:noProof/>
              <w:szCs w:val="24"/>
              <w:lang w:val="es-EC"/>
            </w:rPr>
          </w:rPrChange>
        </w:rPr>
        <w:t>(9), 1790–1817. https://doi.org/10.1016/J.RESPOL.2016.05.009</w:t>
      </w:r>
    </w:p>
    <w:p w14:paraId="734A13F8"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027" w:author="Lorena Siguenza" w:date="2021-09-06T23:03:00Z">
            <w:rPr>
              <w:rFonts w:cs="Arial"/>
              <w:noProof/>
              <w:szCs w:val="24"/>
              <w:lang w:val="es-EC"/>
            </w:rPr>
          </w:rPrChange>
        </w:rPr>
        <w:t xml:space="preserve">Beile, P., Boote, D., &amp; Killingsworth, E. (2004). A Microscope or a Mirror?: A Question of Study Validity Regarding the Use of Dissertation Citation Analysis for Evaluating Research Collections (in Education). </w:t>
      </w:r>
      <w:r w:rsidRPr="00647A95">
        <w:rPr>
          <w:rFonts w:cs="Arial"/>
          <w:i/>
          <w:iCs/>
          <w:noProof/>
          <w:szCs w:val="24"/>
          <w:lang w:val="es-EC"/>
        </w:rPr>
        <w:t>Journal of Academic Librarianship</w:t>
      </w:r>
      <w:r w:rsidRPr="00647A95">
        <w:rPr>
          <w:rFonts w:cs="Arial"/>
          <w:noProof/>
          <w:szCs w:val="24"/>
          <w:lang w:val="es-EC"/>
        </w:rPr>
        <w:t xml:space="preserve">, </w:t>
      </w:r>
      <w:r w:rsidRPr="00647A95">
        <w:rPr>
          <w:rFonts w:cs="Arial"/>
          <w:i/>
          <w:iCs/>
          <w:noProof/>
          <w:szCs w:val="24"/>
          <w:lang w:val="es-EC"/>
        </w:rPr>
        <w:t>30</w:t>
      </w:r>
      <w:r w:rsidRPr="00647A95">
        <w:rPr>
          <w:rFonts w:cs="Arial"/>
          <w:noProof/>
          <w:szCs w:val="24"/>
          <w:lang w:val="es-EC"/>
        </w:rPr>
        <w:t>(5), 347–353.</w:t>
      </w:r>
    </w:p>
    <w:p w14:paraId="7BED0A1A"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Boeris, C. E. (2010). </w:t>
      </w:r>
      <w:r w:rsidRPr="00647A95">
        <w:rPr>
          <w:rFonts w:cs="Arial"/>
          <w:i/>
          <w:iCs/>
          <w:noProof/>
          <w:szCs w:val="24"/>
          <w:lang w:val="es-EC"/>
        </w:rPr>
        <w:t>Aplicación de métodos bibliométricos a la evaluación de colecciones: el caso de la Biblioteca del Instituto Argentino de Radioastronomía</w:t>
      </w:r>
      <w:r w:rsidRPr="00647A95">
        <w:rPr>
          <w:rFonts w:cs="Arial"/>
          <w:noProof/>
          <w:szCs w:val="24"/>
          <w:lang w:val="es-EC"/>
        </w:rPr>
        <w:t xml:space="preserve"> [Universidad Nacional de La Plata. Facultad de Humanidades y Ciencias de la Educación]. http://eprints.rclis.org/15824/</w:t>
      </w:r>
    </w:p>
    <w:p w14:paraId="4FA96EC5"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028" w:author="Lorena Siguenza" w:date="2021-09-06T23:03:00Z">
            <w:rPr>
              <w:rFonts w:cs="Arial"/>
              <w:noProof/>
              <w:szCs w:val="24"/>
              <w:lang w:val="es-EC"/>
            </w:rPr>
          </w:rPrChange>
        </w:rPr>
      </w:pPr>
      <w:r w:rsidRPr="00647A95">
        <w:rPr>
          <w:rFonts w:cs="Arial"/>
          <w:noProof/>
          <w:szCs w:val="24"/>
          <w:lang w:val="es-EC"/>
        </w:rPr>
        <w:t xml:space="preserve">Cañedo Andalia, R. (1999). Los análisis de citas en la evaluación de los trabajos científicos y las publicaciones seriadas. </w:t>
      </w:r>
      <w:r w:rsidRPr="004C2E3B">
        <w:rPr>
          <w:rFonts w:cs="Arial"/>
          <w:noProof/>
          <w:szCs w:val="24"/>
          <w:lang w:val="en-US"/>
          <w:rPrChange w:id="1029" w:author="Lorena Siguenza" w:date="2021-09-06T23:03:00Z">
            <w:rPr>
              <w:rFonts w:cs="Arial"/>
              <w:noProof/>
              <w:szCs w:val="24"/>
              <w:lang w:val="es-EC"/>
            </w:rPr>
          </w:rPrChange>
        </w:rPr>
        <w:t xml:space="preserve">In </w:t>
      </w:r>
      <w:r w:rsidRPr="004C2E3B">
        <w:rPr>
          <w:rFonts w:cs="Arial"/>
          <w:i/>
          <w:iCs/>
          <w:noProof/>
          <w:szCs w:val="24"/>
          <w:lang w:val="en-US"/>
          <w:rPrChange w:id="1030" w:author="Lorena Siguenza" w:date="2021-09-06T23:03:00Z">
            <w:rPr>
              <w:rFonts w:cs="Arial"/>
              <w:i/>
              <w:iCs/>
              <w:noProof/>
              <w:szCs w:val="24"/>
              <w:lang w:val="es-EC"/>
            </w:rPr>
          </w:rPrChange>
        </w:rPr>
        <w:t>ACIMED</w:t>
      </w:r>
      <w:r w:rsidRPr="004C2E3B">
        <w:rPr>
          <w:rFonts w:cs="Arial"/>
          <w:noProof/>
          <w:szCs w:val="24"/>
          <w:lang w:val="en-US"/>
          <w:rPrChange w:id="1031" w:author="Lorena Siguenza" w:date="2021-09-06T23:03:00Z">
            <w:rPr>
              <w:rFonts w:cs="Arial"/>
              <w:noProof/>
              <w:szCs w:val="24"/>
              <w:lang w:val="es-EC"/>
            </w:rPr>
          </w:rPrChange>
        </w:rPr>
        <w:t>. http://eprints.rclis.org/5281/</w:t>
      </w:r>
    </w:p>
    <w:p w14:paraId="320B67FD"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032" w:author="Lorena Siguenza" w:date="2021-09-06T23:03:00Z">
            <w:rPr>
              <w:rFonts w:cs="Arial"/>
              <w:noProof/>
              <w:szCs w:val="24"/>
              <w:lang w:val="es-EC"/>
            </w:rPr>
          </w:rPrChange>
        </w:rPr>
      </w:pPr>
      <w:r w:rsidRPr="004C2E3B">
        <w:rPr>
          <w:rFonts w:cs="Arial"/>
          <w:noProof/>
          <w:szCs w:val="24"/>
          <w:lang w:val="en-US"/>
          <w:rPrChange w:id="1033" w:author="Lorena Siguenza" w:date="2021-09-06T23:03:00Z">
            <w:rPr>
              <w:rFonts w:cs="Arial"/>
              <w:noProof/>
              <w:szCs w:val="24"/>
              <w:lang w:val="es-EC"/>
            </w:rPr>
          </w:rPrChange>
        </w:rPr>
        <w:t xml:space="preserve">Chowdhury, G. (2014). Sustainability of digital libraries: A conceptual model and a research framework. </w:t>
      </w:r>
      <w:r w:rsidRPr="004C2E3B">
        <w:rPr>
          <w:rFonts w:cs="Arial"/>
          <w:i/>
          <w:iCs/>
          <w:noProof/>
          <w:szCs w:val="24"/>
          <w:lang w:val="en-US"/>
          <w:rPrChange w:id="1034" w:author="Lorena Siguenza" w:date="2021-09-06T23:03:00Z">
            <w:rPr>
              <w:rFonts w:cs="Arial"/>
              <w:i/>
              <w:iCs/>
              <w:noProof/>
              <w:szCs w:val="24"/>
              <w:lang w:val="es-EC"/>
            </w:rPr>
          </w:rPrChange>
        </w:rPr>
        <w:t>International Journal on Digital Libraries</w:t>
      </w:r>
      <w:r w:rsidRPr="004C2E3B">
        <w:rPr>
          <w:rFonts w:cs="Arial"/>
          <w:noProof/>
          <w:szCs w:val="24"/>
          <w:lang w:val="en-US"/>
          <w:rPrChange w:id="1035" w:author="Lorena Siguenza" w:date="2021-09-06T23:03:00Z">
            <w:rPr>
              <w:rFonts w:cs="Arial"/>
              <w:noProof/>
              <w:szCs w:val="24"/>
              <w:lang w:val="es-EC"/>
            </w:rPr>
          </w:rPrChange>
        </w:rPr>
        <w:t xml:space="preserve">, </w:t>
      </w:r>
      <w:r w:rsidRPr="004C2E3B">
        <w:rPr>
          <w:rFonts w:cs="Arial"/>
          <w:i/>
          <w:iCs/>
          <w:noProof/>
          <w:szCs w:val="24"/>
          <w:lang w:val="en-US"/>
          <w:rPrChange w:id="1036" w:author="Lorena Siguenza" w:date="2021-09-06T23:03:00Z">
            <w:rPr>
              <w:rFonts w:cs="Arial"/>
              <w:i/>
              <w:iCs/>
              <w:noProof/>
              <w:szCs w:val="24"/>
              <w:lang w:val="es-EC"/>
            </w:rPr>
          </w:rPrChange>
        </w:rPr>
        <w:t>14</w:t>
      </w:r>
      <w:r w:rsidRPr="004C2E3B">
        <w:rPr>
          <w:rFonts w:cs="Arial"/>
          <w:noProof/>
          <w:szCs w:val="24"/>
          <w:lang w:val="en-US"/>
          <w:rPrChange w:id="1037" w:author="Lorena Siguenza" w:date="2021-09-06T23:03:00Z">
            <w:rPr>
              <w:rFonts w:cs="Arial"/>
              <w:noProof/>
              <w:szCs w:val="24"/>
              <w:lang w:val="es-EC"/>
            </w:rPr>
          </w:rPrChange>
        </w:rPr>
        <w:t>(3–4), 181–195. https://doi.org/10.1007/S00799-014-0116-0</w:t>
      </w:r>
    </w:p>
    <w:p w14:paraId="7AA12861"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038" w:author="Lorena Siguenza" w:date="2021-09-06T23:03:00Z">
            <w:rPr>
              <w:rFonts w:cs="Arial"/>
              <w:noProof/>
              <w:szCs w:val="24"/>
              <w:lang w:val="es-EC"/>
            </w:rPr>
          </w:rPrChange>
        </w:rPr>
        <w:t xml:space="preserve">Contardi, S. (2004). </w:t>
      </w:r>
      <w:r w:rsidRPr="00647A95">
        <w:rPr>
          <w:rFonts w:cs="Arial"/>
          <w:noProof/>
          <w:szCs w:val="24"/>
          <w:lang w:val="es-EC"/>
        </w:rPr>
        <w:t xml:space="preserve">Adquisición de publicaciones electrónicas en consorcios de bibliotecas. </w:t>
      </w:r>
      <w:r w:rsidRPr="00647A95">
        <w:rPr>
          <w:rFonts w:cs="Arial"/>
          <w:i/>
          <w:iCs/>
          <w:noProof/>
          <w:szCs w:val="24"/>
          <w:lang w:val="es-EC"/>
        </w:rPr>
        <w:t>Información, Cultura y Sociedad</w:t>
      </w:r>
      <w:r w:rsidRPr="00647A95">
        <w:rPr>
          <w:rFonts w:cs="Arial"/>
          <w:noProof/>
          <w:szCs w:val="24"/>
          <w:lang w:val="es-EC"/>
        </w:rPr>
        <w:t xml:space="preserve">, </w:t>
      </w:r>
      <w:r w:rsidRPr="00647A95">
        <w:rPr>
          <w:rFonts w:cs="Arial"/>
          <w:i/>
          <w:iCs/>
          <w:noProof/>
          <w:szCs w:val="24"/>
          <w:lang w:val="es-EC"/>
        </w:rPr>
        <w:t>0</w:t>
      </w:r>
      <w:r w:rsidRPr="00647A95">
        <w:rPr>
          <w:rFonts w:cs="Arial"/>
          <w:noProof/>
          <w:szCs w:val="24"/>
          <w:lang w:val="es-EC"/>
        </w:rPr>
        <w:t>(11), 117–128. https://doi.org/10.34096/ICS.I11.916</w:t>
      </w:r>
    </w:p>
    <w:p w14:paraId="1396F86B"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039" w:author="Lorena Siguenza" w:date="2021-09-06T23:03:00Z">
            <w:rPr>
              <w:rFonts w:cs="Arial"/>
              <w:noProof/>
              <w:szCs w:val="24"/>
              <w:lang w:val="es-EC"/>
            </w:rPr>
          </w:rPrChange>
        </w:rPr>
      </w:pPr>
      <w:r w:rsidRPr="00647A95">
        <w:rPr>
          <w:rFonts w:cs="Arial"/>
          <w:noProof/>
          <w:szCs w:val="24"/>
          <w:lang w:val="es-EC"/>
        </w:rPr>
        <w:t xml:space="preserve">Danell, J.-A. B. (2020). </w:t>
      </w:r>
      <w:r w:rsidRPr="004C2E3B">
        <w:rPr>
          <w:rFonts w:cs="Arial"/>
          <w:noProof/>
          <w:szCs w:val="24"/>
          <w:lang w:val="en-US"/>
          <w:rPrChange w:id="1040" w:author="Lorena Siguenza" w:date="2021-09-06T23:03:00Z">
            <w:rPr>
              <w:rFonts w:cs="Arial"/>
              <w:noProof/>
              <w:szCs w:val="24"/>
              <w:lang w:val="es-EC"/>
            </w:rPr>
          </w:rPrChange>
        </w:rPr>
        <w:t xml:space="preserve">Integrative oncology from a bibliometric point of view. </w:t>
      </w:r>
      <w:r w:rsidRPr="004C2E3B">
        <w:rPr>
          <w:rFonts w:cs="Arial"/>
          <w:i/>
          <w:iCs/>
          <w:noProof/>
          <w:szCs w:val="24"/>
          <w:lang w:val="en-US"/>
          <w:rPrChange w:id="1041" w:author="Lorena Siguenza" w:date="2021-09-06T23:03:00Z">
            <w:rPr>
              <w:rFonts w:cs="Arial"/>
              <w:i/>
              <w:iCs/>
              <w:noProof/>
              <w:szCs w:val="24"/>
              <w:lang w:val="es-EC"/>
            </w:rPr>
          </w:rPrChange>
        </w:rPr>
        <w:t>Complementary Therapies in Medicine</w:t>
      </w:r>
      <w:r w:rsidRPr="004C2E3B">
        <w:rPr>
          <w:rFonts w:cs="Arial"/>
          <w:noProof/>
          <w:szCs w:val="24"/>
          <w:lang w:val="en-US"/>
          <w:rPrChange w:id="1042" w:author="Lorena Siguenza" w:date="2021-09-06T23:03:00Z">
            <w:rPr>
              <w:rFonts w:cs="Arial"/>
              <w:noProof/>
              <w:szCs w:val="24"/>
              <w:lang w:val="es-EC"/>
            </w:rPr>
          </w:rPrChange>
        </w:rPr>
        <w:t xml:space="preserve">, </w:t>
      </w:r>
      <w:r w:rsidRPr="004C2E3B">
        <w:rPr>
          <w:rFonts w:cs="Arial"/>
          <w:i/>
          <w:iCs/>
          <w:noProof/>
          <w:szCs w:val="24"/>
          <w:lang w:val="en-US"/>
          <w:rPrChange w:id="1043" w:author="Lorena Siguenza" w:date="2021-09-06T23:03:00Z">
            <w:rPr>
              <w:rFonts w:cs="Arial"/>
              <w:i/>
              <w:iCs/>
              <w:noProof/>
              <w:szCs w:val="24"/>
              <w:lang w:val="es-EC"/>
            </w:rPr>
          </w:rPrChange>
        </w:rPr>
        <w:t>52</w:t>
      </w:r>
      <w:r w:rsidRPr="004C2E3B">
        <w:rPr>
          <w:rFonts w:cs="Arial"/>
          <w:noProof/>
          <w:szCs w:val="24"/>
          <w:lang w:val="en-US"/>
          <w:rPrChange w:id="1044" w:author="Lorena Siguenza" w:date="2021-09-06T23:03:00Z">
            <w:rPr>
              <w:rFonts w:cs="Arial"/>
              <w:noProof/>
              <w:szCs w:val="24"/>
              <w:lang w:val="es-EC"/>
            </w:rPr>
          </w:rPrChange>
        </w:rPr>
        <w:t>, 102477. https://doi.org/10.1016/j.ctim.2020.102477</w:t>
      </w:r>
    </w:p>
    <w:p w14:paraId="21C4D8FF"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045" w:author="Lorena Siguenza" w:date="2021-09-06T23:03:00Z">
            <w:rPr>
              <w:rFonts w:cs="Arial"/>
              <w:noProof/>
              <w:szCs w:val="24"/>
              <w:lang w:val="es-EC"/>
            </w:rPr>
          </w:rPrChange>
        </w:rPr>
      </w:pPr>
      <w:r w:rsidRPr="004C2E3B">
        <w:rPr>
          <w:rFonts w:cs="Arial"/>
          <w:noProof/>
          <w:szCs w:val="24"/>
          <w:lang w:val="en-US"/>
          <w:rPrChange w:id="1046" w:author="Lorena Siguenza" w:date="2021-09-06T23:03:00Z">
            <w:rPr>
              <w:rFonts w:cs="Arial"/>
              <w:noProof/>
              <w:szCs w:val="24"/>
              <w:lang w:val="es-EC"/>
            </w:rPr>
          </w:rPrChange>
        </w:rPr>
        <w:t xml:space="preserve">Danell, J.-A. B., Danell, R., &amp; Vuolanto, P. (2020). Scandinavian research on complementary and alternative medicine: A bibliometric study. </w:t>
      </w:r>
      <w:r w:rsidRPr="004C2E3B">
        <w:rPr>
          <w:rFonts w:cs="Arial"/>
          <w:i/>
          <w:iCs/>
          <w:noProof/>
          <w:szCs w:val="24"/>
          <w:lang w:val="en-US"/>
          <w:rPrChange w:id="1047" w:author="Lorena Siguenza" w:date="2021-09-06T23:03:00Z">
            <w:rPr>
              <w:rFonts w:cs="Arial"/>
              <w:i/>
              <w:iCs/>
              <w:noProof/>
              <w:szCs w:val="24"/>
              <w:lang w:val="es-EC"/>
            </w:rPr>
          </w:rPrChange>
        </w:rPr>
        <w:t>Scandinavian Journal of Public Health</w:t>
      </w:r>
      <w:r w:rsidRPr="004C2E3B">
        <w:rPr>
          <w:rFonts w:cs="Arial"/>
          <w:noProof/>
          <w:szCs w:val="24"/>
          <w:lang w:val="en-US"/>
          <w:rPrChange w:id="1048" w:author="Lorena Siguenza" w:date="2021-09-06T23:03:00Z">
            <w:rPr>
              <w:rFonts w:cs="Arial"/>
              <w:noProof/>
              <w:szCs w:val="24"/>
              <w:lang w:val="es-EC"/>
            </w:rPr>
          </w:rPrChange>
        </w:rPr>
        <w:t xml:space="preserve">, </w:t>
      </w:r>
      <w:r w:rsidRPr="004C2E3B">
        <w:rPr>
          <w:rFonts w:cs="Arial"/>
          <w:i/>
          <w:iCs/>
          <w:noProof/>
          <w:szCs w:val="24"/>
          <w:lang w:val="en-US"/>
          <w:rPrChange w:id="1049" w:author="Lorena Siguenza" w:date="2021-09-06T23:03:00Z">
            <w:rPr>
              <w:rFonts w:cs="Arial"/>
              <w:i/>
              <w:iCs/>
              <w:noProof/>
              <w:szCs w:val="24"/>
              <w:lang w:val="es-EC"/>
            </w:rPr>
          </w:rPrChange>
        </w:rPr>
        <w:t>48</w:t>
      </w:r>
      <w:r w:rsidRPr="004C2E3B">
        <w:rPr>
          <w:rFonts w:cs="Arial"/>
          <w:noProof/>
          <w:szCs w:val="24"/>
          <w:lang w:val="en-US"/>
          <w:rPrChange w:id="1050" w:author="Lorena Siguenza" w:date="2021-09-06T23:03:00Z">
            <w:rPr>
              <w:rFonts w:cs="Arial"/>
              <w:noProof/>
              <w:szCs w:val="24"/>
              <w:lang w:val="es-EC"/>
            </w:rPr>
          </w:rPrChange>
        </w:rPr>
        <w:t>(6), 609–616. https://doi.org/10.1177/1403494819834099</w:t>
      </w:r>
    </w:p>
    <w:p w14:paraId="17C563FD"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051" w:author="Lorena Siguenza" w:date="2021-09-06T23:03:00Z">
            <w:rPr>
              <w:rFonts w:cs="Arial"/>
              <w:noProof/>
              <w:szCs w:val="24"/>
              <w:lang w:val="es-EC"/>
            </w:rPr>
          </w:rPrChange>
        </w:rPr>
        <w:t xml:space="preserve">Daza, A. (2016). </w:t>
      </w:r>
      <w:r w:rsidRPr="00647A95">
        <w:rPr>
          <w:rFonts w:cs="Arial"/>
          <w:i/>
          <w:iCs/>
          <w:noProof/>
          <w:szCs w:val="24"/>
          <w:lang w:val="es-EC"/>
        </w:rPr>
        <w:t>DATA MINING: MINERIA DE DATOS</w:t>
      </w:r>
      <w:r w:rsidRPr="00647A95">
        <w:rPr>
          <w:rFonts w:cs="Arial"/>
          <w:noProof/>
          <w:szCs w:val="24"/>
          <w:lang w:val="es-EC"/>
        </w:rPr>
        <w:t>.</w:t>
      </w:r>
    </w:p>
    <w:p w14:paraId="0A99A0FA"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Dios, F. J. G. de, Benavent, M. M., &amp; Hernández, M. A. M. (1997). Indicadores bibliométricos: características y limitaciones en el análisis de la actividad científica. </w:t>
      </w:r>
      <w:r w:rsidRPr="00647A95">
        <w:rPr>
          <w:rFonts w:cs="Arial"/>
          <w:i/>
          <w:iCs/>
          <w:noProof/>
          <w:szCs w:val="24"/>
          <w:lang w:val="es-EC"/>
        </w:rPr>
        <w:t>Anales Españoles de Pediatría: Publicación Oficial de La Asociación Española de Pediatría ( AEP )</w:t>
      </w:r>
      <w:r w:rsidRPr="00647A95">
        <w:rPr>
          <w:rFonts w:cs="Arial"/>
          <w:noProof/>
          <w:szCs w:val="24"/>
          <w:lang w:val="es-EC"/>
        </w:rPr>
        <w:t xml:space="preserve">, </w:t>
      </w:r>
      <w:r w:rsidRPr="00647A95">
        <w:rPr>
          <w:rFonts w:cs="Arial"/>
          <w:i/>
          <w:iCs/>
          <w:noProof/>
          <w:szCs w:val="24"/>
          <w:lang w:val="es-EC"/>
        </w:rPr>
        <w:t>47</w:t>
      </w:r>
      <w:r w:rsidRPr="00647A95">
        <w:rPr>
          <w:rFonts w:cs="Arial"/>
          <w:noProof/>
          <w:szCs w:val="24"/>
          <w:lang w:val="es-EC"/>
        </w:rPr>
        <w:t xml:space="preserve">(3 (SEPTIEMBRE)), 235–244. </w:t>
      </w:r>
      <w:r w:rsidRPr="00647A95">
        <w:rPr>
          <w:rFonts w:cs="Arial"/>
          <w:noProof/>
          <w:szCs w:val="24"/>
          <w:lang w:val="es-EC"/>
        </w:rPr>
        <w:lastRenderedPageBreak/>
        <w:t>https://dialnet.unirioja.es/servlet/articulo?codigo=4412628</w:t>
      </w:r>
    </w:p>
    <w:p w14:paraId="42C155E9"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052" w:author="Lorena Siguenza" w:date="2021-09-06T23:03:00Z">
            <w:rPr>
              <w:rFonts w:cs="Arial"/>
              <w:noProof/>
              <w:szCs w:val="24"/>
              <w:lang w:val="es-EC"/>
            </w:rPr>
          </w:rPrChange>
        </w:rPr>
      </w:pPr>
      <w:r w:rsidRPr="004C2E3B">
        <w:rPr>
          <w:rFonts w:cs="Arial"/>
          <w:noProof/>
          <w:szCs w:val="24"/>
          <w:lang w:val="en-US"/>
          <w:rPrChange w:id="1053" w:author="Lorena Siguenza" w:date="2021-09-06T23:03:00Z">
            <w:rPr>
              <w:rFonts w:cs="Arial"/>
              <w:noProof/>
              <w:szCs w:val="24"/>
              <w:lang w:val="es-EC"/>
            </w:rPr>
          </w:rPrChange>
        </w:rPr>
        <w:t xml:space="preserve">Duy, J., &amp; Vaughan, L. (2006). Can electronic journal usage data replace citation data as a measure of journal use? An empirical examination1. </w:t>
      </w:r>
      <w:r w:rsidRPr="004C2E3B">
        <w:rPr>
          <w:rFonts w:cs="Arial"/>
          <w:i/>
          <w:iCs/>
          <w:noProof/>
          <w:szCs w:val="24"/>
          <w:lang w:val="en-US"/>
          <w:rPrChange w:id="1054" w:author="Lorena Siguenza" w:date="2021-09-06T23:03:00Z">
            <w:rPr>
              <w:rFonts w:cs="Arial"/>
              <w:i/>
              <w:iCs/>
              <w:noProof/>
              <w:szCs w:val="24"/>
              <w:lang w:val="es-EC"/>
            </w:rPr>
          </w:rPrChange>
        </w:rPr>
        <w:t>Journal of Academic Librarianship</w:t>
      </w:r>
      <w:r w:rsidRPr="004C2E3B">
        <w:rPr>
          <w:rFonts w:cs="Arial"/>
          <w:noProof/>
          <w:szCs w:val="24"/>
          <w:lang w:val="en-US"/>
          <w:rPrChange w:id="1055" w:author="Lorena Siguenza" w:date="2021-09-06T23:03:00Z">
            <w:rPr>
              <w:rFonts w:cs="Arial"/>
              <w:noProof/>
              <w:szCs w:val="24"/>
              <w:lang w:val="es-EC"/>
            </w:rPr>
          </w:rPrChange>
        </w:rPr>
        <w:t xml:space="preserve">, </w:t>
      </w:r>
      <w:r w:rsidRPr="004C2E3B">
        <w:rPr>
          <w:rFonts w:cs="Arial"/>
          <w:i/>
          <w:iCs/>
          <w:noProof/>
          <w:szCs w:val="24"/>
          <w:lang w:val="en-US"/>
          <w:rPrChange w:id="1056" w:author="Lorena Siguenza" w:date="2021-09-06T23:03:00Z">
            <w:rPr>
              <w:rFonts w:cs="Arial"/>
              <w:i/>
              <w:iCs/>
              <w:noProof/>
              <w:szCs w:val="24"/>
              <w:lang w:val="es-EC"/>
            </w:rPr>
          </w:rPrChange>
        </w:rPr>
        <w:t>32</w:t>
      </w:r>
      <w:r w:rsidRPr="004C2E3B">
        <w:rPr>
          <w:rFonts w:cs="Arial"/>
          <w:noProof/>
          <w:szCs w:val="24"/>
          <w:lang w:val="en-US"/>
          <w:rPrChange w:id="1057" w:author="Lorena Siguenza" w:date="2021-09-06T23:03:00Z">
            <w:rPr>
              <w:rFonts w:cs="Arial"/>
              <w:noProof/>
              <w:szCs w:val="24"/>
              <w:lang w:val="es-EC"/>
            </w:rPr>
          </w:rPrChange>
        </w:rPr>
        <w:t>(5), 512–517. https://doi.org/10.1016/J.ACALIB.2006.05.005</w:t>
      </w:r>
    </w:p>
    <w:p w14:paraId="0E09A33D"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058" w:author="Lorena Siguenza" w:date="2021-09-06T23:03:00Z">
            <w:rPr>
              <w:rFonts w:cs="Arial"/>
              <w:noProof/>
              <w:szCs w:val="24"/>
              <w:lang w:val="es-EC"/>
            </w:rPr>
          </w:rPrChange>
        </w:rPr>
      </w:pPr>
      <w:r w:rsidRPr="004C2E3B">
        <w:rPr>
          <w:rFonts w:cs="Arial"/>
          <w:noProof/>
          <w:szCs w:val="24"/>
          <w:lang w:val="en-US"/>
          <w:rPrChange w:id="1059" w:author="Lorena Siguenza" w:date="2021-09-06T23:03:00Z">
            <w:rPr>
              <w:rFonts w:cs="Arial"/>
              <w:noProof/>
              <w:szCs w:val="24"/>
              <w:lang w:val="es-EC"/>
            </w:rPr>
          </w:rPrChange>
        </w:rPr>
        <w:t xml:space="preserve">Enger, K. B. (2009). Using citation analysis to develop core book collections in academic libraries. </w:t>
      </w:r>
      <w:r w:rsidRPr="004C2E3B">
        <w:rPr>
          <w:rFonts w:cs="Arial"/>
          <w:i/>
          <w:iCs/>
          <w:noProof/>
          <w:szCs w:val="24"/>
          <w:lang w:val="en-US"/>
          <w:rPrChange w:id="1060" w:author="Lorena Siguenza" w:date="2021-09-06T23:03:00Z">
            <w:rPr>
              <w:rFonts w:cs="Arial"/>
              <w:i/>
              <w:iCs/>
              <w:noProof/>
              <w:szCs w:val="24"/>
              <w:lang w:val="es-EC"/>
            </w:rPr>
          </w:rPrChange>
        </w:rPr>
        <w:t>Library and Information Science Research</w:t>
      </w:r>
      <w:r w:rsidRPr="004C2E3B">
        <w:rPr>
          <w:rFonts w:cs="Arial"/>
          <w:noProof/>
          <w:szCs w:val="24"/>
          <w:lang w:val="en-US"/>
          <w:rPrChange w:id="1061" w:author="Lorena Siguenza" w:date="2021-09-06T23:03:00Z">
            <w:rPr>
              <w:rFonts w:cs="Arial"/>
              <w:noProof/>
              <w:szCs w:val="24"/>
              <w:lang w:val="es-EC"/>
            </w:rPr>
          </w:rPrChange>
        </w:rPr>
        <w:t xml:space="preserve">, </w:t>
      </w:r>
      <w:r w:rsidRPr="004C2E3B">
        <w:rPr>
          <w:rFonts w:cs="Arial"/>
          <w:i/>
          <w:iCs/>
          <w:noProof/>
          <w:szCs w:val="24"/>
          <w:lang w:val="en-US"/>
          <w:rPrChange w:id="1062" w:author="Lorena Siguenza" w:date="2021-09-06T23:03:00Z">
            <w:rPr>
              <w:rFonts w:cs="Arial"/>
              <w:i/>
              <w:iCs/>
              <w:noProof/>
              <w:szCs w:val="24"/>
              <w:lang w:val="es-EC"/>
            </w:rPr>
          </w:rPrChange>
        </w:rPr>
        <w:t>31</w:t>
      </w:r>
      <w:r w:rsidRPr="004C2E3B">
        <w:rPr>
          <w:rFonts w:cs="Arial"/>
          <w:noProof/>
          <w:szCs w:val="24"/>
          <w:lang w:val="en-US"/>
          <w:rPrChange w:id="1063" w:author="Lorena Siguenza" w:date="2021-09-06T23:03:00Z">
            <w:rPr>
              <w:rFonts w:cs="Arial"/>
              <w:noProof/>
              <w:szCs w:val="24"/>
              <w:lang w:val="es-EC"/>
            </w:rPr>
          </w:rPrChange>
        </w:rPr>
        <w:t>(2), 107–112. https://doi.org/10.1016/J.LISR.2008.12.003</w:t>
      </w:r>
    </w:p>
    <w:p w14:paraId="22C81B9A"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Figueroa-Diaz, R., Sólis, C., &amp; Cabrera, A. (2007). </w:t>
      </w:r>
      <w:r w:rsidRPr="00647A95">
        <w:rPr>
          <w:rFonts w:cs="Arial"/>
          <w:i/>
          <w:iCs/>
          <w:noProof/>
          <w:szCs w:val="24"/>
          <w:lang w:val="es-EC"/>
        </w:rPr>
        <w:t>METODOLOGÍAS TRADICIONALES VS. METODOLOGÍAS ÁGILES</w:t>
      </w:r>
      <w:r w:rsidRPr="00647A95">
        <w:rPr>
          <w:rFonts w:cs="Arial"/>
          <w:noProof/>
          <w:szCs w:val="24"/>
          <w:lang w:val="es-EC"/>
        </w:rPr>
        <w:t>. https://doi.org/10.13140/RG.2.1.2897.3206</w:t>
      </w:r>
    </w:p>
    <w:p w14:paraId="71D79E83"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064" w:author="Lorena Siguenza" w:date="2021-09-06T23:03:00Z">
            <w:rPr>
              <w:rFonts w:cs="Arial"/>
              <w:noProof/>
              <w:szCs w:val="24"/>
              <w:lang w:val="es-EC"/>
            </w:rPr>
          </w:rPrChange>
        </w:rPr>
        <w:t xml:space="preserve">Fink, A. (2014). Evaluation Fundamentals: Insights into Program Effectiveness, Quality, and Value. </w:t>
      </w:r>
      <w:r w:rsidRPr="00647A95">
        <w:rPr>
          <w:rFonts w:cs="Arial"/>
          <w:i/>
          <w:iCs/>
          <w:noProof/>
          <w:szCs w:val="24"/>
          <w:lang w:val="es-EC"/>
        </w:rPr>
        <w:t>SAGE Publications</w:t>
      </w:r>
      <w:r w:rsidRPr="00647A95">
        <w:rPr>
          <w:rFonts w:cs="Arial"/>
          <w:noProof/>
          <w:szCs w:val="24"/>
          <w:lang w:val="es-EC"/>
        </w:rPr>
        <w:t>.</w:t>
      </w:r>
    </w:p>
    <w:p w14:paraId="77E8F0F0"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Galvez, C. (2018). Análisis de co-palabras aplicado a los artículos muy citados en Biblioteconomía y Ciencias de la Información (2007-2017). </w:t>
      </w:r>
      <w:r w:rsidRPr="00647A95">
        <w:rPr>
          <w:rFonts w:cs="Arial"/>
          <w:i/>
          <w:iCs/>
          <w:noProof/>
          <w:szCs w:val="24"/>
          <w:lang w:val="es-EC"/>
        </w:rPr>
        <w:t>Transinformação</w:t>
      </w:r>
      <w:r w:rsidRPr="00647A95">
        <w:rPr>
          <w:rFonts w:cs="Arial"/>
          <w:noProof/>
          <w:szCs w:val="24"/>
          <w:lang w:val="es-EC"/>
        </w:rPr>
        <w:t xml:space="preserve">, </w:t>
      </w:r>
      <w:r w:rsidRPr="00647A95">
        <w:rPr>
          <w:rFonts w:cs="Arial"/>
          <w:i/>
          <w:iCs/>
          <w:noProof/>
          <w:szCs w:val="24"/>
          <w:lang w:val="es-EC"/>
        </w:rPr>
        <w:t>30</w:t>
      </w:r>
      <w:r w:rsidRPr="00647A95">
        <w:rPr>
          <w:rFonts w:cs="Arial"/>
          <w:noProof/>
          <w:szCs w:val="24"/>
          <w:lang w:val="es-EC"/>
        </w:rPr>
        <w:t>(3), 277–286. https://www.redalyc.org/jatsRepo/3843/384357985001/index.html</w:t>
      </w:r>
    </w:p>
    <w:p w14:paraId="3E701003"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Garcés, L., &amp; Egas, L. M. (2013). Evolución de las Metodologías de desarrollo de la Ingeniería de software en el proceso la Ingeniería de Sistemas Software. </w:t>
      </w:r>
      <w:r w:rsidRPr="00647A95">
        <w:rPr>
          <w:rFonts w:cs="Arial"/>
          <w:i/>
          <w:iCs/>
          <w:noProof/>
          <w:szCs w:val="24"/>
          <w:lang w:val="es-EC"/>
        </w:rPr>
        <w:t>Revista Científica y Tecnológica UPSE</w:t>
      </w:r>
      <w:r w:rsidRPr="00647A95">
        <w:rPr>
          <w:rFonts w:cs="Arial"/>
          <w:noProof/>
          <w:szCs w:val="24"/>
          <w:lang w:val="es-EC"/>
        </w:rPr>
        <w:t xml:space="preserve">, </w:t>
      </w:r>
      <w:r w:rsidRPr="00647A95">
        <w:rPr>
          <w:rFonts w:cs="Arial"/>
          <w:i/>
          <w:iCs/>
          <w:noProof/>
          <w:szCs w:val="24"/>
          <w:lang w:val="es-EC"/>
        </w:rPr>
        <w:t>1</w:t>
      </w:r>
      <w:r w:rsidRPr="00647A95">
        <w:rPr>
          <w:rFonts w:cs="Arial"/>
          <w:noProof/>
          <w:szCs w:val="24"/>
          <w:lang w:val="es-EC"/>
        </w:rPr>
        <w:t>(3). https://doi.org/10.26423/rctu.v1i3.29</w:t>
      </w:r>
    </w:p>
    <w:p w14:paraId="6C23216C"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065" w:author="Lorena Siguenza" w:date="2021-09-06T23:03:00Z">
            <w:rPr>
              <w:rFonts w:cs="Arial"/>
              <w:noProof/>
              <w:szCs w:val="24"/>
              <w:lang w:val="es-EC"/>
            </w:rPr>
          </w:rPrChange>
        </w:rPr>
      </w:pPr>
      <w:r w:rsidRPr="004C2E3B">
        <w:rPr>
          <w:rFonts w:cs="Arial"/>
          <w:noProof/>
          <w:szCs w:val="24"/>
          <w:lang w:val="en-US"/>
          <w:rPrChange w:id="1066" w:author="Lorena Siguenza" w:date="2021-09-06T23:03:00Z">
            <w:rPr>
              <w:rFonts w:cs="Arial"/>
              <w:noProof/>
              <w:szCs w:val="24"/>
              <w:lang w:val="es-EC"/>
            </w:rPr>
          </w:rPrChange>
        </w:rPr>
        <w:t xml:space="preserve">Glänzel, W. (2003). Bibliometrics as a research field: A course on Theory and Application of Bibliometric Indicators. </w:t>
      </w:r>
      <w:r w:rsidRPr="004C2E3B">
        <w:rPr>
          <w:rFonts w:cs="Arial"/>
          <w:i/>
          <w:iCs/>
          <w:noProof/>
          <w:szCs w:val="24"/>
          <w:lang w:val="en-US"/>
          <w:rPrChange w:id="1067" w:author="Lorena Siguenza" w:date="2021-09-06T23:03:00Z">
            <w:rPr>
              <w:rFonts w:cs="Arial"/>
              <w:i/>
              <w:iCs/>
              <w:noProof/>
              <w:szCs w:val="24"/>
              <w:lang w:val="es-EC"/>
            </w:rPr>
          </w:rPrChange>
        </w:rPr>
        <w:t>Researchgate</w:t>
      </w:r>
      <w:r w:rsidRPr="004C2E3B">
        <w:rPr>
          <w:rFonts w:cs="Arial"/>
          <w:noProof/>
          <w:szCs w:val="24"/>
          <w:lang w:val="en-US"/>
          <w:rPrChange w:id="1068" w:author="Lorena Siguenza" w:date="2021-09-06T23:03:00Z">
            <w:rPr>
              <w:rFonts w:cs="Arial"/>
              <w:noProof/>
              <w:szCs w:val="24"/>
              <w:lang w:val="es-EC"/>
            </w:rPr>
          </w:rPrChange>
        </w:rPr>
        <w:t xml:space="preserve">, </w:t>
      </w:r>
      <w:r w:rsidRPr="004C2E3B">
        <w:rPr>
          <w:rFonts w:cs="Arial"/>
          <w:i/>
          <w:iCs/>
          <w:noProof/>
          <w:szCs w:val="24"/>
          <w:lang w:val="en-US"/>
          <w:rPrChange w:id="1069" w:author="Lorena Siguenza" w:date="2021-09-06T23:03:00Z">
            <w:rPr>
              <w:rFonts w:cs="Arial"/>
              <w:i/>
              <w:iCs/>
              <w:noProof/>
              <w:szCs w:val="24"/>
              <w:lang w:val="es-EC"/>
            </w:rPr>
          </w:rPrChange>
        </w:rPr>
        <w:t>May</w:t>
      </w:r>
      <w:r w:rsidRPr="004C2E3B">
        <w:rPr>
          <w:rFonts w:cs="Arial"/>
          <w:noProof/>
          <w:szCs w:val="24"/>
          <w:lang w:val="en-US"/>
          <w:rPrChange w:id="1070" w:author="Lorena Siguenza" w:date="2021-09-06T23:03:00Z">
            <w:rPr>
              <w:rFonts w:cs="Arial"/>
              <w:noProof/>
              <w:szCs w:val="24"/>
              <w:lang w:val="es-EC"/>
            </w:rPr>
          </w:rPrChange>
        </w:rPr>
        <w:t>, 115. https://www.researchgate.net/publication/242406991_Bibliometrics_as_a_research_field_A_course_on_theory_and_application_of_bibliometric_indicators</w:t>
      </w:r>
    </w:p>
    <w:p w14:paraId="1AC62060"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071" w:author="Lorena Siguenza" w:date="2021-09-06T23:03:00Z">
            <w:rPr>
              <w:rFonts w:cs="Arial"/>
              <w:noProof/>
              <w:szCs w:val="24"/>
              <w:lang w:val="es-EC"/>
            </w:rPr>
          </w:rPrChange>
        </w:rPr>
        <w:t xml:space="preserve">Glänzel, W., &amp; Moed, H. F. (2013). Opinion paper: Thoughts and facts on bibliometric indicators. </w:t>
      </w:r>
      <w:r w:rsidRPr="00647A95">
        <w:rPr>
          <w:rFonts w:cs="Arial"/>
          <w:i/>
          <w:iCs/>
          <w:noProof/>
          <w:szCs w:val="24"/>
          <w:lang w:val="es-EC"/>
        </w:rPr>
        <w:t>Scientometrics</w:t>
      </w:r>
      <w:r w:rsidRPr="00647A95">
        <w:rPr>
          <w:rFonts w:cs="Arial"/>
          <w:noProof/>
          <w:szCs w:val="24"/>
          <w:lang w:val="es-EC"/>
        </w:rPr>
        <w:t xml:space="preserve">, </w:t>
      </w:r>
      <w:r w:rsidRPr="00647A95">
        <w:rPr>
          <w:rFonts w:cs="Arial"/>
          <w:i/>
          <w:iCs/>
          <w:noProof/>
          <w:szCs w:val="24"/>
          <w:lang w:val="es-EC"/>
        </w:rPr>
        <w:t>96</w:t>
      </w:r>
      <w:r w:rsidRPr="00647A95">
        <w:rPr>
          <w:rFonts w:cs="Arial"/>
          <w:noProof/>
          <w:szCs w:val="24"/>
          <w:lang w:val="es-EC"/>
        </w:rPr>
        <w:t>(1), 381–394. https://doi.org/10.1007/s11192-012-0898-z</w:t>
      </w:r>
    </w:p>
    <w:p w14:paraId="3DD4CB55"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072" w:author="Lorena Siguenza" w:date="2021-09-06T23:03:00Z">
            <w:rPr>
              <w:rFonts w:cs="Arial"/>
              <w:noProof/>
              <w:szCs w:val="24"/>
              <w:lang w:val="es-EC"/>
            </w:rPr>
          </w:rPrChange>
        </w:rPr>
      </w:pPr>
      <w:r w:rsidRPr="00647A95">
        <w:rPr>
          <w:rFonts w:cs="Arial"/>
          <w:noProof/>
          <w:szCs w:val="24"/>
          <w:lang w:val="es-EC"/>
        </w:rPr>
        <w:t xml:space="preserve">González Alcaide, G., &amp; Gorraiz, J. I. (2018). </w:t>
      </w:r>
      <w:r w:rsidRPr="004C2E3B">
        <w:rPr>
          <w:rFonts w:cs="Arial"/>
          <w:noProof/>
          <w:szCs w:val="24"/>
          <w:lang w:val="en-US"/>
          <w:rPrChange w:id="1073" w:author="Lorena Siguenza" w:date="2021-09-06T23:03:00Z">
            <w:rPr>
              <w:rFonts w:cs="Arial"/>
              <w:noProof/>
              <w:szCs w:val="24"/>
              <w:lang w:val="es-EC"/>
            </w:rPr>
          </w:rPrChange>
        </w:rPr>
        <w:t xml:space="preserve">Assessment of Researchers Through Bibliometric Indicators: The Area of Information and Library Science in Spain as a Case Study (2001–2015). </w:t>
      </w:r>
      <w:r w:rsidRPr="004C2E3B">
        <w:rPr>
          <w:rFonts w:cs="Arial"/>
          <w:i/>
          <w:iCs/>
          <w:noProof/>
          <w:szCs w:val="24"/>
          <w:lang w:val="en-US"/>
          <w:rPrChange w:id="1074" w:author="Lorena Siguenza" w:date="2021-09-06T23:03:00Z">
            <w:rPr>
              <w:rFonts w:cs="Arial"/>
              <w:i/>
              <w:iCs/>
              <w:noProof/>
              <w:szCs w:val="24"/>
              <w:lang w:val="es-EC"/>
            </w:rPr>
          </w:rPrChange>
        </w:rPr>
        <w:t>Frontiers in Research Metrics and Analytics</w:t>
      </w:r>
      <w:r w:rsidRPr="004C2E3B">
        <w:rPr>
          <w:rFonts w:cs="Arial"/>
          <w:noProof/>
          <w:szCs w:val="24"/>
          <w:lang w:val="en-US"/>
          <w:rPrChange w:id="1075" w:author="Lorena Siguenza" w:date="2021-09-06T23:03:00Z">
            <w:rPr>
              <w:rFonts w:cs="Arial"/>
              <w:noProof/>
              <w:szCs w:val="24"/>
              <w:lang w:val="es-EC"/>
            </w:rPr>
          </w:rPrChange>
        </w:rPr>
        <w:t xml:space="preserve">, </w:t>
      </w:r>
      <w:r w:rsidRPr="004C2E3B">
        <w:rPr>
          <w:rFonts w:cs="Arial"/>
          <w:i/>
          <w:iCs/>
          <w:noProof/>
          <w:szCs w:val="24"/>
          <w:lang w:val="en-US"/>
          <w:rPrChange w:id="1076" w:author="Lorena Siguenza" w:date="2021-09-06T23:03:00Z">
            <w:rPr>
              <w:rFonts w:cs="Arial"/>
              <w:i/>
              <w:iCs/>
              <w:noProof/>
              <w:szCs w:val="24"/>
              <w:lang w:val="es-EC"/>
            </w:rPr>
          </w:rPrChange>
        </w:rPr>
        <w:t>3</w:t>
      </w:r>
      <w:r w:rsidRPr="004C2E3B">
        <w:rPr>
          <w:rFonts w:cs="Arial"/>
          <w:noProof/>
          <w:szCs w:val="24"/>
          <w:lang w:val="en-US"/>
          <w:rPrChange w:id="1077" w:author="Lorena Siguenza" w:date="2021-09-06T23:03:00Z">
            <w:rPr>
              <w:rFonts w:cs="Arial"/>
              <w:noProof/>
              <w:szCs w:val="24"/>
              <w:lang w:val="es-EC"/>
            </w:rPr>
          </w:rPrChange>
        </w:rPr>
        <w:t>, 15. https://doi.org/10.3389/FRMA.2018.00015</w:t>
      </w:r>
    </w:p>
    <w:p w14:paraId="27894828"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078" w:author="Lorena Siguenza" w:date="2021-09-06T23:03:00Z">
            <w:rPr>
              <w:rFonts w:cs="Arial"/>
              <w:noProof/>
              <w:szCs w:val="24"/>
              <w:lang w:val="es-EC"/>
            </w:rPr>
          </w:rPrChange>
        </w:rPr>
      </w:pPr>
      <w:r w:rsidRPr="00647A95">
        <w:rPr>
          <w:rFonts w:cs="Arial"/>
          <w:noProof/>
          <w:szCs w:val="24"/>
          <w:lang w:val="es-EC"/>
        </w:rPr>
        <w:t xml:space="preserve">Guerrero-Sosas, J. D. T., Chicharro, F. P. R., Serrano-Guerrero, J., Menendez-Dominguez, V., &amp; Castellanos-Bolaños, M. E. (2019). </w:t>
      </w:r>
      <w:r w:rsidRPr="004C2E3B">
        <w:rPr>
          <w:rFonts w:cs="Arial"/>
          <w:noProof/>
          <w:szCs w:val="24"/>
          <w:lang w:val="en-US"/>
          <w:rPrChange w:id="1079" w:author="Lorena Siguenza" w:date="2021-09-06T23:03:00Z">
            <w:rPr>
              <w:rFonts w:cs="Arial"/>
              <w:noProof/>
              <w:szCs w:val="24"/>
              <w:lang w:val="es-EC"/>
            </w:rPr>
          </w:rPrChange>
        </w:rPr>
        <w:t xml:space="preserve">A proposal for a recommender system of scientific relevance. </w:t>
      </w:r>
      <w:r w:rsidRPr="004C2E3B">
        <w:rPr>
          <w:rFonts w:cs="Arial"/>
          <w:i/>
          <w:iCs/>
          <w:noProof/>
          <w:szCs w:val="24"/>
          <w:lang w:val="en-US"/>
          <w:rPrChange w:id="1080" w:author="Lorena Siguenza" w:date="2021-09-06T23:03:00Z">
            <w:rPr>
              <w:rFonts w:cs="Arial"/>
              <w:i/>
              <w:iCs/>
              <w:noProof/>
              <w:szCs w:val="24"/>
              <w:lang w:val="es-EC"/>
            </w:rPr>
          </w:rPrChange>
        </w:rPr>
        <w:t>Procedia Computer Science</w:t>
      </w:r>
      <w:r w:rsidRPr="004C2E3B">
        <w:rPr>
          <w:rFonts w:cs="Arial"/>
          <w:noProof/>
          <w:szCs w:val="24"/>
          <w:lang w:val="en-US"/>
          <w:rPrChange w:id="1081" w:author="Lorena Siguenza" w:date="2021-09-06T23:03:00Z">
            <w:rPr>
              <w:rFonts w:cs="Arial"/>
              <w:noProof/>
              <w:szCs w:val="24"/>
              <w:lang w:val="es-EC"/>
            </w:rPr>
          </w:rPrChange>
        </w:rPr>
        <w:t xml:space="preserve">, </w:t>
      </w:r>
      <w:r w:rsidRPr="004C2E3B">
        <w:rPr>
          <w:rFonts w:cs="Arial"/>
          <w:i/>
          <w:iCs/>
          <w:noProof/>
          <w:szCs w:val="24"/>
          <w:lang w:val="en-US"/>
          <w:rPrChange w:id="1082" w:author="Lorena Siguenza" w:date="2021-09-06T23:03:00Z">
            <w:rPr>
              <w:rFonts w:cs="Arial"/>
              <w:i/>
              <w:iCs/>
              <w:noProof/>
              <w:szCs w:val="24"/>
              <w:lang w:val="es-EC"/>
            </w:rPr>
          </w:rPrChange>
        </w:rPr>
        <w:t>162</w:t>
      </w:r>
      <w:r w:rsidRPr="004C2E3B">
        <w:rPr>
          <w:rFonts w:cs="Arial"/>
          <w:noProof/>
          <w:szCs w:val="24"/>
          <w:lang w:val="en-US"/>
          <w:rPrChange w:id="1083" w:author="Lorena Siguenza" w:date="2021-09-06T23:03:00Z">
            <w:rPr>
              <w:rFonts w:cs="Arial"/>
              <w:noProof/>
              <w:szCs w:val="24"/>
              <w:lang w:val="es-EC"/>
            </w:rPr>
          </w:rPrChange>
        </w:rPr>
        <w:t>, 199–206. https://doi.org/10.1016/J.PROCS.2019.11.276</w:t>
      </w:r>
    </w:p>
    <w:p w14:paraId="58A1FCEC"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084" w:author="Lorena Siguenza" w:date="2021-09-06T23:03:00Z">
            <w:rPr>
              <w:rFonts w:cs="Arial"/>
              <w:noProof/>
              <w:szCs w:val="24"/>
              <w:lang w:val="es-EC"/>
            </w:rPr>
          </w:rPrChange>
        </w:rPr>
      </w:pPr>
      <w:r w:rsidRPr="004C2E3B">
        <w:rPr>
          <w:rFonts w:cs="Arial"/>
          <w:noProof/>
          <w:szCs w:val="24"/>
          <w:lang w:val="en-US"/>
          <w:rPrChange w:id="1085" w:author="Lorena Siguenza" w:date="2021-09-06T23:03:00Z">
            <w:rPr>
              <w:rFonts w:cs="Arial"/>
              <w:noProof/>
              <w:szCs w:val="24"/>
              <w:lang w:val="es-EC"/>
            </w:rPr>
          </w:rPrChange>
        </w:rPr>
        <w:lastRenderedPageBreak/>
        <w:t xml:space="preserve">Gureev, V. N., &amp; Mazov, N. A. (2015). Assessment of the relevance of journals in research libraries using bibliometrics (a review). </w:t>
      </w:r>
      <w:r w:rsidRPr="004C2E3B">
        <w:rPr>
          <w:rFonts w:cs="Arial"/>
          <w:i/>
          <w:iCs/>
          <w:noProof/>
          <w:szCs w:val="24"/>
          <w:lang w:val="en-US"/>
          <w:rPrChange w:id="1086" w:author="Lorena Siguenza" w:date="2021-09-06T23:03:00Z">
            <w:rPr>
              <w:rFonts w:cs="Arial"/>
              <w:i/>
              <w:iCs/>
              <w:noProof/>
              <w:szCs w:val="24"/>
              <w:lang w:val="es-EC"/>
            </w:rPr>
          </w:rPrChange>
        </w:rPr>
        <w:t>Scientific and Technical Information Processing 2015 42:1</w:t>
      </w:r>
      <w:r w:rsidRPr="004C2E3B">
        <w:rPr>
          <w:rFonts w:cs="Arial"/>
          <w:noProof/>
          <w:szCs w:val="24"/>
          <w:lang w:val="en-US"/>
          <w:rPrChange w:id="1087" w:author="Lorena Siguenza" w:date="2021-09-06T23:03:00Z">
            <w:rPr>
              <w:rFonts w:cs="Arial"/>
              <w:noProof/>
              <w:szCs w:val="24"/>
              <w:lang w:val="es-EC"/>
            </w:rPr>
          </w:rPrChange>
        </w:rPr>
        <w:t xml:space="preserve">, </w:t>
      </w:r>
      <w:r w:rsidRPr="004C2E3B">
        <w:rPr>
          <w:rFonts w:cs="Arial"/>
          <w:i/>
          <w:iCs/>
          <w:noProof/>
          <w:szCs w:val="24"/>
          <w:lang w:val="en-US"/>
          <w:rPrChange w:id="1088" w:author="Lorena Siguenza" w:date="2021-09-06T23:03:00Z">
            <w:rPr>
              <w:rFonts w:cs="Arial"/>
              <w:i/>
              <w:iCs/>
              <w:noProof/>
              <w:szCs w:val="24"/>
              <w:lang w:val="es-EC"/>
            </w:rPr>
          </w:rPrChange>
        </w:rPr>
        <w:t>42</w:t>
      </w:r>
      <w:r w:rsidRPr="004C2E3B">
        <w:rPr>
          <w:rFonts w:cs="Arial"/>
          <w:noProof/>
          <w:szCs w:val="24"/>
          <w:lang w:val="en-US"/>
          <w:rPrChange w:id="1089" w:author="Lorena Siguenza" w:date="2021-09-06T23:03:00Z">
            <w:rPr>
              <w:rFonts w:cs="Arial"/>
              <w:noProof/>
              <w:szCs w:val="24"/>
              <w:lang w:val="es-EC"/>
            </w:rPr>
          </w:rPrChange>
        </w:rPr>
        <w:t>(1), 30–40. https://doi.org/10.3103/S0147688215010050</w:t>
      </w:r>
    </w:p>
    <w:p w14:paraId="5970D422"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090" w:author="Lorena Siguenza" w:date="2021-09-06T23:03:00Z">
            <w:rPr>
              <w:rFonts w:cs="Arial"/>
              <w:noProof/>
              <w:szCs w:val="24"/>
              <w:lang w:val="es-EC"/>
            </w:rPr>
          </w:rPrChange>
        </w:rPr>
      </w:pPr>
      <w:r w:rsidRPr="004C2E3B">
        <w:rPr>
          <w:rFonts w:cs="Arial"/>
          <w:noProof/>
          <w:szCs w:val="24"/>
          <w:lang w:val="en-US"/>
          <w:rPrChange w:id="1091" w:author="Lorena Siguenza" w:date="2021-09-06T23:03:00Z">
            <w:rPr>
              <w:rFonts w:cs="Arial"/>
              <w:noProof/>
              <w:szCs w:val="24"/>
              <w:lang w:val="es-EC"/>
            </w:rPr>
          </w:rPrChange>
        </w:rPr>
        <w:t xml:space="preserve">Gutiérrez Ramírez, M., &amp; Landeros Falcón, I. (2010). </w:t>
      </w:r>
      <w:r w:rsidRPr="00647A95">
        <w:rPr>
          <w:rFonts w:cs="Arial"/>
          <w:noProof/>
          <w:szCs w:val="24"/>
          <w:lang w:val="es-EC"/>
        </w:rPr>
        <w:t xml:space="preserve">Importancia del lenguaje en el contexto de la aldea global. </w:t>
      </w:r>
      <w:r w:rsidRPr="004C2E3B">
        <w:rPr>
          <w:rFonts w:cs="Arial"/>
          <w:i/>
          <w:iCs/>
          <w:noProof/>
          <w:szCs w:val="24"/>
          <w:lang w:val="en-US"/>
          <w:rPrChange w:id="1092" w:author="Lorena Siguenza" w:date="2021-09-06T23:03:00Z">
            <w:rPr>
              <w:rFonts w:cs="Arial"/>
              <w:i/>
              <w:iCs/>
              <w:noProof/>
              <w:szCs w:val="24"/>
              <w:lang w:val="es-EC"/>
            </w:rPr>
          </w:rPrChange>
        </w:rPr>
        <w:t>Horizontes Educacionales</w:t>
      </w:r>
      <w:r w:rsidRPr="004C2E3B">
        <w:rPr>
          <w:rFonts w:cs="Arial"/>
          <w:noProof/>
          <w:szCs w:val="24"/>
          <w:lang w:val="en-US"/>
          <w:rPrChange w:id="1093" w:author="Lorena Siguenza" w:date="2021-09-06T23:03:00Z">
            <w:rPr>
              <w:rFonts w:cs="Arial"/>
              <w:noProof/>
              <w:szCs w:val="24"/>
              <w:lang w:val="es-EC"/>
            </w:rPr>
          </w:rPrChange>
        </w:rPr>
        <w:t xml:space="preserve">, </w:t>
      </w:r>
      <w:r w:rsidRPr="004C2E3B">
        <w:rPr>
          <w:rFonts w:cs="Arial"/>
          <w:i/>
          <w:iCs/>
          <w:noProof/>
          <w:szCs w:val="24"/>
          <w:lang w:val="en-US"/>
          <w:rPrChange w:id="1094" w:author="Lorena Siguenza" w:date="2021-09-06T23:03:00Z">
            <w:rPr>
              <w:rFonts w:cs="Arial"/>
              <w:i/>
              <w:iCs/>
              <w:noProof/>
              <w:szCs w:val="24"/>
              <w:lang w:val="es-EC"/>
            </w:rPr>
          </w:rPrChange>
        </w:rPr>
        <w:t>15</w:t>
      </w:r>
      <w:r w:rsidRPr="004C2E3B">
        <w:rPr>
          <w:rFonts w:cs="Arial"/>
          <w:noProof/>
          <w:szCs w:val="24"/>
          <w:lang w:val="en-US"/>
          <w:rPrChange w:id="1095" w:author="Lorena Siguenza" w:date="2021-09-06T23:03:00Z">
            <w:rPr>
              <w:rFonts w:cs="Arial"/>
              <w:noProof/>
              <w:szCs w:val="24"/>
              <w:lang w:val="es-EC"/>
            </w:rPr>
          </w:rPrChange>
        </w:rPr>
        <w:t>(1), 95–108.</w:t>
      </w:r>
    </w:p>
    <w:p w14:paraId="5886F37E"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096" w:author="Lorena Siguenza" w:date="2021-09-06T23:03:00Z">
            <w:rPr>
              <w:rFonts w:cs="Arial"/>
              <w:noProof/>
              <w:szCs w:val="24"/>
              <w:lang w:val="es-EC"/>
            </w:rPr>
          </w:rPrChange>
        </w:rPr>
        <w:t xml:space="preserve">Han, J., Pei, J., &amp; Kamber, M. (2011). </w:t>
      </w:r>
      <w:r w:rsidRPr="004C2E3B">
        <w:rPr>
          <w:rFonts w:cs="Arial"/>
          <w:i/>
          <w:iCs/>
          <w:noProof/>
          <w:szCs w:val="24"/>
          <w:lang w:val="en-US"/>
          <w:rPrChange w:id="1097" w:author="Lorena Siguenza" w:date="2021-09-06T23:03:00Z">
            <w:rPr>
              <w:rFonts w:cs="Arial"/>
              <w:i/>
              <w:iCs/>
              <w:noProof/>
              <w:szCs w:val="24"/>
              <w:lang w:val="es-EC"/>
            </w:rPr>
          </w:rPrChange>
        </w:rPr>
        <w:t>Data Mining: Concepts and Techniques</w:t>
      </w:r>
      <w:r w:rsidRPr="004C2E3B">
        <w:rPr>
          <w:rFonts w:cs="Arial"/>
          <w:noProof/>
          <w:szCs w:val="24"/>
          <w:lang w:val="en-US"/>
          <w:rPrChange w:id="1098" w:author="Lorena Siguenza" w:date="2021-09-06T23:03:00Z">
            <w:rPr>
              <w:rFonts w:cs="Arial"/>
              <w:noProof/>
              <w:szCs w:val="24"/>
              <w:lang w:val="es-EC"/>
            </w:rPr>
          </w:rPrChange>
        </w:rPr>
        <w:t xml:space="preserve">. </w:t>
      </w:r>
      <w:r w:rsidRPr="00647A95">
        <w:rPr>
          <w:rFonts w:cs="Arial"/>
          <w:noProof/>
          <w:szCs w:val="24"/>
          <w:lang w:val="es-EC"/>
        </w:rPr>
        <w:t>Elsevier.</w:t>
      </w:r>
    </w:p>
    <w:p w14:paraId="4C380C21"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Haro Valle, V. A., Pérez Rocano, W. R., Sigüenza Guzmán, L., Cattrysse, D., Saquicela Galarza, V. H., Cuenca, U. de, Cuenca, D. de I. de la U. de, &amp; DIUC. (2014). </w:t>
      </w:r>
      <w:r w:rsidRPr="00647A95">
        <w:rPr>
          <w:rFonts w:cs="Arial"/>
          <w:i/>
          <w:iCs/>
          <w:noProof/>
          <w:szCs w:val="24"/>
          <w:lang w:val="es-EC"/>
        </w:rPr>
        <w:t>Diseño e implementación de un sistema de soporte de decisiones para el Centro de Documentación Regional “Juan Bautista Vázquez.”</w:t>
      </w:r>
      <w:r w:rsidRPr="00647A95">
        <w:rPr>
          <w:rFonts w:cs="Arial"/>
          <w:noProof/>
          <w:szCs w:val="24"/>
          <w:lang w:val="es-EC"/>
        </w:rPr>
        <w:t xml:space="preserve"> http://dspace.ucuenca.edu.ec/handle/123456789/21411</w:t>
      </w:r>
    </w:p>
    <w:p w14:paraId="1D362249"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099" w:author="Lorena Siguenza" w:date="2021-09-06T23:03:00Z">
            <w:rPr>
              <w:rFonts w:cs="Arial"/>
              <w:noProof/>
              <w:szCs w:val="24"/>
              <w:lang w:val="es-EC"/>
            </w:rPr>
          </w:rPrChange>
        </w:rPr>
        <w:t xml:space="preserve">Heneberg, P. (2016). From Excessive Journal Self-Cites to Citation Stacking: Analysis of Journal Self-Citation Kinetics in Search for Journals, Which Boost Their Scientometric Indicators. </w:t>
      </w:r>
      <w:r w:rsidRPr="00647A95">
        <w:rPr>
          <w:rFonts w:cs="Arial"/>
          <w:i/>
          <w:iCs/>
          <w:noProof/>
          <w:szCs w:val="24"/>
          <w:lang w:val="es-EC"/>
        </w:rPr>
        <w:t>PloS One</w:t>
      </w:r>
      <w:r w:rsidRPr="00647A95">
        <w:rPr>
          <w:rFonts w:cs="Arial"/>
          <w:noProof/>
          <w:szCs w:val="24"/>
          <w:lang w:val="es-EC"/>
        </w:rPr>
        <w:t xml:space="preserve">, </w:t>
      </w:r>
      <w:r w:rsidRPr="00647A95">
        <w:rPr>
          <w:rFonts w:cs="Arial"/>
          <w:i/>
          <w:iCs/>
          <w:noProof/>
          <w:szCs w:val="24"/>
          <w:lang w:val="es-EC"/>
        </w:rPr>
        <w:t>11</w:t>
      </w:r>
      <w:r w:rsidRPr="00647A95">
        <w:rPr>
          <w:rFonts w:cs="Arial"/>
          <w:noProof/>
          <w:szCs w:val="24"/>
          <w:lang w:val="es-EC"/>
        </w:rPr>
        <w:t>(4), e0153730. https://doi.org/10.1371/journal.pone.0153730</w:t>
      </w:r>
    </w:p>
    <w:p w14:paraId="40CE0B42"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Hernández Orallo, J., Ramírez Quintana, M. J., &amp; Ferri Ramírez, C. (2004). </w:t>
      </w:r>
      <w:r w:rsidRPr="00647A95">
        <w:rPr>
          <w:rFonts w:cs="Arial"/>
          <w:i/>
          <w:iCs/>
          <w:noProof/>
          <w:szCs w:val="24"/>
          <w:lang w:val="es-EC"/>
        </w:rPr>
        <w:t>Introducción̤ a la minería de datos</w:t>
      </w:r>
      <w:r w:rsidRPr="00647A95">
        <w:rPr>
          <w:rFonts w:cs="Arial"/>
          <w:noProof/>
          <w:szCs w:val="24"/>
          <w:lang w:val="es-EC"/>
        </w:rPr>
        <w:t>.</w:t>
      </w:r>
    </w:p>
    <w:p w14:paraId="3B92BA6B"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100" w:author="Lorena Siguenza" w:date="2021-09-06T23:03:00Z">
            <w:rPr>
              <w:rFonts w:cs="Arial"/>
              <w:noProof/>
              <w:szCs w:val="24"/>
              <w:lang w:val="es-EC"/>
            </w:rPr>
          </w:rPrChange>
        </w:rPr>
      </w:pPr>
      <w:r w:rsidRPr="00647A95">
        <w:rPr>
          <w:rFonts w:cs="Arial"/>
          <w:noProof/>
          <w:szCs w:val="24"/>
          <w:lang w:val="es-EC"/>
        </w:rPr>
        <w:t xml:space="preserve">Kitchenham, B., &amp; Charters, S. (2007). </w:t>
      </w:r>
      <w:r w:rsidRPr="004C2E3B">
        <w:rPr>
          <w:rFonts w:cs="Arial"/>
          <w:i/>
          <w:iCs/>
          <w:noProof/>
          <w:szCs w:val="24"/>
          <w:lang w:val="en-US"/>
          <w:rPrChange w:id="1101" w:author="Lorena Siguenza" w:date="2021-09-06T23:03:00Z">
            <w:rPr>
              <w:rFonts w:cs="Arial"/>
              <w:i/>
              <w:iCs/>
              <w:noProof/>
              <w:szCs w:val="24"/>
              <w:lang w:val="es-EC"/>
            </w:rPr>
          </w:rPrChange>
        </w:rPr>
        <w:t>Guidelines for performing Systematic Literature Reviews in Software Engineering</w:t>
      </w:r>
      <w:r w:rsidRPr="004C2E3B">
        <w:rPr>
          <w:rFonts w:cs="Arial"/>
          <w:noProof/>
          <w:szCs w:val="24"/>
          <w:lang w:val="en-US"/>
          <w:rPrChange w:id="1102" w:author="Lorena Siguenza" w:date="2021-09-06T23:03:00Z">
            <w:rPr>
              <w:rFonts w:cs="Arial"/>
              <w:noProof/>
              <w:szCs w:val="24"/>
              <w:lang w:val="es-EC"/>
            </w:rPr>
          </w:rPrChange>
        </w:rPr>
        <w:t>.</w:t>
      </w:r>
    </w:p>
    <w:p w14:paraId="070673BD"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103" w:author="Lorena Siguenza" w:date="2021-09-06T23:03:00Z">
            <w:rPr>
              <w:rFonts w:cs="Arial"/>
              <w:noProof/>
              <w:szCs w:val="24"/>
              <w:lang w:val="es-EC"/>
            </w:rPr>
          </w:rPrChange>
        </w:rPr>
      </w:pPr>
      <w:r w:rsidRPr="004C2E3B">
        <w:rPr>
          <w:rFonts w:cs="Arial"/>
          <w:noProof/>
          <w:szCs w:val="24"/>
          <w:lang w:val="en-US"/>
          <w:rPrChange w:id="1104" w:author="Lorena Siguenza" w:date="2021-09-06T23:03:00Z">
            <w:rPr>
              <w:rFonts w:cs="Arial"/>
              <w:noProof/>
              <w:szCs w:val="24"/>
              <w:lang w:val="es-EC"/>
            </w:rPr>
          </w:rPrChange>
        </w:rPr>
        <w:t xml:space="preserve">Leidolf, A., Baker, M., Porter, A., &amp; Garner, J. (2018). Measuring and Visualizing Research Collaboration and Productivity. </w:t>
      </w:r>
      <w:r w:rsidRPr="004C2E3B">
        <w:rPr>
          <w:rFonts w:cs="Arial"/>
          <w:i/>
          <w:iCs/>
          <w:noProof/>
          <w:szCs w:val="24"/>
          <w:lang w:val="en-US"/>
          <w:rPrChange w:id="1105" w:author="Lorena Siguenza" w:date="2021-09-06T23:03:00Z">
            <w:rPr>
              <w:rFonts w:cs="Arial"/>
              <w:i/>
              <w:iCs/>
              <w:noProof/>
              <w:szCs w:val="24"/>
              <w:lang w:val="es-EC"/>
            </w:rPr>
          </w:rPrChange>
        </w:rPr>
        <w:t>Journal of Data and Information Science</w:t>
      </w:r>
      <w:r w:rsidRPr="004C2E3B">
        <w:rPr>
          <w:rFonts w:cs="Arial"/>
          <w:noProof/>
          <w:szCs w:val="24"/>
          <w:lang w:val="en-US"/>
          <w:rPrChange w:id="1106" w:author="Lorena Siguenza" w:date="2021-09-06T23:03:00Z">
            <w:rPr>
              <w:rFonts w:cs="Arial"/>
              <w:noProof/>
              <w:szCs w:val="24"/>
              <w:lang w:val="es-EC"/>
            </w:rPr>
          </w:rPrChange>
        </w:rPr>
        <w:t xml:space="preserve">, </w:t>
      </w:r>
      <w:r w:rsidRPr="004C2E3B">
        <w:rPr>
          <w:rFonts w:cs="Arial"/>
          <w:i/>
          <w:iCs/>
          <w:noProof/>
          <w:szCs w:val="24"/>
          <w:lang w:val="en-US"/>
          <w:rPrChange w:id="1107" w:author="Lorena Siguenza" w:date="2021-09-06T23:03:00Z">
            <w:rPr>
              <w:rFonts w:cs="Arial"/>
              <w:i/>
              <w:iCs/>
              <w:noProof/>
              <w:szCs w:val="24"/>
              <w:lang w:val="es-EC"/>
            </w:rPr>
          </w:rPrChange>
        </w:rPr>
        <w:t>3</w:t>
      </w:r>
      <w:r w:rsidRPr="004C2E3B">
        <w:rPr>
          <w:rFonts w:cs="Arial"/>
          <w:noProof/>
          <w:szCs w:val="24"/>
          <w:lang w:val="en-US"/>
          <w:rPrChange w:id="1108" w:author="Lorena Siguenza" w:date="2021-09-06T23:03:00Z">
            <w:rPr>
              <w:rFonts w:cs="Arial"/>
              <w:noProof/>
              <w:szCs w:val="24"/>
              <w:lang w:val="es-EC"/>
            </w:rPr>
          </w:rPrChange>
        </w:rPr>
        <w:t>, 54–81. https://doi.org/10.2478/jdis-2018-0004</w:t>
      </w:r>
    </w:p>
    <w:p w14:paraId="1D92DD79"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109" w:author="Lorena Siguenza" w:date="2021-09-06T23:03:00Z">
            <w:rPr>
              <w:rFonts w:cs="Arial"/>
              <w:noProof/>
              <w:szCs w:val="24"/>
              <w:lang w:val="es-EC"/>
            </w:rPr>
          </w:rPrChange>
        </w:rPr>
      </w:pPr>
      <w:r w:rsidRPr="004C2E3B">
        <w:rPr>
          <w:rFonts w:cs="Arial"/>
          <w:noProof/>
          <w:szCs w:val="24"/>
          <w:lang w:val="en-US"/>
          <w:rPrChange w:id="1110" w:author="Lorena Siguenza" w:date="2021-09-06T23:03:00Z">
            <w:rPr>
              <w:rFonts w:cs="Arial"/>
              <w:noProof/>
              <w:szCs w:val="24"/>
              <w:lang w:val="es-EC"/>
            </w:rPr>
          </w:rPrChange>
        </w:rPr>
        <w:t xml:space="preserve">Linoff, G. S., &amp; Berry, M. J. A. (2011). </w:t>
      </w:r>
      <w:r w:rsidRPr="004C2E3B">
        <w:rPr>
          <w:rFonts w:cs="Arial"/>
          <w:i/>
          <w:iCs/>
          <w:noProof/>
          <w:szCs w:val="24"/>
          <w:lang w:val="en-US"/>
          <w:rPrChange w:id="1111" w:author="Lorena Siguenza" w:date="2021-09-06T23:03:00Z">
            <w:rPr>
              <w:rFonts w:cs="Arial"/>
              <w:i/>
              <w:iCs/>
              <w:noProof/>
              <w:szCs w:val="24"/>
              <w:lang w:val="es-EC"/>
            </w:rPr>
          </w:rPrChange>
        </w:rPr>
        <w:t>Data Mining Techniques: For Marketing, Sales, and Customer Relationship Management</w:t>
      </w:r>
      <w:r w:rsidRPr="004C2E3B">
        <w:rPr>
          <w:rFonts w:cs="Arial"/>
          <w:noProof/>
          <w:szCs w:val="24"/>
          <w:lang w:val="en-US"/>
          <w:rPrChange w:id="1112" w:author="Lorena Siguenza" w:date="2021-09-06T23:03:00Z">
            <w:rPr>
              <w:rFonts w:cs="Arial"/>
              <w:noProof/>
              <w:szCs w:val="24"/>
              <w:lang w:val="es-EC"/>
            </w:rPr>
          </w:rPrChange>
        </w:rPr>
        <w:t>. John Wiley \&amp; Sons.</w:t>
      </w:r>
    </w:p>
    <w:p w14:paraId="26472D32"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113" w:author="Lorena Siguenza" w:date="2021-09-06T23:03:00Z">
            <w:rPr>
              <w:rFonts w:cs="Arial"/>
              <w:noProof/>
              <w:szCs w:val="24"/>
              <w:lang w:val="es-EC"/>
            </w:rPr>
          </w:rPrChange>
        </w:rPr>
        <w:t xml:space="preserve">M, B., &amp; MA, Z. (1999). [Evaluation of the scientific activity through bibliometric indices]. </w:t>
      </w:r>
      <w:r w:rsidRPr="00647A95">
        <w:rPr>
          <w:rFonts w:cs="Arial"/>
          <w:i/>
          <w:iCs/>
          <w:noProof/>
          <w:szCs w:val="24"/>
          <w:lang w:val="es-EC"/>
        </w:rPr>
        <w:t>Revista Espanola de Cardiologia</w:t>
      </w:r>
      <w:r w:rsidRPr="00647A95">
        <w:rPr>
          <w:rFonts w:cs="Arial"/>
          <w:noProof/>
          <w:szCs w:val="24"/>
          <w:lang w:val="es-EC"/>
        </w:rPr>
        <w:t xml:space="preserve">, </w:t>
      </w:r>
      <w:r w:rsidRPr="00647A95">
        <w:rPr>
          <w:rFonts w:cs="Arial"/>
          <w:i/>
          <w:iCs/>
          <w:noProof/>
          <w:szCs w:val="24"/>
          <w:lang w:val="es-EC"/>
        </w:rPr>
        <w:t>52</w:t>
      </w:r>
      <w:r w:rsidRPr="00647A95">
        <w:rPr>
          <w:rFonts w:cs="Arial"/>
          <w:noProof/>
          <w:szCs w:val="24"/>
          <w:lang w:val="es-EC"/>
        </w:rPr>
        <w:t>(10), 790–800. https://doi.org/10.1016/S0300-8932(99)75008-6</w:t>
      </w:r>
    </w:p>
    <w:p w14:paraId="139DA086"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114" w:author="Lorena Siguenza" w:date="2021-09-06T23:03:00Z">
            <w:rPr>
              <w:rFonts w:cs="Arial"/>
              <w:noProof/>
              <w:szCs w:val="24"/>
              <w:lang w:val="es-EC"/>
            </w:rPr>
          </w:rPrChange>
        </w:rPr>
      </w:pPr>
      <w:r w:rsidRPr="00647A95">
        <w:rPr>
          <w:rFonts w:cs="Arial"/>
          <w:noProof/>
          <w:szCs w:val="24"/>
          <w:lang w:val="es-EC"/>
        </w:rPr>
        <w:t xml:space="preserve">Ma, J. (2014). </w:t>
      </w:r>
      <w:r w:rsidRPr="004C2E3B">
        <w:rPr>
          <w:rFonts w:cs="Arial"/>
          <w:noProof/>
          <w:szCs w:val="24"/>
          <w:lang w:val="en-US"/>
          <w:rPrChange w:id="1115" w:author="Lorena Siguenza" w:date="2021-09-06T23:03:00Z">
            <w:rPr>
              <w:rFonts w:cs="Arial"/>
              <w:noProof/>
              <w:szCs w:val="24"/>
              <w:lang w:val="es-EC"/>
            </w:rPr>
          </w:rPrChange>
        </w:rPr>
        <w:t xml:space="preserve">Bibliometric indicators for evaluating the quality of scientifc publications. </w:t>
      </w:r>
      <w:r w:rsidRPr="004C2E3B">
        <w:rPr>
          <w:rFonts w:cs="Arial"/>
          <w:i/>
          <w:iCs/>
          <w:noProof/>
          <w:szCs w:val="24"/>
          <w:lang w:val="en-US"/>
          <w:rPrChange w:id="1116" w:author="Lorena Siguenza" w:date="2021-09-06T23:03:00Z">
            <w:rPr>
              <w:rFonts w:cs="Arial"/>
              <w:i/>
              <w:iCs/>
              <w:noProof/>
              <w:szCs w:val="24"/>
              <w:lang w:val="es-EC"/>
            </w:rPr>
          </w:rPrChange>
        </w:rPr>
        <w:t>The Journal of Contemporary Dental Practice</w:t>
      </w:r>
      <w:r w:rsidRPr="004C2E3B">
        <w:rPr>
          <w:rFonts w:cs="Arial"/>
          <w:noProof/>
          <w:szCs w:val="24"/>
          <w:lang w:val="en-US"/>
          <w:rPrChange w:id="1117" w:author="Lorena Siguenza" w:date="2021-09-06T23:03:00Z">
            <w:rPr>
              <w:rFonts w:cs="Arial"/>
              <w:noProof/>
              <w:szCs w:val="24"/>
              <w:lang w:val="es-EC"/>
            </w:rPr>
          </w:rPrChange>
        </w:rPr>
        <w:t xml:space="preserve">, </w:t>
      </w:r>
      <w:r w:rsidRPr="004C2E3B">
        <w:rPr>
          <w:rFonts w:cs="Arial"/>
          <w:i/>
          <w:iCs/>
          <w:noProof/>
          <w:szCs w:val="24"/>
          <w:lang w:val="en-US"/>
          <w:rPrChange w:id="1118" w:author="Lorena Siguenza" w:date="2021-09-06T23:03:00Z">
            <w:rPr>
              <w:rFonts w:cs="Arial"/>
              <w:i/>
              <w:iCs/>
              <w:noProof/>
              <w:szCs w:val="24"/>
              <w:lang w:val="es-EC"/>
            </w:rPr>
          </w:rPrChange>
        </w:rPr>
        <w:t>15</w:t>
      </w:r>
      <w:r w:rsidRPr="004C2E3B">
        <w:rPr>
          <w:rFonts w:cs="Arial"/>
          <w:noProof/>
          <w:szCs w:val="24"/>
          <w:lang w:val="en-US"/>
          <w:rPrChange w:id="1119" w:author="Lorena Siguenza" w:date="2021-09-06T23:03:00Z">
            <w:rPr>
              <w:rFonts w:cs="Arial"/>
              <w:noProof/>
              <w:szCs w:val="24"/>
              <w:lang w:val="es-EC"/>
            </w:rPr>
          </w:rPrChange>
        </w:rPr>
        <w:t>(2), 258–262. https://doi.org/10.5005/jp-journals-10024-1525</w:t>
      </w:r>
    </w:p>
    <w:p w14:paraId="2123E17D"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120" w:author="Lorena Siguenza" w:date="2021-09-06T23:03:00Z">
            <w:rPr>
              <w:rFonts w:cs="Arial"/>
              <w:noProof/>
              <w:szCs w:val="24"/>
              <w:lang w:val="es-EC"/>
            </w:rPr>
          </w:rPrChange>
        </w:rPr>
        <w:t xml:space="preserve">Mancini, D. (1996). Mining your automated system for systemwide decision making. </w:t>
      </w:r>
      <w:r w:rsidRPr="00647A95">
        <w:rPr>
          <w:rFonts w:cs="Arial"/>
          <w:i/>
          <w:iCs/>
          <w:noProof/>
          <w:szCs w:val="24"/>
          <w:lang w:val="es-EC"/>
        </w:rPr>
        <w:t>Library Administration Management</w:t>
      </w:r>
      <w:r w:rsidRPr="00647A95">
        <w:rPr>
          <w:rFonts w:cs="Arial"/>
          <w:noProof/>
          <w:szCs w:val="24"/>
          <w:lang w:val="es-EC"/>
        </w:rPr>
        <w:t>.</w:t>
      </w:r>
    </w:p>
    <w:p w14:paraId="788E43B6"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Marini, I. E. (2012). </w:t>
      </w:r>
      <w:r w:rsidRPr="00647A95">
        <w:rPr>
          <w:rFonts w:cs="Arial"/>
          <w:i/>
          <w:iCs/>
          <w:noProof/>
          <w:szCs w:val="24"/>
          <w:lang w:val="es-EC"/>
        </w:rPr>
        <w:t>El Modelo Cliente / Servidor</w:t>
      </w:r>
      <w:r w:rsidRPr="00647A95">
        <w:rPr>
          <w:rFonts w:cs="Arial"/>
          <w:noProof/>
          <w:szCs w:val="24"/>
          <w:lang w:val="es-EC"/>
        </w:rPr>
        <w:t>. 1–11.</w:t>
      </w:r>
    </w:p>
    <w:p w14:paraId="04C88C04"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lastRenderedPageBreak/>
        <w:t xml:space="preserve">Mariscal Orozco, J. L., &amp; Girarte, J. L. (2017). </w:t>
      </w:r>
      <w:r w:rsidRPr="004C2E3B">
        <w:rPr>
          <w:rFonts w:cs="Arial"/>
          <w:noProof/>
          <w:szCs w:val="24"/>
          <w:lang w:val="en-US"/>
          <w:rPrChange w:id="1121" w:author="Lorena Siguenza" w:date="2021-09-06T23:03:00Z">
            <w:rPr>
              <w:rFonts w:cs="Arial"/>
              <w:noProof/>
              <w:szCs w:val="24"/>
              <w:lang w:val="es-EC"/>
            </w:rPr>
          </w:rPrChange>
        </w:rPr>
        <w:t xml:space="preserve">Digital repositories for the training and researching processes in Cultural Management. </w:t>
      </w:r>
      <w:r w:rsidRPr="00647A95">
        <w:rPr>
          <w:rFonts w:cs="Arial"/>
          <w:i/>
          <w:iCs/>
          <w:noProof/>
          <w:szCs w:val="24"/>
          <w:lang w:val="es-EC"/>
        </w:rPr>
        <w:t>Córima</w:t>
      </w:r>
      <w:r w:rsidRPr="00647A95">
        <w:rPr>
          <w:rFonts w:cs="Arial"/>
          <w:noProof/>
          <w:szCs w:val="24"/>
          <w:lang w:val="es-EC"/>
        </w:rPr>
        <w:t xml:space="preserve">, </w:t>
      </w:r>
      <w:r w:rsidRPr="00647A95">
        <w:rPr>
          <w:rFonts w:cs="Arial"/>
          <w:i/>
          <w:iCs/>
          <w:noProof/>
          <w:szCs w:val="24"/>
          <w:lang w:val="es-EC"/>
        </w:rPr>
        <w:t>2</w:t>
      </w:r>
      <w:r w:rsidRPr="00647A95">
        <w:rPr>
          <w:rFonts w:cs="Arial"/>
          <w:noProof/>
          <w:szCs w:val="24"/>
          <w:lang w:val="es-EC"/>
        </w:rPr>
        <w:t>. https://doi.org/10.32870/cor.a2n3.6591</w:t>
      </w:r>
    </w:p>
    <w:p w14:paraId="1CB02256"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Marquez, L. (1980). </w:t>
      </w:r>
      <w:r w:rsidRPr="00647A95">
        <w:rPr>
          <w:rFonts w:cs="Arial"/>
          <w:i/>
          <w:iCs/>
          <w:noProof/>
          <w:szCs w:val="24"/>
          <w:lang w:val="es-EC"/>
        </w:rPr>
        <w:t>Capítulo 5. Cliente-Servidor. 5.1</w:t>
      </w:r>
      <w:r w:rsidRPr="00647A95">
        <w:rPr>
          <w:rFonts w:cs="Arial"/>
          <w:noProof/>
          <w:szCs w:val="24"/>
          <w:lang w:val="es-EC"/>
        </w:rPr>
        <w:t>. 1–9. http://catarina.udlap.mx/u_dl_a/tales/documentos/lis/marquez_a_bm/capitulo5.pdf</w:t>
      </w:r>
    </w:p>
    <w:p w14:paraId="2C220F84"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Miguel, S., De-Moya-Anegón, F., &amp; Herrero-Solana, V. (2007). El análisis de co-citas como método de investigación en Bibliotecología y Ciencia de la Información. In </w:t>
      </w:r>
      <w:r w:rsidRPr="00647A95">
        <w:rPr>
          <w:rFonts w:cs="Arial"/>
          <w:i/>
          <w:iCs/>
          <w:noProof/>
          <w:szCs w:val="24"/>
          <w:lang w:val="es-EC"/>
        </w:rPr>
        <w:t>Investigación Bibliotecológica</w:t>
      </w:r>
      <w:r w:rsidRPr="00647A95">
        <w:rPr>
          <w:rFonts w:cs="Arial"/>
          <w:noProof/>
          <w:szCs w:val="24"/>
          <w:lang w:val="es-EC"/>
        </w:rPr>
        <w:t>. http://eprints.rclis.org/15311/</w:t>
      </w:r>
    </w:p>
    <w:p w14:paraId="31B9FF5D"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122" w:author="Lorena Siguenza" w:date="2021-09-06T23:03:00Z">
            <w:rPr>
              <w:rFonts w:cs="Arial"/>
              <w:noProof/>
              <w:szCs w:val="24"/>
              <w:lang w:val="es-EC"/>
            </w:rPr>
          </w:rPrChange>
        </w:rPr>
      </w:pPr>
      <w:r w:rsidRPr="00647A95">
        <w:rPr>
          <w:rFonts w:cs="Arial"/>
          <w:noProof/>
          <w:szCs w:val="24"/>
          <w:lang w:val="es-EC"/>
        </w:rPr>
        <w:t xml:space="preserve">Nicholson, S., &amp; Stanton, J. M. (2003). </w:t>
      </w:r>
      <w:r w:rsidRPr="004C2E3B">
        <w:rPr>
          <w:rFonts w:cs="Arial"/>
          <w:noProof/>
          <w:szCs w:val="24"/>
          <w:lang w:val="en-US"/>
          <w:rPrChange w:id="1123" w:author="Lorena Siguenza" w:date="2021-09-06T23:03:00Z">
            <w:rPr>
              <w:rFonts w:cs="Arial"/>
              <w:noProof/>
              <w:szCs w:val="24"/>
              <w:lang w:val="es-EC"/>
            </w:rPr>
          </w:rPrChange>
        </w:rPr>
        <w:t xml:space="preserve">Gaining strategic advantage through bibliomining: Data mining for management decisions in corporate, special, digital, and traditional libraries. </w:t>
      </w:r>
      <w:r w:rsidRPr="004C2E3B">
        <w:rPr>
          <w:rFonts w:cs="Arial"/>
          <w:i/>
          <w:iCs/>
          <w:noProof/>
          <w:szCs w:val="24"/>
          <w:lang w:val="en-US"/>
          <w:rPrChange w:id="1124" w:author="Lorena Siguenza" w:date="2021-09-06T23:03:00Z">
            <w:rPr>
              <w:rFonts w:cs="Arial"/>
              <w:i/>
              <w:iCs/>
              <w:noProof/>
              <w:szCs w:val="24"/>
              <w:lang w:val="es-EC"/>
            </w:rPr>
          </w:rPrChange>
        </w:rPr>
        <w:t>Organizational Data Mining: Leveraging Enterprise Data Resources for Optimal Performance</w:t>
      </w:r>
      <w:r w:rsidRPr="004C2E3B">
        <w:rPr>
          <w:rFonts w:cs="Arial"/>
          <w:noProof/>
          <w:szCs w:val="24"/>
          <w:lang w:val="en-US"/>
          <w:rPrChange w:id="1125" w:author="Lorena Siguenza" w:date="2021-09-06T23:03:00Z">
            <w:rPr>
              <w:rFonts w:cs="Arial"/>
              <w:noProof/>
              <w:szCs w:val="24"/>
              <w:lang w:val="es-EC"/>
            </w:rPr>
          </w:rPrChange>
        </w:rPr>
        <w:t>, 247-262. http://arizona.openrepository.com/arizona/handle/10150/106383</w:t>
      </w:r>
    </w:p>
    <w:p w14:paraId="47866668"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126" w:author="Lorena Siguenza" w:date="2021-09-06T23:03:00Z">
            <w:rPr>
              <w:rFonts w:cs="Arial"/>
              <w:noProof/>
              <w:szCs w:val="24"/>
              <w:lang w:val="es-EC"/>
            </w:rPr>
          </w:rPrChange>
        </w:rPr>
      </w:pPr>
      <w:r w:rsidRPr="00647A95">
        <w:rPr>
          <w:rFonts w:cs="Arial"/>
          <w:noProof/>
          <w:szCs w:val="24"/>
          <w:lang w:val="es-EC"/>
        </w:rPr>
        <w:t xml:space="preserve">Osueke, C. O., Idiegbeyan-ose, J., Botu, T., Aregbesola, A., &amp; Emmanuel, O. (2018). </w:t>
      </w:r>
      <w:r w:rsidRPr="004C2E3B">
        <w:rPr>
          <w:rFonts w:cs="Arial"/>
          <w:noProof/>
          <w:szCs w:val="24"/>
          <w:lang w:val="en-US"/>
          <w:rPrChange w:id="1127" w:author="Lorena Siguenza" w:date="2021-09-06T23:03:00Z">
            <w:rPr>
              <w:rFonts w:cs="Arial"/>
              <w:noProof/>
              <w:szCs w:val="24"/>
              <w:lang w:val="es-EC"/>
            </w:rPr>
          </w:rPrChange>
        </w:rPr>
        <w:t xml:space="preserve">Analysis of mechanical engineering research activities using bibliometric method: A case study of undergraduate projects. </w:t>
      </w:r>
      <w:r w:rsidRPr="004C2E3B">
        <w:rPr>
          <w:rFonts w:cs="Arial"/>
          <w:i/>
          <w:iCs/>
          <w:noProof/>
          <w:szCs w:val="24"/>
          <w:lang w:val="en-US"/>
          <w:rPrChange w:id="1128" w:author="Lorena Siguenza" w:date="2021-09-06T23:03:00Z">
            <w:rPr>
              <w:rFonts w:cs="Arial"/>
              <w:i/>
              <w:iCs/>
              <w:noProof/>
              <w:szCs w:val="24"/>
              <w:lang w:val="es-EC"/>
            </w:rPr>
          </w:rPrChange>
        </w:rPr>
        <w:t>International Journal of Mechanical Engineering and Technology</w:t>
      </w:r>
      <w:r w:rsidRPr="004C2E3B">
        <w:rPr>
          <w:rFonts w:cs="Arial"/>
          <w:noProof/>
          <w:szCs w:val="24"/>
          <w:lang w:val="en-US"/>
          <w:rPrChange w:id="1129" w:author="Lorena Siguenza" w:date="2021-09-06T23:03:00Z">
            <w:rPr>
              <w:rFonts w:cs="Arial"/>
              <w:noProof/>
              <w:szCs w:val="24"/>
              <w:lang w:val="es-EC"/>
            </w:rPr>
          </w:rPrChange>
        </w:rPr>
        <w:t xml:space="preserve">, </w:t>
      </w:r>
      <w:r w:rsidRPr="004C2E3B">
        <w:rPr>
          <w:rFonts w:cs="Arial"/>
          <w:i/>
          <w:iCs/>
          <w:noProof/>
          <w:szCs w:val="24"/>
          <w:lang w:val="en-US"/>
          <w:rPrChange w:id="1130" w:author="Lorena Siguenza" w:date="2021-09-06T23:03:00Z">
            <w:rPr>
              <w:rFonts w:cs="Arial"/>
              <w:i/>
              <w:iCs/>
              <w:noProof/>
              <w:szCs w:val="24"/>
              <w:lang w:val="es-EC"/>
            </w:rPr>
          </w:rPrChange>
        </w:rPr>
        <w:t>9</w:t>
      </w:r>
      <w:r w:rsidRPr="004C2E3B">
        <w:rPr>
          <w:rFonts w:cs="Arial"/>
          <w:noProof/>
          <w:szCs w:val="24"/>
          <w:lang w:val="en-US"/>
          <w:rPrChange w:id="1131" w:author="Lorena Siguenza" w:date="2021-09-06T23:03:00Z">
            <w:rPr>
              <w:rFonts w:cs="Arial"/>
              <w:noProof/>
              <w:szCs w:val="24"/>
              <w:lang w:val="es-EC"/>
            </w:rPr>
          </w:rPrChange>
        </w:rPr>
        <w:t>, 1014–1021.</w:t>
      </w:r>
    </w:p>
    <w:p w14:paraId="0A137289"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132" w:author="Lorena Siguenza" w:date="2021-09-06T23:03:00Z">
            <w:rPr>
              <w:rFonts w:cs="Arial"/>
              <w:noProof/>
              <w:szCs w:val="24"/>
              <w:lang w:val="es-EC"/>
            </w:rPr>
          </w:rPrChange>
        </w:rPr>
        <w:t xml:space="preserve">Peñalver, A. G. (2014). </w:t>
      </w:r>
      <w:r w:rsidRPr="00647A95">
        <w:rPr>
          <w:rFonts w:cs="Arial"/>
          <w:i/>
          <w:iCs/>
          <w:noProof/>
          <w:szCs w:val="24"/>
          <w:lang w:val="es-EC"/>
        </w:rPr>
        <w:t>Técnicas para el descubrimiento de patrones temporales= Techniques for the discovery of temporal patterns</w:t>
      </w:r>
      <w:r w:rsidRPr="00647A95">
        <w:rPr>
          <w:rFonts w:cs="Arial"/>
          <w:noProof/>
          <w:szCs w:val="24"/>
          <w:lang w:val="es-EC"/>
        </w:rPr>
        <w:t xml:space="preserve"> [Universidad de Murcia]. https://dialnet.unirioja.es/servlet/tesis?codigo=96909</w:t>
      </w:r>
    </w:p>
    <w:p w14:paraId="271DA193"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647A95">
        <w:rPr>
          <w:rFonts w:cs="Arial"/>
          <w:noProof/>
          <w:szCs w:val="24"/>
          <w:lang w:val="es-EC"/>
        </w:rPr>
        <w:t xml:space="preserve">Perakakis, P., Ponsati-Obiols, A., Bernal, I., Sierra, C., Osman, N., Mosquera-de-Arancibia, C., &amp; Lorenzo, E. (2016). </w:t>
      </w:r>
      <w:r w:rsidRPr="00647A95">
        <w:rPr>
          <w:rFonts w:cs="Arial"/>
          <w:i/>
          <w:iCs/>
          <w:noProof/>
          <w:szCs w:val="24"/>
          <w:lang w:val="es-EC"/>
        </w:rPr>
        <w:t>Módulo de evaluación por pares en abierto para repositorios de acceso abierto</w:t>
      </w:r>
      <w:r w:rsidRPr="00647A95">
        <w:rPr>
          <w:rFonts w:cs="Arial"/>
          <w:noProof/>
          <w:szCs w:val="24"/>
          <w:lang w:val="es-EC"/>
        </w:rPr>
        <w:t>. http://eprints.rclis.org/30132/</w:t>
      </w:r>
    </w:p>
    <w:p w14:paraId="36CC59E5"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133" w:author="Lorena Siguenza" w:date="2021-09-06T23:03:00Z">
            <w:rPr>
              <w:rFonts w:cs="Arial"/>
              <w:noProof/>
              <w:szCs w:val="24"/>
              <w:lang w:val="es-EC"/>
            </w:rPr>
          </w:rPrChange>
        </w:rPr>
      </w:pPr>
      <w:r w:rsidRPr="004C2E3B">
        <w:rPr>
          <w:rFonts w:cs="Arial"/>
          <w:noProof/>
          <w:szCs w:val="24"/>
          <w:lang w:val="en-US"/>
          <w:rPrChange w:id="1134" w:author="Lorena Siguenza" w:date="2021-09-06T23:03:00Z">
            <w:rPr>
              <w:rFonts w:cs="Arial"/>
              <w:noProof/>
              <w:szCs w:val="24"/>
              <w:lang w:val="es-EC"/>
            </w:rPr>
          </w:rPrChange>
        </w:rPr>
        <w:t xml:space="preserve">Proctor, J. (2019). Knowledge Management for Collection Development : Transforming Institutional Knowledge into Tools for Selectors. </w:t>
      </w:r>
      <w:r w:rsidRPr="004C2E3B">
        <w:rPr>
          <w:rFonts w:cs="Arial"/>
          <w:i/>
          <w:iCs/>
          <w:noProof/>
          <w:szCs w:val="24"/>
          <w:lang w:val="en-US"/>
          <w:rPrChange w:id="1135" w:author="Lorena Siguenza" w:date="2021-09-06T23:03:00Z">
            <w:rPr>
              <w:rFonts w:cs="Arial"/>
              <w:i/>
              <w:iCs/>
              <w:noProof/>
              <w:szCs w:val="24"/>
              <w:lang w:val="es-EC"/>
            </w:rPr>
          </w:rPrChange>
        </w:rPr>
        <w:t>The Serials Librarian</w:t>
      </w:r>
      <w:r w:rsidRPr="004C2E3B">
        <w:rPr>
          <w:rFonts w:cs="Arial"/>
          <w:noProof/>
          <w:szCs w:val="24"/>
          <w:lang w:val="en-US"/>
          <w:rPrChange w:id="1136" w:author="Lorena Siguenza" w:date="2021-09-06T23:03:00Z">
            <w:rPr>
              <w:rFonts w:cs="Arial"/>
              <w:noProof/>
              <w:szCs w:val="24"/>
              <w:lang w:val="es-EC"/>
            </w:rPr>
          </w:rPrChange>
        </w:rPr>
        <w:t xml:space="preserve">, </w:t>
      </w:r>
      <w:r w:rsidRPr="004C2E3B">
        <w:rPr>
          <w:rFonts w:cs="Arial"/>
          <w:i/>
          <w:iCs/>
          <w:noProof/>
          <w:szCs w:val="24"/>
          <w:lang w:val="en-US"/>
          <w:rPrChange w:id="1137" w:author="Lorena Siguenza" w:date="2021-09-06T23:03:00Z">
            <w:rPr>
              <w:rFonts w:cs="Arial"/>
              <w:i/>
              <w:iCs/>
              <w:noProof/>
              <w:szCs w:val="24"/>
              <w:lang w:val="es-EC"/>
            </w:rPr>
          </w:rPrChange>
        </w:rPr>
        <w:t>76</w:t>
      </w:r>
      <w:r w:rsidRPr="004C2E3B">
        <w:rPr>
          <w:rFonts w:cs="Arial"/>
          <w:noProof/>
          <w:szCs w:val="24"/>
          <w:lang w:val="en-US"/>
          <w:rPrChange w:id="1138" w:author="Lorena Siguenza" w:date="2021-09-06T23:03:00Z">
            <w:rPr>
              <w:rFonts w:cs="Arial"/>
              <w:noProof/>
              <w:szCs w:val="24"/>
              <w:lang w:val="es-EC"/>
            </w:rPr>
          </w:rPrChange>
        </w:rPr>
        <w:t>(1–4), 118–122. https://doi.org/10.1080/0361526X.2019.1551668</w:t>
      </w:r>
    </w:p>
    <w:p w14:paraId="58A189B2"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139" w:author="Lorena Siguenza" w:date="2021-09-06T23:03:00Z">
            <w:rPr>
              <w:rFonts w:cs="Arial"/>
              <w:noProof/>
              <w:szCs w:val="24"/>
              <w:lang w:val="es-EC"/>
            </w:rPr>
          </w:rPrChange>
        </w:rPr>
        <w:t xml:space="preserve">Ranaei, S., Suominen, A., Porter, A., &amp; Carley, S. (2020). Evaluating technological emergence using text analytics: two case technologies and three approaches. </w:t>
      </w:r>
      <w:r w:rsidRPr="00647A95">
        <w:rPr>
          <w:rFonts w:cs="Arial"/>
          <w:i/>
          <w:iCs/>
          <w:noProof/>
          <w:szCs w:val="24"/>
          <w:lang w:val="es-EC"/>
        </w:rPr>
        <w:t>Scientometrics</w:t>
      </w:r>
      <w:r w:rsidRPr="00647A95">
        <w:rPr>
          <w:rFonts w:cs="Arial"/>
          <w:noProof/>
          <w:szCs w:val="24"/>
          <w:lang w:val="es-EC"/>
        </w:rPr>
        <w:t xml:space="preserve">, </w:t>
      </w:r>
      <w:r w:rsidRPr="00647A95">
        <w:rPr>
          <w:rFonts w:cs="Arial"/>
          <w:i/>
          <w:iCs/>
          <w:noProof/>
          <w:szCs w:val="24"/>
          <w:lang w:val="es-EC"/>
        </w:rPr>
        <w:t>122</w:t>
      </w:r>
      <w:r w:rsidRPr="00647A95">
        <w:rPr>
          <w:rFonts w:cs="Arial"/>
          <w:noProof/>
          <w:szCs w:val="24"/>
          <w:lang w:val="es-EC"/>
        </w:rPr>
        <w:t>(1), 215–247. https://doi.org/10.1007/s11192-019-03275-w</w:t>
      </w:r>
    </w:p>
    <w:p w14:paraId="482C53E5"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140" w:author="Lorena Siguenza" w:date="2021-09-06T23:03:00Z">
            <w:rPr>
              <w:rFonts w:cs="Arial"/>
              <w:noProof/>
              <w:szCs w:val="24"/>
              <w:lang w:val="es-EC"/>
            </w:rPr>
          </w:rPrChange>
        </w:rPr>
      </w:pPr>
      <w:r w:rsidRPr="00647A95">
        <w:rPr>
          <w:rFonts w:cs="Arial"/>
          <w:noProof/>
          <w:szCs w:val="24"/>
          <w:lang w:val="es-EC"/>
        </w:rPr>
        <w:t xml:space="preserve">Shi, X., Cai, L., &amp; Jia, J. (2018). </w:t>
      </w:r>
      <w:r w:rsidRPr="004C2E3B">
        <w:rPr>
          <w:rFonts w:cs="Arial"/>
          <w:noProof/>
          <w:szCs w:val="24"/>
          <w:lang w:val="en-US"/>
          <w:rPrChange w:id="1141" w:author="Lorena Siguenza" w:date="2021-09-06T23:03:00Z">
            <w:rPr>
              <w:rFonts w:cs="Arial"/>
              <w:noProof/>
              <w:szCs w:val="24"/>
              <w:lang w:val="es-EC"/>
            </w:rPr>
          </w:rPrChange>
        </w:rPr>
        <w:t xml:space="preserve">The Evolution of International Scientific Collaboration in Fuel Cells during 1998–2017: A Social Network Perspective. </w:t>
      </w:r>
      <w:r w:rsidRPr="004C2E3B">
        <w:rPr>
          <w:rFonts w:cs="Arial"/>
          <w:i/>
          <w:iCs/>
          <w:noProof/>
          <w:szCs w:val="24"/>
          <w:lang w:val="en-US"/>
          <w:rPrChange w:id="1142" w:author="Lorena Siguenza" w:date="2021-09-06T23:03:00Z">
            <w:rPr>
              <w:rFonts w:cs="Arial"/>
              <w:i/>
              <w:iCs/>
              <w:noProof/>
              <w:szCs w:val="24"/>
              <w:lang w:val="es-EC"/>
            </w:rPr>
          </w:rPrChange>
        </w:rPr>
        <w:t>Sustainability</w:t>
      </w:r>
      <w:r w:rsidRPr="004C2E3B">
        <w:rPr>
          <w:rFonts w:cs="Arial"/>
          <w:noProof/>
          <w:szCs w:val="24"/>
          <w:lang w:val="en-US"/>
          <w:rPrChange w:id="1143" w:author="Lorena Siguenza" w:date="2021-09-06T23:03:00Z">
            <w:rPr>
              <w:rFonts w:cs="Arial"/>
              <w:noProof/>
              <w:szCs w:val="24"/>
              <w:lang w:val="es-EC"/>
            </w:rPr>
          </w:rPrChange>
        </w:rPr>
        <w:t xml:space="preserve">, </w:t>
      </w:r>
      <w:r w:rsidRPr="004C2E3B">
        <w:rPr>
          <w:rFonts w:cs="Arial"/>
          <w:i/>
          <w:iCs/>
          <w:noProof/>
          <w:szCs w:val="24"/>
          <w:lang w:val="en-US"/>
          <w:rPrChange w:id="1144" w:author="Lorena Siguenza" w:date="2021-09-06T23:03:00Z">
            <w:rPr>
              <w:rFonts w:cs="Arial"/>
              <w:i/>
              <w:iCs/>
              <w:noProof/>
              <w:szCs w:val="24"/>
              <w:lang w:val="es-EC"/>
            </w:rPr>
          </w:rPrChange>
        </w:rPr>
        <w:t>10</w:t>
      </w:r>
      <w:r w:rsidRPr="004C2E3B">
        <w:rPr>
          <w:rFonts w:cs="Arial"/>
          <w:noProof/>
          <w:szCs w:val="24"/>
          <w:lang w:val="en-US"/>
          <w:rPrChange w:id="1145" w:author="Lorena Siguenza" w:date="2021-09-06T23:03:00Z">
            <w:rPr>
              <w:rFonts w:cs="Arial"/>
              <w:noProof/>
              <w:szCs w:val="24"/>
              <w:lang w:val="es-EC"/>
            </w:rPr>
          </w:rPrChange>
        </w:rPr>
        <w:t>(12), 4790. https://doi.org/10.3390/su10124790</w:t>
      </w:r>
    </w:p>
    <w:p w14:paraId="679B570C"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146" w:author="Lorena Siguenza" w:date="2021-09-06T23:03:00Z">
            <w:rPr>
              <w:rFonts w:cs="Arial"/>
              <w:noProof/>
              <w:szCs w:val="24"/>
              <w:lang w:val="es-EC"/>
            </w:rPr>
          </w:rPrChange>
        </w:rPr>
      </w:pPr>
      <w:r w:rsidRPr="004C2E3B">
        <w:rPr>
          <w:rFonts w:cs="Arial"/>
          <w:noProof/>
          <w:szCs w:val="24"/>
          <w:lang w:val="en-US"/>
          <w:rPrChange w:id="1147" w:author="Lorena Siguenza" w:date="2021-09-06T23:03:00Z">
            <w:rPr>
              <w:rFonts w:cs="Arial"/>
              <w:noProof/>
              <w:szCs w:val="24"/>
              <w:lang w:val="es-EC"/>
            </w:rPr>
          </w:rPrChange>
        </w:rPr>
        <w:t xml:space="preserve">Shon, W. Y., Yoon, B.-H., Jung, E.-A., Kim, J. W., Ha, Y.-C., Han, S. H., &amp; Kim, H.-S. (2019). Assessment of Korea’s Orthopedic Research Activities in the </w:t>
      </w:r>
      <w:r w:rsidRPr="004C2E3B">
        <w:rPr>
          <w:rFonts w:cs="Arial"/>
          <w:noProof/>
          <w:szCs w:val="24"/>
          <w:lang w:val="en-US"/>
          <w:rPrChange w:id="1148" w:author="Lorena Siguenza" w:date="2021-09-06T23:03:00Z">
            <w:rPr>
              <w:rFonts w:cs="Arial"/>
              <w:noProof/>
              <w:szCs w:val="24"/>
              <w:lang w:val="es-EC"/>
            </w:rPr>
          </w:rPrChange>
        </w:rPr>
        <w:lastRenderedPageBreak/>
        <w:t xml:space="preserve">Top 15 Orthopedic Journals, 2008–2017. </w:t>
      </w:r>
      <w:r w:rsidRPr="004C2E3B">
        <w:rPr>
          <w:rFonts w:cs="Arial"/>
          <w:i/>
          <w:iCs/>
          <w:noProof/>
          <w:szCs w:val="24"/>
          <w:lang w:val="en-US"/>
          <w:rPrChange w:id="1149" w:author="Lorena Siguenza" w:date="2021-09-06T23:03:00Z">
            <w:rPr>
              <w:rFonts w:cs="Arial"/>
              <w:i/>
              <w:iCs/>
              <w:noProof/>
              <w:szCs w:val="24"/>
              <w:lang w:val="es-EC"/>
            </w:rPr>
          </w:rPrChange>
        </w:rPr>
        <w:t>Clinics in Orthopedic Surgery</w:t>
      </w:r>
      <w:r w:rsidRPr="004C2E3B">
        <w:rPr>
          <w:rFonts w:cs="Arial"/>
          <w:noProof/>
          <w:szCs w:val="24"/>
          <w:lang w:val="en-US"/>
          <w:rPrChange w:id="1150" w:author="Lorena Siguenza" w:date="2021-09-06T23:03:00Z">
            <w:rPr>
              <w:rFonts w:cs="Arial"/>
              <w:noProof/>
              <w:szCs w:val="24"/>
              <w:lang w:val="es-EC"/>
            </w:rPr>
          </w:rPrChange>
        </w:rPr>
        <w:t xml:space="preserve">, </w:t>
      </w:r>
      <w:r w:rsidRPr="004C2E3B">
        <w:rPr>
          <w:rFonts w:cs="Arial"/>
          <w:i/>
          <w:iCs/>
          <w:noProof/>
          <w:szCs w:val="24"/>
          <w:lang w:val="en-US"/>
          <w:rPrChange w:id="1151" w:author="Lorena Siguenza" w:date="2021-09-06T23:03:00Z">
            <w:rPr>
              <w:rFonts w:cs="Arial"/>
              <w:i/>
              <w:iCs/>
              <w:noProof/>
              <w:szCs w:val="24"/>
              <w:lang w:val="es-EC"/>
            </w:rPr>
          </w:rPrChange>
        </w:rPr>
        <w:t>11</w:t>
      </w:r>
      <w:r w:rsidRPr="004C2E3B">
        <w:rPr>
          <w:rFonts w:cs="Arial"/>
          <w:noProof/>
          <w:szCs w:val="24"/>
          <w:lang w:val="en-US"/>
          <w:rPrChange w:id="1152" w:author="Lorena Siguenza" w:date="2021-09-06T23:03:00Z">
            <w:rPr>
              <w:rFonts w:cs="Arial"/>
              <w:noProof/>
              <w:szCs w:val="24"/>
              <w:lang w:val="es-EC"/>
            </w:rPr>
          </w:rPrChange>
        </w:rPr>
        <w:t>(2), 237. https://doi.org/10.4055/cios.2019.11.2.237</w:t>
      </w:r>
    </w:p>
    <w:p w14:paraId="4D6765EA"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153" w:author="Lorena Siguenza" w:date="2021-09-06T23:03:00Z">
            <w:rPr>
              <w:rFonts w:cs="Arial"/>
              <w:noProof/>
              <w:szCs w:val="24"/>
              <w:lang w:val="es-EC"/>
            </w:rPr>
          </w:rPrChange>
        </w:rPr>
      </w:pPr>
      <w:r w:rsidRPr="004C2E3B">
        <w:rPr>
          <w:rFonts w:cs="Arial"/>
          <w:noProof/>
          <w:szCs w:val="24"/>
          <w:lang w:val="en-US"/>
          <w:rPrChange w:id="1154" w:author="Lorena Siguenza" w:date="2021-09-06T23:03:00Z">
            <w:rPr>
              <w:rFonts w:cs="Arial"/>
              <w:noProof/>
              <w:szCs w:val="24"/>
              <w:lang w:val="es-EC"/>
            </w:rPr>
          </w:rPrChange>
        </w:rPr>
        <w:t xml:space="preserve">Siguenza Guzman, L., Holans, L., Van den Abbeele, A., Vandewalle, J., Verhaaren, H., &amp; Cattrysse, D. (2013). Towards a holistic analysis tool to support decision-making in libraries. </w:t>
      </w:r>
      <w:r w:rsidRPr="004C2E3B">
        <w:rPr>
          <w:rFonts w:cs="Arial"/>
          <w:i/>
          <w:iCs/>
          <w:noProof/>
          <w:szCs w:val="24"/>
          <w:lang w:val="en-US"/>
          <w:rPrChange w:id="1155" w:author="Lorena Siguenza" w:date="2021-09-06T23:03:00Z">
            <w:rPr>
              <w:rFonts w:cs="Arial"/>
              <w:i/>
              <w:iCs/>
              <w:noProof/>
              <w:szCs w:val="24"/>
              <w:lang w:val="es-EC"/>
            </w:rPr>
          </w:rPrChange>
        </w:rPr>
        <w:t>Proceedings of IATUL Conferences</w:t>
      </w:r>
      <w:r w:rsidRPr="004C2E3B">
        <w:rPr>
          <w:rFonts w:cs="Arial"/>
          <w:noProof/>
          <w:szCs w:val="24"/>
          <w:lang w:val="en-US"/>
          <w:rPrChange w:id="1156" w:author="Lorena Siguenza" w:date="2021-09-06T23:03:00Z">
            <w:rPr>
              <w:rFonts w:cs="Arial"/>
              <w:noProof/>
              <w:szCs w:val="24"/>
              <w:lang w:val="es-EC"/>
            </w:rPr>
          </w:rPrChange>
        </w:rPr>
        <w:t xml:space="preserve">, </w:t>
      </w:r>
      <w:r w:rsidRPr="004C2E3B">
        <w:rPr>
          <w:rFonts w:cs="Arial"/>
          <w:i/>
          <w:iCs/>
          <w:noProof/>
          <w:szCs w:val="24"/>
          <w:lang w:val="en-US"/>
          <w:rPrChange w:id="1157" w:author="Lorena Siguenza" w:date="2021-09-06T23:03:00Z">
            <w:rPr>
              <w:rFonts w:cs="Arial"/>
              <w:i/>
              <w:iCs/>
              <w:noProof/>
              <w:szCs w:val="24"/>
              <w:lang w:val="es-EC"/>
            </w:rPr>
          </w:rPrChange>
        </w:rPr>
        <w:t>May 2014</w:t>
      </w:r>
      <w:r w:rsidRPr="004C2E3B">
        <w:rPr>
          <w:rFonts w:cs="Arial"/>
          <w:noProof/>
          <w:szCs w:val="24"/>
          <w:lang w:val="en-US"/>
          <w:rPrChange w:id="1158" w:author="Lorena Siguenza" w:date="2021-09-06T23:03:00Z">
            <w:rPr>
              <w:rFonts w:cs="Arial"/>
              <w:noProof/>
              <w:szCs w:val="24"/>
              <w:lang w:val="es-EC"/>
            </w:rPr>
          </w:rPrChange>
        </w:rPr>
        <w:t>, 1–9. https://lirias.kuleuven.be/bitstream/123456789/399278/1/IATUL Conference - Siguenza-Guzman et al.pdf</w:t>
      </w:r>
    </w:p>
    <w:p w14:paraId="12BD93D5"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159" w:author="Lorena Siguenza" w:date="2021-09-06T23:03:00Z">
            <w:rPr>
              <w:rFonts w:cs="Arial"/>
              <w:noProof/>
              <w:szCs w:val="24"/>
              <w:lang w:val="es-EC"/>
            </w:rPr>
          </w:rPrChange>
        </w:rPr>
      </w:pPr>
      <w:r w:rsidRPr="004C2E3B">
        <w:rPr>
          <w:rFonts w:cs="Arial"/>
          <w:noProof/>
          <w:szCs w:val="24"/>
          <w:lang w:val="en-US"/>
          <w:rPrChange w:id="1160" w:author="Lorena Siguenza" w:date="2021-09-06T23:03:00Z">
            <w:rPr>
              <w:rFonts w:cs="Arial"/>
              <w:noProof/>
              <w:szCs w:val="24"/>
              <w:lang w:val="es-EC"/>
            </w:rPr>
          </w:rPrChange>
        </w:rPr>
        <w:t xml:space="preserve">Thornton, G. A. (2000). Impact of electronic resources on collection development, the roles of librarians, and library consortia. </w:t>
      </w:r>
      <w:r w:rsidRPr="004C2E3B">
        <w:rPr>
          <w:rFonts w:cs="Arial"/>
          <w:i/>
          <w:iCs/>
          <w:noProof/>
          <w:szCs w:val="24"/>
          <w:lang w:val="en-US"/>
          <w:rPrChange w:id="1161" w:author="Lorena Siguenza" w:date="2021-09-06T23:03:00Z">
            <w:rPr>
              <w:rFonts w:cs="Arial"/>
              <w:i/>
              <w:iCs/>
              <w:noProof/>
              <w:szCs w:val="24"/>
              <w:lang w:val="es-EC"/>
            </w:rPr>
          </w:rPrChange>
        </w:rPr>
        <w:t>Library Trends</w:t>
      </w:r>
      <w:r w:rsidRPr="004C2E3B">
        <w:rPr>
          <w:rFonts w:cs="Arial"/>
          <w:noProof/>
          <w:szCs w:val="24"/>
          <w:lang w:val="en-US"/>
          <w:rPrChange w:id="1162" w:author="Lorena Siguenza" w:date="2021-09-06T23:03:00Z">
            <w:rPr>
              <w:rFonts w:cs="Arial"/>
              <w:noProof/>
              <w:szCs w:val="24"/>
              <w:lang w:val="es-EC"/>
            </w:rPr>
          </w:rPrChange>
        </w:rPr>
        <w:t xml:space="preserve">, </w:t>
      </w:r>
      <w:r w:rsidRPr="004C2E3B">
        <w:rPr>
          <w:rFonts w:cs="Arial"/>
          <w:i/>
          <w:iCs/>
          <w:noProof/>
          <w:szCs w:val="24"/>
          <w:lang w:val="en-US"/>
          <w:rPrChange w:id="1163" w:author="Lorena Siguenza" w:date="2021-09-06T23:03:00Z">
            <w:rPr>
              <w:rFonts w:cs="Arial"/>
              <w:i/>
              <w:iCs/>
              <w:noProof/>
              <w:szCs w:val="24"/>
              <w:lang w:val="es-EC"/>
            </w:rPr>
          </w:rPrChange>
        </w:rPr>
        <w:t>48</w:t>
      </w:r>
      <w:r w:rsidRPr="004C2E3B">
        <w:rPr>
          <w:rFonts w:cs="Arial"/>
          <w:noProof/>
          <w:szCs w:val="24"/>
          <w:lang w:val="en-US"/>
          <w:rPrChange w:id="1164" w:author="Lorena Siguenza" w:date="2021-09-06T23:03:00Z">
            <w:rPr>
              <w:rFonts w:cs="Arial"/>
              <w:noProof/>
              <w:szCs w:val="24"/>
              <w:lang w:val="es-EC"/>
            </w:rPr>
          </w:rPrChange>
        </w:rPr>
        <w:t>(4), 842–856.</w:t>
      </w:r>
    </w:p>
    <w:p w14:paraId="0DDD1358"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165" w:author="Lorena Siguenza" w:date="2021-09-06T23:03:00Z">
            <w:rPr>
              <w:rFonts w:cs="Arial"/>
              <w:noProof/>
              <w:szCs w:val="24"/>
              <w:lang w:val="es-EC"/>
            </w:rPr>
          </w:rPrChange>
        </w:rPr>
      </w:pPr>
      <w:r w:rsidRPr="004C2E3B">
        <w:rPr>
          <w:rFonts w:cs="Arial"/>
          <w:noProof/>
          <w:szCs w:val="24"/>
          <w:lang w:val="en-US"/>
          <w:rPrChange w:id="1166" w:author="Lorena Siguenza" w:date="2021-09-06T23:03:00Z">
            <w:rPr>
              <w:rFonts w:cs="Arial"/>
              <w:noProof/>
              <w:szCs w:val="24"/>
              <w:lang w:val="es-EC"/>
            </w:rPr>
          </w:rPrChange>
        </w:rPr>
        <w:t xml:space="preserve">Tukur, L., &amp; Kannan, S. (2020). An Appraisal of Availability and Utilization of Information Resources and Library Services by Undergraduate Students in Three Agriculture University Libraries in Northern Nigeria (ABU , FUAM, FUTM). </w:t>
      </w:r>
      <w:r w:rsidRPr="004C2E3B">
        <w:rPr>
          <w:rFonts w:cs="Arial"/>
          <w:i/>
          <w:iCs/>
          <w:noProof/>
          <w:szCs w:val="24"/>
          <w:lang w:val="en-US"/>
          <w:rPrChange w:id="1167" w:author="Lorena Siguenza" w:date="2021-09-06T23:03:00Z">
            <w:rPr>
              <w:rFonts w:cs="Arial"/>
              <w:i/>
              <w:iCs/>
              <w:noProof/>
              <w:szCs w:val="24"/>
              <w:lang w:val="es-EC"/>
            </w:rPr>
          </w:rPrChange>
        </w:rPr>
        <w:t>Library Philosophy and Practice (e-Journal)</w:t>
      </w:r>
      <w:r w:rsidRPr="004C2E3B">
        <w:rPr>
          <w:rFonts w:cs="Arial"/>
          <w:noProof/>
          <w:szCs w:val="24"/>
          <w:lang w:val="en-US"/>
          <w:rPrChange w:id="1168" w:author="Lorena Siguenza" w:date="2021-09-06T23:03:00Z">
            <w:rPr>
              <w:rFonts w:cs="Arial"/>
              <w:noProof/>
              <w:szCs w:val="24"/>
              <w:lang w:val="es-EC"/>
            </w:rPr>
          </w:rPrChange>
        </w:rPr>
        <w:t>. https://digitalcommons.unl.edu/libphilprac/4591</w:t>
      </w:r>
    </w:p>
    <w:p w14:paraId="753BDCF3"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169" w:author="Lorena Siguenza" w:date="2021-09-06T23:03:00Z">
            <w:rPr>
              <w:rFonts w:cs="Arial"/>
              <w:noProof/>
              <w:szCs w:val="24"/>
              <w:lang w:val="es-EC"/>
            </w:rPr>
          </w:rPrChange>
        </w:rPr>
      </w:pPr>
      <w:r w:rsidRPr="004C2E3B">
        <w:rPr>
          <w:rFonts w:cs="Arial"/>
          <w:noProof/>
          <w:szCs w:val="24"/>
          <w:lang w:val="en-US"/>
          <w:rPrChange w:id="1170" w:author="Lorena Siguenza" w:date="2021-09-06T23:03:00Z">
            <w:rPr>
              <w:rFonts w:cs="Arial"/>
              <w:noProof/>
              <w:szCs w:val="24"/>
              <w:lang w:val="es-EC"/>
            </w:rPr>
          </w:rPrChange>
        </w:rPr>
        <w:t xml:space="preserve">Ullah, S. (2019). Publication Trends Of Pakistan Heart Journal: A Bibliometric Study. </w:t>
      </w:r>
      <w:r w:rsidRPr="004C2E3B">
        <w:rPr>
          <w:rFonts w:cs="Arial"/>
          <w:i/>
          <w:iCs/>
          <w:noProof/>
          <w:szCs w:val="24"/>
          <w:lang w:val="en-US"/>
          <w:rPrChange w:id="1171" w:author="Lorena Siguenza" w:date="2021-09-06T23:03:00Z">
            <w:rPr>
              <w:rFonts w:cs="Arial"/>
              <w:i/>
              <w:iCs/>
              <w:noProof/>
              <w:szCs w:val="24"/>
              <w:lang w:val="es-EC"/>
            </w:rPr>
          </w:rPrChange>
        </w:rPr>
        <w:t>Library Philosophy and Practice (e-Journal)</w:t>
      </w:r>
      <w:r w:rsidRPr="004C2E3B">
        <w:rPr>
          <w:rFonts w:cs="Arial"/>
          <w:noProof/>
          <w:szCs w:val="24"/>
          <w:lang w:val="en-US"/>
          <w:rPrChange w:id="1172" w:author="Lorena Siguenza" w:date="2021-09-06T23:03:00Z">
            <w:rPr>
              <w:rFonts w:cs="Arial"/>
              <w:noProof/>
              <w:szCs w:val="24"/>
              <w:lang w:val="es-EC"/>
            </w:rPr>
          </w:rPrChange>
        </w:rPr>
        <w:t>. https://digitalcommons.unl.edu/libphilprac/2237</w:t>
      </w:r>
    </w:p>
    <w:p w14:paraId="14984925"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173" w:author="Lorena Siguenza" w:date="2021-09-06T23:03:00Z">
            <w:rPr>
              <w:rFonts w:cs="Arial"/>
              <w:noProof/>
              <w:szCs w:val="24"/>
              <w:lang w:val="es-EC"/>
            </w:rPr>
          </w:rPrChange>
        </w:rPr>
      </w:pPr>
      <w:r w:rsidRPr="004C2E3B">
        <w:rPr>
          <w:rFonts w:cs="Arial"/>
          <w:noProof/>
          <w:szCs w:val="24"/>
          <w:lang w:val="en-US"/>
          <w:rPrChange w:id="1174" w:author="Lorena Siguenza" w:date="2021-09-06T23:03:00Z">
            <w:rPr>
              <w:rFonts w:cs="Arial"/>
              <w:noProof/>
              <w:szCs w:val="24"/>
              <w:lang w:val="es-EC"/>
            </w:rPr>
          </w:rPrChange>
        </w:rPr>
        <w:t xml:space="preserve">Van Eck, N. J., &amp; Waltman, L. (2018). VOSviewer Manual: Manual for VOSviewer version 1.6.7. </w:t>
      </w:r>
      <w:r w:rsidRPr="004C2E3B">
        <w:rPr>
          <w:rFonts w:cs="Arial"/>
          <w:i/>
          <w:iCs/>
          <w:noProof/>
          <w:szCs w:val="24"/>
          <w:lang w:val="en-US"/>
          <w:rPrChange w:id="1175" w:author="Lorena Siguenza" w:date="2021-09-06T23:03:00Z">
            <w:rPr>
              <w:rFonts w:cs="Arial"/>
              <w:i/>
              <w:iCs/>
              <w:noProof/>
              <w:szCs w:val="24"/>
              <w:lang w:val="es-EC"/>
            </w:rPr>
          </w:rPrChange>
        </w:rPr>
        <w:t>Univeristeit Leiden</w:t>
      </w:r>
      <w:r w:rsidRPr="004C2E3B">
        <w:rPr>
          <w:rFonts w:cs="Arial"/>
          <w:noProof/>
          <w:szCs w:val="24"/>
          <w:lang w:val="en-US"/>
          <w:rPrChange w:id="1176" w:author="Lorena Siguenza" w:date="2021-09-06T23:03:00Z">
            <w:rPr>
              <w:rFonts w:cs="Arial"/>
              <w:noProof/>
              <w:szCs w:val="24"/>
              <w:lang w:val="es-EC"/>
            </w:rPr>
          </w:rPrChange>
        </w:rPr>
        <w:t xml:space="preserve">, </w:t>
      </w:r>
      <w:r w:rsidRPr="004C2E3B">
        <w:rPr>
          <w:rFonts w:cs="Arial"/>
          <w:i/>
          <w:iCs/>
          <w:noProof/>
          <w:szCs w:val="24"/>
          <w:lang w:val="en-US"/>
          <w:rPrChange w:id="1177" w:author="Lorena Siguenza" w:date="2021-09-06T23:03:00Z">
            <w:rPr>
              <w:rFonts w:cs="Arial"/>
              <w:i/>
              <w:iCs/>
              <w:noProof/>
              <w:szCs w:val="24"/>
              <w:lang w:val="es-EC"/>
            </w:rPr>
          </w:rPrChange>
        </w:rPr>
        <w:t>February</w:t>
      </w:r>
      <w:r w:rsidRPr="004C2E3B">
        <w:rPr>
          <w:rFonts w:cs="Arial"/>
          <w:noProof/>
          <w:szCs w:val="24"/>
          <w:lang w:val="en-US"/>
          <w:rPrChange w:id="1178" w:author="Lorena Siguenza" w:date="2021-09-06T23:03:00Z">
            <w:rPr>
              <w:rFonts w:cs="Arial"/>
              <w:noProof/>
              <w:szCs w:val="24"/>
              <w:lang w:val="es-EC"/>
            </w:rPr>
          </w:rPrChange>
        </w:rPr>
        <w:t>, 51. https://www.vosviewer.com/documentation/Manual_VOSviewer_1.6.8.pdf</w:t>
      </w:r>
    </w:p>
    <w:p w14:paraId="313AD574" w14:textId="77777777" w:rsidR="00626545" w:rsidRPr="004C2E3B" w:rsidRDefault="00626545" w:rsidP="00626545">
      <w:pPr>
        <w:widowControl w:val="0"/>
        <w:autoSpaceDE w:val="0"/>
        <w:autoSpaceDN w:val="0"/>
        <w:adjustRightInd w:val="0"/>
        <w:spacing w:line="240" w:lineRule="auto"/>
        <w:ind w:left="480" w:hanging="480"/>
        <w:rPr>
          <w:rFonts w:cs="Arial"/>
          <w:noProof/>
          <w:szCs w:val="24"/>
          <w:lang w:val="en-US"/>
          <w:rPrChange w:id="1179" w:author="Lorena Siguenza" w:date="2021-09-06T23:03:00Z">
            <w:rPr>
              <w:rFonts w:cs="Arial"/>
              <w:noProof/>
              <w:szCs w:val="24"/>
              <w:lang w:val="es-EC"/>
            </w:rPr>
          </w:rPrChange>
        </w:rPr>
      </w:pPr>
      <w:r w:rsidRPr="004C2E3B">
        <w:rPr>
          <w:rFonts w:cs="Arial"/>
          <w:noProof/>
          <w:szCs w:val="24"/>
          <w:lang w:val="en-US"/>
          <w:rPrChange w:id="1180" w:author="Lorena Siguenza" w:date="2021-09-06T23:03:00Z">
            <w:rPr>
              <w:rFonts w:cs="Arial"/>
              <w:noProof/>
              <w:szCs w:val="24"/>
              <w:lang w:val="es-EC"/>
            </w:rPr>
          </w:rPrChange>
        </w:rPr>
        <w:t xml:space="preserve">Wang, Z., Chen, Y., &amp; Glänzel, W. (2020). Preprints as accelerator of scholarly communication: An empirical analysis in Mathematics. </w:t>
      </w:r>
      <w:r w:rsidRPr="004C2E3B">
        <w:rPr>
          <w:rFonts w:cs="Arial"/>
          <w:i/>
          <w:iCs/>
          <w:noProof/>
          <w:szCs w:val="24"/>
          <w:lang w:val="en-US"/>
          <w:rPrChange w:id="1181" w:author="Lorena Siguenza" w:date="2021-09-06T23:03:00Z">
            <w:rPr>
              <w:rFonts w:cs="Arial"/>
              <w:i/>
              <w:iCs/>
              <w:noProof/>
              <w:szCs w:val="24"/>
              <w:lang w:val="es-EC"/>
            </w:rPr>
          </w:rPrChange>
        </w:rPr>
        <w:t>Journal of Informetrics</w:t>
      </w:r>
      <w:r w:rsidRPr="004C2E3B">
        <w:rPr>
          <w:rFonts w:cs="Arial"/>
          <w:noProof/>
          <w:szCs w:val="24"/>
          <w:lang w:val="en-US"/>
          <w:rPrChange w:id="1182" w:author="Lorena Siguenza" w:date="2021-09-06T23:03:00Z">
            <w:rPr>
              <w:rFonts w:cs="Arial"/>
              <w:noProof/>
              <w:szCs w:val="24"/>
              <w:lang w:val="es-EC"/>
            </w:rPr>
          </w:rPrChange>
        </w:rPr>
        <w:t xml:space="preserve">, </w:t>
      </w:r>
      <w:r w:rsidRPr="004C2E3B">
        <w:rPr>
          <w:rFonts w:cs="Arial"/>
          <w:i/>
          <w:iCs/>
          <w:noProof/>
          <w:szCs w:val="24"/>
          <w:lang w:val="en-US"/>
          <w:rPrChange w:id="1183" w:author="Lorena Siguenza" w:date="2021-09-06T23:03:00Z">
            <w:rPr>
              <w:rFonts w:cs="Arial"/>
              <w:i/>
              <w:iCs/>
              <w:noProof/>
              <w:szCs w:val="24"/>
              <w:lang w:val="es-EC"/>
            </w:rPr>
          </w:rPrChange>
        </w:rPr>
        <w:t>14</w:t>
      </w:r>
      <w:r w:rsidRPr="004C2E3B">
        <w:rPr>
          <w:rFonts w:cs="Arial"/>
          <w:noProof/>
          <w:szCs w:val="24"/>
          <w:lang w:val="en-US"/>
          <w:rPrChange w:id="1184" w:author="Lorena Siguenza" w:date="2021-09-06T23:03:00Z">
            <w:rPr>
              <w:rFonts w:cs="Arial"/>
              <w:noProof/>
              <w:szCs w:val="24"/>
              <w:lang w:val="es-EC"/>
            </w:rPr>
          </w:rPrChange>
        </w:rPr>
        <w:t>(4), 101097. https://doi.org/10.1016/j.joi.2020.101097</w:t>
      </w:r>
    </w:p>
    <w:p w14:paraId="391B81C8" w14:textId="77777777" w:rsidR="00626545" w:rsidRPr="00647A95" w:rsidRDefault="00626545" w:rsidP="00626545">
      <w:pPr>
        <w:widowControl w:val="0"/>
        <w:autoSpaceDE w:val="0"/>
        <w:autoSpaceDN w:val="0"/>
        <w:adjustRightInd w:val="0"/>
        <w:spacing w:line="240" w:lineRule="auto"/>
        <w:ind w:left="480" w:hanging="480"/>
        <w:rPr>
          <w:rFonts w:cs="Arial"/>
          <w:noProof/>
          <w:szCs w:val="24"/>
          <w:lang w:val="es-EC"/>
        </w:rPr>
      </w:pPr>
      <w:r w:rsidRPr="004C2E3B">
        <w:rPr>
          <w:rFonts w:cs="Arial"/>
          <w:noProof/>
          <w:szCs w:val="24"/>
          <w:lang w:val="en-US"/>
          <w:rPrChange w:id="1185" w:author="Lorena Siguenza" w:date="2021-09-06T23:03:00Z">
            <w:rPr>
              <w:rFonts w:cs="Arial"/>
              <w:noProof/>
              <w:szCs w:val="24"/>
              <w:lang w:val="es-EC"/>
            </w:rPr>
          </w:rPrChange>
        </w:rPr>
        <w:t xml:space="preserve">Zhao, W., Zhao, S., &amp; MacGillivray, K.-S. (2017). Providing and Maintaining Access to Electronic Serials: Consortium and Member University Library’s Perspectives. </w:t>
      </w:r>
      <w:r w:rsidRPr="00647A95">
        <w:rPr>
          <w:rFonts w:cs="Arial"/>
          <w:i/>
          <w:iCs/>
          <w:noProof/>
          <w:szCs w:val="24"/>
          <w:lang w:val="es-EC"/>
        </w:rPr>
        <w:t>The Serials Librarian</w:t>
      </w:r>
      <w:r w:rsidRPr="00647A95">
        <w:rPr>
          <w:rFonts w:cs="Arial"/>
          <w:noProof/>
          <w:szCs w:val="24"/>
          <w:lang w:val="es-EC"/>
        </w:rPr>
        <w:t xml:space="preserve">, </w:t>
      </w:r>
      <w:r w:rsidRPr="00647A95">
        <w:rPr>
          <w:rFonts w:cs="Arial"/>
          <w:i/>
          <w:iCs/>
          <w:noProof/>
          <w:szCs w:val="24"/>
          <w:lang w:val="es-EC"/>
        </w:rPr>
        <w:t>72</w:t>
      </w:r>
      <w:r w:rsidRPr="00647A95">
        <w:rPr>
          <w:rFonts w:cs="Arial"/>
          <w:noProof/>
          <w:szCs w:val="24"/>
          <w:lang w:val="es-EC"/>
        </w:rPr>
        <w:t>(1–4), 144–151. https://doi.org/10.1080/0361526X.2017.1309831</w:t>
      </w:r>
    </w:p>
    <w:p w14:paraId="6F4EA9CC" w14:textId="77777777" w:rsidR="00626545" w:rsidRPr="004C2E3B" w:rsidRDefault="00626545" w:rsidP="00626545">
      <w:pPr>
        <w:widowControl w:val="0"/>
        <w:autoSpaceDE w:val="0"/>
        <w:autoSpaceDN w:val="0"/>
        <w:adjustRightInd w:val="0"/>
        <w:spacing w:line="240" w:lineRule="auto"/>
        <w:ind w:left="480" w:hanging="480"/>
        <w:rPr>
          <w:rFonts w:cs="Arial"/>
          <w:noProof/>
          <w:lang w:val="en-US"/>
          <w:rPrChange w:id="1186" w:author="Lorena Siguenza" w:date="2021-09-06T23:03:00Z">
            <w:rPr>
              <w:rFonts w:cs="Arial"/>
              <w:noProof/>
              <w:lang w:val="es-EC"/>
            </w:rPr>
          </w:rPrChange>
        </w:rPr>
      </w:pPr>
      <w:r w:rsidRPr="00647A95">
        <w:rPr>
          <w:rFonts w:cs="Arial"/>
          <w:noProof/>
          <w:szCs w:val="24"/>
          <w:lang w:val="es-EC"/>
        </w:rPr>
        <w:t xml:space="preserve">Zhimnay Valverde, C., Fernandez, J., Albarracín, J., Sádaba-Rodriguez, I., &amp; Sucozhanay, D. (2019). </w:t>
      </w:r>
      <w:r w:rsidRPr="004C2E3B">
        <w:rPr>
          <w:rFonts w:cs="Arial"/>
          <w:noProof/>
          <w:szCs w:val="24"/>
          <w:lang w:val="en-US"/>
          <w:rPrChange w:id="1187" w:author="Lorena Siguenza" w:date="2021-09-06T23:03:00Z">
            <w:rPr>
              <w:rFonts w:cs="Arial"/>
              <w:noProof/>
              <w:szCs w:val="24"/>
              <w:lang w:val="es-EC"/>
            </w:rPr>
          </w:rPrChange>
        </w:rPr>
        <w:t xml:space="preserve">Mapping of Scientific Production in Social Sciences in Ecuador. </w:t>
      </w:r>
      <w:r w:rsidRPr="004C2E3B">
        <w:rPr>
          <w:rFonts w:cs="Arial"/>
          <w:i/>
          <w:iCs/>
          <w:noProof/>
          <w:szCs w:val="24"/>
          <w:lang w:val="en-US"/>
          <w:rPrChange w:id="1188" w:author="Lorena Siguenza" w:date="2021-09-06T23:03:00Z">
            <w:rPr>
              <w:rFonts w:cs="Arial"/>
              <w:i/>
              <w:iCs/>
              <w:noProof/>
              <w:szCs w:val="24"/>
              <w:lang w:val="es-EC"/>
            </w:rPr>
          </w:rPrChange>
        </w:rPr>
        <w:t>INTED2019 Proceedings</w:t>
      </w:r>
      <w:r w:rsidRPr="004C2E3B">
        <w:rPr>
          <w:rFonts w:cs="Arial"/>
          <w:noProof/>
          <w:szCs w:val="24"/>
          <w:lang w:val="en-US"/>
          <w:rPrChange w:id="1189" w:author="Lorena Siguenza" w:date="2021-09-06T23:03:00Z">
            <w:rPr>
              <w:rFonts w:cs="Arial"/>
              <w:noProof/>
              <w:szCs w:val="24"/>
              <w:lang w:val="es-EC"/>
            </w:rPr>
          </w:rPrChange>
        </w:rPr>
        <w:t xml:space="preserve">, </w:t>
      </w:r>
      <w:r w:rsidRPr="004C2E3B">
        <w:rPr>
          <w:rFonts w:cs="Arial"/>
          <w:i/>
          <w:iCs/>
          <w:noProof/>
          <w:szCs w:val="24"/>
          <w:lang w:val="en-US"/>
          <w:rPrChange w:id="1190" w:author="Lorena Siguenza" w:date="2021-09-06T23:03:00Z">
            <w:rPr>
              <w:rFonts w:cs="Arial"/>
              <w:i/>
              <w:iCs/>
              <w:noProof/>
              <w:szCs w:val="24"/>
              <w:lang w:val="es-EC"/>
            </w:rPr>
          </w:rPrChange>
        </w:rPr>
        <w:t>1</w:t>
      </w:r>
      <w:r w:rsidRPr="004C2E3B">
        <w:rPr>
          <w:rFonts w:cs="Arial"/>
          <w:noProof/>
          <w:szCs w:val="24"/>
          <w:lang w:val="en-US"/>
          <w:rPrChange w:id="1191" w:author="Lorena Siguenza" w:date="2021-09-06T23:03:00Z">
            <w:rPr>
              <w:rFonts w:cs="Arial"/>
              <w:noProof/>
              <w:szCs w:val="24"/>
              <w:lang w:val="es-EC"/>
            </w:rPr>
          </w:rPrChange>
        </w:rPr>
        <w:t>(March), 9501–9509. https://doi.org/10.21125/inted.2019.2354</w:t>
      </w:r>
    </w:p>
    <w:p w14:paraId="65B89275" w14:textId="162303B2" w:rsidR="00CC07D3" w:rsidRPr="004C2E3B" w:rsidRDefault="007410A4" w:rsidP="00626545">
      <w:pPr>
        <w:widowControl w:val="0"/>
        <w:autoSpaceDE w:val="0"/>
        <w:autoSpaceDN w:val="0"/>
        <w:adjustRightInd w:val="0"/>
        <w:spacing w:line="240" w:lineRule="auto"/>
        <w:ind w:left="480" w:hanging="480"/>
        <w:rPr>
          <w:lang w:val="en-US"/>
          <w:rPrChange w:id="1192" w:author="Lorena Siguenza" w:date="2021-09-06T23:03:00Z">
            <w:rPr>
              <w:lang w:val="es-EC"/>
            </w:rPr>
          </w:rPrChange>
        </w:rPr>
      </w:pPr>
      <w:r w:rsidRPr="00647A95">
        <w:rPr>
          <w:lang w:val="es-EC"/>
        </w:rPr>
        <w:fldChar w:fldCharType="end"/>
      </w:r>
    </w:p>
    <w:p w14:paraId="0B88EDEC" w14:textId="77777777" w:rsidR="00CC07D3" w:rsidRPr="004C2E3B" w:rsidRDefault="00CC07D3" w:rsidP="00CC07D3">
      <w:pPr>
        <w:rPr>
          <w:lang w:val="en-US"/>
          <w:rPrChange w:id="1193" w:author="Lorena Siguenza" w:date="2021-09-06T23:03:00Z">
            <w:rPr>
              <w:lang w:val="es-EC"/>
            </w:rPr>
          </w:rPrChange>
        </w:rPr>
      </w:pPr>
    </w:p>
    <w:p w14:paraId="16DEA328" w14:textId="77777777" w:rsidR="00CC07D3" w:rsidRPr="004C2E3B" w:rsidRDefault="00CC07D3" w:rsidP="00CC07D3">
      <w:pPr>
        <w:rPr>
          <w:lang w:val="en-US"/>
          <w:rPrChange w:id="1194" w:author="Lorena Siguenza" w:date="2021-09-06T23:03:00Z">
            <w:rPr>
              <w:lang w:val="es-EC"/>
            </w:rPr>
          </w:rPrChange>
        </w:rPr>
      </w:pPr>
    </w:p>
    <w:p w14:paraId="2809BC28" w14:textId="77777777" w:rsidR="00CC07D3" w:rsidRPr="004C2E3B" w:rsidRDefault="00CC07D3" w:rsidP="00CC07D3">
      <w:pPr>
        <w:rPr>
          <w:lang w:val="en-US"/>
          <w:rPrChange w:id="1195" w:author="Lorena Siguenza" w:date="2021-09-06T23:03:00Z">
            <w:rPr>
              <w:lang w:val="es-EC"/>
            </w:rPr>
          </w:rPrChange>
        </w:rPr>
      </w:pPr>
    </w:p>
    <w:p w14:paraId="2051A3BD" w14:textId="77777777" w:rsidR="00CC07D3" w:rsidRPr="004C2E3B" w:rsidRDefault="00CC07D3" w:rsidP="00CC07D3">
      <w:pPr>
        <w:rPr>
          <w:lang w:val="en-US"/>
          <w:rPrChange w:id="1196" w:author="Lorena Siguenza" w:date="2021-09-06T23:03:00Z">
            <w:rPr>
              <w:lang w:val="es-EC"/>
            </w:rPr>
          </w:rPrChange>
        </w:rPr>
      </w:pPr>
    </w:p>
    <w:p w14:paraId="53E56706" w14:textId="77777777" w:rsidR="00CC07D3" w:rsidRPr="004C2E3B" w:rsidRDefault="00CC07D3" w:rsidP="00CC07D3">
      <w:pPr>
        <w:rPr>
          <w:lang w:val="en-US"/>
          <w:rPrChange w:id="1197" w:author="Lorena Siguenza" w:date="2021-09-06T23:03:00Z">
            <w:rPr>
              <w:lang w:val="es-EC"/>
            </w:rPr>
          </w:rPrChange>
        </w:rPr>
      </w:pPr>
    </w:p>
    <w:p w14:paraId="18919403" w14:textId="0010E915" w:rsidR="00CC07D3" w:rsidRPr="004C2E3B" w:rsidRDefault="00CC07D3" w:rsidP="00CC07D3">
      <w:pPr>
        <w:rPr>
          <w:lang w:val="en-US"/>
          <w:rPrChange w:id="1198" w:author="Lorena Siguenza" w:date="2021-09-06T23:03:00Z">
            <w:rPr>
              <w:lang w:val="es-EC"/>
            </w:rPr>
          </w:rPrChange>
        </w:rPr>
      </w:pPr>
    </w:p>
    <w:p w14:paraId="23CA848D" w14:textId="0D95E408" w:rsidR="00044E99" w:rsidRPr="004C2E3B" w:rsidRDefault="00044E99" w:rsidP="00CC07D3">
      <w:pPr>
        <w:rPr>
          <w:lang w:val="en-US"/>
          <w:rPrChange w:id="1199" w:author="Lorena Siguenza" w:date="2021-09-06T23:03:00Z">
            <w:rPr>
              <w:lang w:val="es-EC"/>
            </w:rPr>
          </w:rPrChange>
        </w:rPr>
      </w:pPr>
    </w:p>
    <w:p w14:paraId="4A59C193" w14:textId="77777777" w:rsidR="00044E99" w:rsidRPr="004C2E3B" w:rsidRDefault="00044E99" w:rsidP="00CC07D3">
      <w:pPr>
        <w:rPr>
          <w:lang w:val="en-US"/>
          <w:rPrChange w:id="1200" w:author="Lorena Siguenza" w:date="2021-09-06T23:03:00Z">
            <w:rPr>
              <w:lang w:val="es-EC"/>
            </w:rPr>
          </w:rPrChange>
        </w:rPr>
      </w:pPr>
    </w:p>
    <w:bookmarkEnd w:id="992"/>
    <w:p w14:paraId="2B98F11C" w14:textId="77777777" w:rsidR="00572B70" w:rsidRPr="004C2E3B" w:rsidRDefault="00572B70" w:rsidP="00572B70">
      <w:pPr>
        <w:rPr>
          <w:lang w:val="en-US"/>
          <w:rPrChange w:id="1201" w:author="Lorena Siguenza" w:date="2021-09-06T23:03:00Z">
            <w:rPr>
              <w:lang w:val="es-EC"/>
            </w:rPr>
          </w:rPrChange>
        </w:rPr>
      </w:pPr>
    </w:p>
    <w:p w14:paraId="4E67E0F1" w14:textId="6EE1BDE3" w:rsidR="00572B70" w:rsidRPr="004C2E3B" w:rsidRDefault="00572B70" w:rsidP="00572B70">
      <w:pPr>
        <w:rPr>
          <w:lang w:val="en-US"/>
          <w:rPrChange w:id="1202" w:author="Lorena Siguenza" w:date="2021-09-06T23:03:00Z">
            <w:rPr>
              <w:lang w:val="es-EC"/>
            </w:rPr>
          </w:rPrChange>
        </w:rPr>
      </w:pPr>
    </w:p>
    <w:p w14:paraId="283792D7" w14:textId="091450E5" w:rsidR="00DB63BE" w:rsidRPr="004C2E3B" w:rsidRDefault="00DB63BE" w:rsidP="00572B70">
      <w:pPr>
        <w:rPr>
          <w:lang w:val="en-US"/>
          <w:rPrChange w:id="1203" w:author="Lorena Siguenza" w:date="2021-09-06T23:03:00Z">
            <w:rPr>
              <w:lang w:val="es-EC"/>
            </w:rPr>
          </w:rPrChange>
        </w:rPr>
      </w:pPr>
    </w:p>
    <w:p w14:paraId="286E318E" w14:textId="653EA56C" w:rsidR="00EB2569" w:rsidRPr="004C2E3B" w:rsidRDefault="00EB2569" w:rsidP="0054001A">
      <w:pPr>
        <w:jc w:val="center"/>
        <w:rPr>
          <w:lang w:val="en-US"/>
          <w:rPrChange w:id="1204" w:author="Lorena Siguenza" w:date="2021-09-06T23:03:00Z">
            <w:rPr>
              <w:lang w:val="es-EC"/>
            </w:rPr>
          </w:rPrChange>
        </w:rPr>
      </w:pPr>
    </w:p>
    <w:p w14:paraId="0D367756" w14:textId="2F5D1918" w:rsidR="00DA6F32" w:rsidRPr="004C2E3B" w:rsidRDefault="00DA6F32" w:rsidP="0054001A">
      <w:pPr>
        <w:jc w:val="center"/>
        <w:rPr>
          <w:lang w:val="en-US"/>
          <w:rPrChange w:id="1205" w:author="Lorena Siguenza" w:date="2021-09-06T23:03:00Z">
            <w:rPr>
              <w:lang w:val="es-EC"/>
            </w:rPr>
          </w:rPrChange>
        </w:rPr>
      </w:pPr>
    </w:p>
    <w:p w14:paraId="24585A5E" w14:textId="21988709" w:rsidR="00DA6F32" w:rsidRPr="004C2E3B" w:rsidRDefault="00DA6F32" w:rsidP="0054001A">
      <w:pPr>
        <w:jc w:val="center"/>
        <w:rPr>
          <w:lang w:val="en-US"/>
          <w:rPrChange w:id="1206" w:author="Lorena Siguenza" w:date="2021-09-06T23:03:00Z">
            <w:rPr>
              <w:lang w:val="es-EC"/>
            </w:rPr>
          </w:rPrChange>
        </w:rPr>
      </w:pPr>
    </w:p>
    <w:p w14:paraId="1F5C779E" w14:textId="73812B86" w:rsidR="00DA6F32" w:rsidRPr="004C2E3B" w:rsidRDefault="00DA6F32" w:rsidP="0054001A">
      <w:pPr>
        <w:jc w:val="center"/>
        <w:rPr>
          <w:lang w:val="en-US"/>
          <w:rPrChange w:id="1207" w:author="Lorena Siguenza" w:date="2021-09-06T23:03:00Z">
            <w:rPr>
              <w:lang w:val="es-EC"/>
            </w:rPr>
          </w:rPrChange>
        </w:rPr>
      </w:pPr>
    </w:p>
    <w:p w14:paraId="1E5605B5" w14:textId="7FD6681F" w:rsidR="00DA6F32" w:rsidRPr="004C2E3B" w:rsidRDefault="00DA6F32" w:rsidP="0054001A">
      <w:pPr>
        <w:jc w:val="center"/>
        <w:rPr>
          <w:lang w:val="en-US"/>
          <w:rPrChange w:id="1208" w:author="Lorena Siguenza" w:date="2021-09-06T23:03:00Z">
            <w:rPr>
              <w:lang w:val="es-EC"/>
            </w:rPr>
          </w:rPrChange>
        </w:rPr>
      </w:pPr>
    </w:p>
    <w:p w14:paraId="17646BDA" w14:textId="10256F34" w:rsidR="00DA6F32" w:rsidRPr="004C2E3B" w:rsidRDefault="00DA6F32" w:rsidP="0054001A">
      <w:pPr>
        <w:jc w:val="center"/>
        <w:rPr>
          <w:lang w:val="en-US"/>
          <w:rPrChange w:id="1209" w:author="Lorena Siguenza" w:date="2021-09-06T23:03:00Z">
            <w:rPr>
              <w:lang w:val="es-EC"/>
            </w:rPr>
          </w:rPrChange>
        </w:rPr>
      </w:pPr>
    </w:p>
    <w:p w14:paraId="1AFEB7EB" w14:textId="5F655F9A" w:rsidR="00E037C8" w:rsidRPr="004C2E3B" w:rsidRDefault="00E037C8" w:rsidP="0054001A">
      <w:pPr>
        <w:jc w:val="center"/>
        <w:rPr>
          <w:lang w:val="en-US"/>
          <w:rPrChange w:id="1210" w:author="Lorena Siguenza" w:date="2021-09-06T23:03:00Z">
            <w:rPr>
              <w:lang w:val="es-EC"/>
            </w:rPr>
          </w:rPrChange>
        </w:rPr>
      </w:pPr>
    </w:p>
    <w:p w14:paraId="72BF19EA" w14:textId="77777777" w:rsidR="00251779" w:rsidRPr="004C2E3B" w:rsidRDefault="00251779" w:rsidP="0054001A">
      <w:pPr>
        <w:jc w:val="center"/>
        <w:rPr>
          <w:lang w:val="en-US"/>
          <w:rPrChange w:id="1211" w:author="Lorena Siguenza" w:date="2021-09-06T23:03:00Z">
            <w:rPr>
              <w:lang w:val="es-EC"/>
            </w:rPr>
          </w:rPrChange>
        </w:rPr>
      </w:pPr>
    </w:p>
    <w:p w14:paraId="735FAE0D" w14:textId="77777777" w:rsidR="00251779" w:rsidRPr="004C2E3B" w:rsidRDefault="00251779" w:rsidP="0054001A">
      <w:pPr>
        <w:jc w:val="center"/>
        <w:rPr>
          <w:lang w:val="en-US"/>
          <w:rPrChange w:id="1212" w:author="Lorena Siguenza" w:date="2021-09-06T23:03:00Z">
            <w:rPr>
              <w:lang w:val="es-EC"/>
            </w:rPr>
          </w:rPrChange>
        </w:rPr>
      </w:pPr>
    </w:p>
    <w:p w14:paraId="741D7968" w14:textId="4ABCD4EC" w:rsidR="00251779" w:rsidRPr="004C2E3B" w:rsidRDefault="00251779" w:rsidP="00251779">
      <w:pPr>
        <w:rPr>
          <w:lang w:val="en-US"/>
          <w:rPrChange w:id="1213" w:author="Lorena Siguenza" w:date="2021-09-06T23:03:00Z">
            <w:rPr>
              <w:lang w:val="es-EC"/>
            </w:rPr>
          </w:rPrChange>
        </w:rPr>
      </w:pPr>
    </w:p>
    <w:sectPr w:rsidR="00251779" w:rsidRPr="004C2E3B" w:rsidSect="00093873">
      <w:pgSz w:w="11906" w:h="16838"/>
      <w:pgMar w:top="1418" w:right="1701" w:bottom="1418" w:left="1701"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Lorena Siguenza" w:date="2021-09-06T23:20:00Z" w:initials="LS">
    <w:p w14:paraId="1D99A65D" w14:textId="024A658E" w:rsidR="00C958C2" w:rsidRDefault="00C958C2">
      <w:pPr>
        <w:pStyle w:val="Textocomentario"/>
      </w:pPr>
      <w:r>
        <w:rPr>
          <w:rStyle w:val="Refdecomentario"/>
        </w:rPr>
        <w:annotationRef/>
      </w:r>
      <w:r>
        <w:t>Es necesario incluir los principales resultados obtenidos</w:t>
      </w:r>
    </w:p>
  </w:comment>
  <w:comment w:id="27" w:author="Lorena Siguenza" w:date="2021-09-06T23:46:00Z" w:initials="LS">
    <w:p w14:paraId="007AB577" w14:textId="2292CF10" w:rsidR="00C958C2" w:rsidRDefault="00C958C2">
      <w:pPr>
        <w:pStyle w:val="Textocomentario"/>
      </w:pPr>
      <w:r>
        <w:rPr>
          <w:rStyle w:val="Refdecomentario"/>
        </w:rPr>
        <w:annotationRef/>
      </w:r>
      <w:r>
        <w:t>En alguna parte de este capítulo se debe indicar la modalidad seleccionada para que sepan los lectores y revisores qué esperar del documento</w:t>
      </w:r>
    </w:p>
  </w:comment>
  <w:comment w:id="30" w:author="Lorena Siguenza" w:date="2021-09-06T23:21:00Z" w:initials="LS">
    <w:p w14:paraId="1797DCFD" w14:textId="53D5411C" w:rsidR="00C958C2" w:rsidRDefault="00C958C2">
      <w:pPr>
        <w:pStyle w:val="Textocomentario"/>
      </w:pPr>
      <w:r>
        <w:rPr>
          <w:rStyle w:val="Refdecomentario"/>
        </w:rPr>
        <w:annotationRef/>
      </w:r>
      <w:r>
        <w:t>Idea suelta</w:t>
      </w:r>
    </w:p>
  </w:comment>
  <w:comment w:id="39" w:author="Lorena Siguenza" w:date="2021-09-06T23:24:00Z" w:initials="LS">
    <w:p w14:paraId="1C0EDDFC" w14:textId="73C079A1" w:rsidR="00C958C2" w:rsidRDefault="00C958C2">
      <w:pPr>
        <w:pStyle w:val="Textocomentario"/>
      </w:pPr>
      <w:r>
        <w:rPr>
          <w:rStyle w:val="Refdecomentario"/>
        </w:rPr>
        <w:annotationRef/>
      </w:r>
      <w:r>
        <w:t>Al final de la oración colocar las citas de esos autores</w:t>
      </w:r>
    </w:p>
  </w:comment>
  <w:comment w:id="43" w:author="Lorena Siguenza" w:date="2021-09-09T00:02:00Z" w:initials="LS">
    <w:p w14:paraId="7F26C725" w14:textId="5556C3A0" w:rsidR="00FF45D2" w:rsidRDefault="00FF45D2">
      <w:pPr>
        <w:pStyle w:val="Textocomentario"/>
      </w:pPr>
      <w:r>
        <w:rPr>
          <w:rStyle w:val="Refdecomentario"/>
        </w:rPr>
        <w:annotationRef/>
      </w:r>
      <w:r>
        <w:t>Colocar un pie de página con el enlace a la página de CEDIA</w:t>
      </w:r>
    </w:p>
  </w:comment>
  <w:comment w:id="55" w:author="Lorena Siguenza" w:date="2021-09-06T23:32:00Z" w:initials="LS">
    <w:p w14:paraId="39253445" w14:textId="74F68A91" w:rsidR="00C958C2" w:rsidRDefault="00C958C2">
      <w:pPr>
        <w:pStyle w:val="Textocomentario"/>
      </w:pPr>
      <w:r>
        <w:rPr>
          <w:rStyle w:val="Refdecomentario"/>
        </w:rPr>
        <w:annotationRef/>
      </w:r>
      <w:r>
        <w:t>Ninguna pregunta habla sobre la toma de decisiones</w:t>
      </w:r>
    </w:p>
  </w:comment>
  <w:comment w:id="70" w:author="Lorena Siguenza" w:date="2021-09-06T23:36:00Z" w:initials="LS">
    <w:p w14:paraId="7C842EE4" w14:textId="2FEE511F" w:rsidR="00C958C2" w:rsidRDefault="00C958C2">
      <w:pPr>
        <w:pStyle w:val="Textocomentario"/>
      </w:pPr>
      <w:r>
        <w:rPr>
          <w:rStyle w:val="Refdecomentario"/>
        </w:rPr>
        <w:annotationRef/>
      </w:r>
      <w:r>
        <w:t>Revisar palabras mal escritas</w:t>
      </w:r>
    </w:p>
  </w:comment>
  <w:comment w:id="76" w:author="Lorena Siguenza" w:date="2021-09-06T23:38:00Z" w:initials="LS">
    <w:p w14:paraId="2A3D7911" w14:textId="1F5A0DF4" w:rsidR="00C958C2" w:rsidRDefault="00C958C2">
      <w:pPr>
        <w:pStyle w:val="Textocomentario"/>
      </w:pPr>
      <w:r>
        <w:rPr>
          <w:rStyle w:val="Refdecomentario"/>
        </w:rPr>
        <w:annotationRef/>
      </w:r>
      <w:r>
        <w:t>No es solo en función de las citadas, sino donde fueron publicadas, el factor de impacto y las estadísticas de los proveedores no?</w:t>
      </w:r>
    </w:p>
  </w:comment>
  <w:comment w:id="82" w:author="Lorena Siguenza" w:date="2021-09-06T23:44:00Z" w:initials="LS">
    <w:p w14:paraId="05752A11" w14:textId="1B664113" w:rsidR="00C958C2" w:rsidRDefault="00C958C2">
      <w:pPr>
        <w:pStyle w:val="Textocomentario"/>
      </w:pPr>
      <w:r>
        <w:rPr>
          <w:rStyle w:val="Refdecomentario"/>
        </w:rPr>
        <w:annotationRef/>
      </w:r>
      <w:r>
        <w:t>Metodología en marco teórico no puede ir</w:t>
      </w:r>
    </w:p>
  </w:comment>
  <w:comment w:id="162" w:author="Lorena Siguenza" w:date="2021-09-06T23:49:00Z" w:initials="LS">
    <w:p w14:paraId="29BC5DCD" w14:textId="6D923131" w:rsidR="00C958C2" w:rsidRDefault="00C958C2">
      <w:pPr>
        <w:pStyle w:val="Textocomentario"/>
      </w:pPr>
      <w:r>
        <w:rPr>
          <w:rStyle w:val="Refdecomentario"/>
        </w:rPr>
        <w:annotationRef/>
      </w:r>
      <w:r>
        <w:t>Incluir una descripción breve de los subapartados</w:t>
      </w:r>
    </w:p>
  </w:comment>
  <w:comment w:id="163" w:author="Lorena Siguenza" w:date="2021-09-13T23:35:00Z" w:initials="LS">
    <w:p w14:paraId="63A05F74" w14:textId="5731321A" w:rsidR="00FB4A41" w:rsidRDefault="00FB4A41">
      <w:pPr>
        <w:pStyle w:val="Textocomentario"/>
      </w:pPr>
      <w:r>
        <w:rPr>
          <w:rStyle w:val="Refdecomentario"/>
        </w:rPr>
        <w:annotationRef/>
      </w:r>
      <w:r>
        <w:t xml:space="preserve">Me faltan varios conceptos generales que están pendientes… inclusive que se utilizan. Ej. Ley de Bradford </w:t>
      </w:r>
    </w:p>
  </w:comment>
  <w:comment w:id="177" w:author="Lorena Siguenza" w:date="2021-09-06T23:49:00Z" w:initials="LS">
    <w:p w14:paraId="7934A32D" w14:textId="59A68023" w:rsidR="00C958C2" w:rsidRDefault="00C958C2">
      <w:pPr>
        <w:pStyle w:val="Textocomentario"/>
      </w:pPr>
      <w:r>
        <w:rPr>
          <w:rStyle w:val="Refdecomentario"/>
        </w:rPr>
        <w:annotationRef/>
      </w:r>
      <w:r>
        <w:t>Cantidad?</w:t>
      </w:r>
    </w:p>
  </w:comment>
  <w:comment w:id="186" w:author="Lorena Siguenza" w:date="2021-09-06T23:56:00Z" w:initials="LS">
    <w:p w14:paraId="6B4AEA18" w14:textId="15B1035A" w:rsidR="00C958C2" w:rsidRDefault="00C958C2">
      <w:pPr>
        <w:pStyle w:val="Textocomentario"/>
      </w:pPr>
      <w:r>
        <w:rPr>
          <w:rStyle w:val="Refdecomentario"/>
        </w:rPr>
        <w:annotationRef/>
      </w:r>
      <w:r>
        <w:t>Incluir alguna referencia más reciente también por tratarse de temas más tecnológicos</w:t>
      </w:r>
    </w:p>
  </w:comment>
  <w:comment w:id="197" w:author="Lorena Siguenza" w:date="2021-09-07T00:02:00Z" w:initials="LS">
    <w:p w14:paraId="4C7D2C6A" w14:textId="20E2A47B" w:rsidR="00C958C2" w:rsidRDefault="00C958C2">
      <w:pPr>
        <w:pStyle w:val="Textocomentario"/>
      </w:pPr>
      <w:r>
        <w:rPr>
          <w:rStyle w:val="Refdecomentario"/>
        </w:rPr>
        <w:annotationRef/>
      </w:r>
      <w:r>
        <w:t>Muy básico, se necesita trabajar un poco más en esta subsección,</w:t>
      </w:r>
    </w:p>
  </w:comment>
  <w:comment w:id="362" w:author="Lorena Siguenza" w:date="2021-09-08T00:17:00Z" w:initials="LS">
    <w:p w14:paraId="2A0E5F05" w14:textId="20AB8796" w:rsidR="00C958C2" w:rsidRDefault="00C958C2">
      <w:pPr>
        <w:pStyle w:val="Textocomentario"/>
      </w:pPr>
      <w:r>
        <w:rPr>
          <w:rStyle w:val="Refdecomentario"/>
        </w:rPr>
        <w:annotationRef/>
      </w:r>
      <w:r>
        <w:t>Esta idea no está clara a qué hace referencia</w:t>
      </w:r>
    </w:p>
  </w:comment>
  <w:comment w:id="382" w:author="Lorena Siguenza" w:date="2021-09-08T00:29:00Z" w:initials="LS">
    <w:p w14:paraId="3882B71E" w14:textId="7F6A0F96" w:rsidR="00C958C2" w:rsidRDefault="00C958C2">
      <w:pPr>
        <w:pStyle w:val="Textocomentario"/>
      </w:pPr>
      <w:r>
        <w:rPr>
          <w:rStyle w:val="Refdecomentario"/>
        </w:rPr>
        <w:annotationRef/>
      </w:r>
      <w:r>
        <w:t>Oración demasiado larga. Dividir en al menos tres oraciones</w:t>
      </w:r>
    </w:p>
  </w:comment>
  <w:comment w:id="404" w:author="Administrador" w:date="2021-09-08T18:25:00Z" w:initials="A">
    <w:p w14:paraId="05CA12B9" w14:textId="6093C034" w:rsidR="00C958C2" w:rsidRDefault="00C958C2">
      <w:pPr>
        <w:pStyle w:val="Textocomentario"/>
      </w:pPr>
      <w:r>
        <w:rPr>
          <w:rStyle w:val="Refdecomentario"/>
        </w:rPr>
        <w:annotationRef/>
      </w:r>
      <w:r>
        <w:t>En el gráfico dice Enginería</w:t>
      </w:r>
    </w:p>
  </w:comment>
  <w:comment w:id="474" w:author="Administrador" w:date="2021-09-08T18:37:00Z" w:initials="A">
    <w:p w14:paraId="43F9DCEB" w14:textId="5E46ED77" w:rsidR="0051678B" w:rsidRDefault="0051678B">
      <w:pPr>
        <w:pStyle w:val="Textocomentario"/>
      </w:pPr>
      <w:r>
        <w:rPr>
          <w:rStyle w:val="Refdecomentario"/>
        </w:rPr>
        <w:annotationRef/>
      </w:r>
      <w:r>
        <w:t>Esta gráfica no la incluiría ya que lo único que muestra es que España tiene 2 trabajos? En todo caso graficaría la productividad por año</w:t>
      </w:r>
    </w:p>
  </w:comment>
  <w:comment w:id="477" w:author="Administrador" w:date="2021-09-08T18:39:00Z" w:initials="A">
    <w:p w14:paraId="22F7AE85" w14:textId="1B2A8DBD" w:rsidR="0051678B" w:rsidRDefault="0051678B">
      <w:pPr>
        <w:pStyle w:val="Textocomentario"/>
      </w:pPr>
      <w:r>
        <w:rPr>
          <w:rStyle w:val="Refdecomentario"/>
        </w:rPr>
        <w:annotationRef/>
      </w:r>
      <w:r>
        <w:t>Las etiquetas de las tablas están muy básicas también. Dar mayor descripción. En lo que respecta a esta Tabla la eliminaría ya que lo pueden explicar tranquilamente en el texto</w:t>
      </w:r>
    </w:p>
  </w:comment>
  <w:comment w:id="537" w:author="Lorena Siguenza" w:date="2021-09-08T23:52:00Z" w:initials="LS">
    <w:p w14:paraId="1AD9F001" w14:textId="486614D7" w:rsidR="00177452" w:rsidRDefault="00177452">
      <w:pPr>
        <w:pStyle w:val="Textocomentario"/>
      </w:pPr>
      <w:r>
        <w:rPr>
          <w:rStyle w:val="Refdecomentario"/>
        </w:rPr>
        <w:annotationRef/>
      </w:r>
      <w:r>
        <w:t>Incluir un resumen breve de las etapas de la metodología y por consiguiente las subsecciones que se vienen.</w:t>
      </w:r>
    </w:p>
  </w:comment>
  <w:comment w:id="613" w:author="Lorena Siguenza" w:date="2021-09-08T23:56:00Z" w:initials="LS">
    <w:p w14:paraId="2DD8CC96" w14:textId="228CBF66" w:rsidR="00FF45D2" w:rsidRDefault="00FF45D2">
      <w:pPr>
        <w:pStyle w:val="Textocomentario"/>
      </w:pPr>
      <w:r>
        <w:rPr>
          <w:rStyle w:val="Refdecomentario"/>
        </w:rPr>
        <w:annotationRef/>
      </w:r>
      <w:r>
        <w:t>No estoy segura de colocar así porque ahora ya no existe la DIUC como tal sino el Vicerrectorado de Investigación</w:t>
      </w:r>
    </w:p>
  </w:comment>
  <w:comment w:id="623" w:author="Lorena Siguenza" w:date="2021-09-09T00:07:00Z" w:initials="LS">
    <w:p w14:paraId="54ED0C6C" w14:textId="70A7030C" w:rsidR="004754F3" w:rsidRDefault="004754F3">
      <w:pPr>
        <w:pStyle w:val="Textocomentario"/>
      </w:pPr>
      <w:r>
        <w:rPr>
          <w:rStyle w:val="Refdecomentario"/>
        </w:rPr>
        <w:annotationRef/>
      </w:r>
      <w:r>
        <w:t>Demasiada repetición de la palabra base</w:t>
      </w:r>
    </w:p>
  </w:comment>
  <w:comment w:id="627" w:author="Lorena Siguenza" w:date="2021-09-09T00:08:00Z" w:initials="LS">
    <w:p w14:paraId="3E8C4A95" w14:textId="47936FAF" w:rsidR="004754F3" w:rsidRDefault="004754F3">
      <w:pPr>
        <w:pStyle w:val="Textocomentario"/>
      </w:pPr>
      <w:r>
        <w:rPr>
          <w:rStyle w:val="Refdecomentario"/>
        </w:rPr>
        <w:annotationRef/>
      </w:r>
      <w:r>
        <w:t>Sería importante actualizar DIUC por el Vicerrectorado</w:t>
      </w:r>
    </w:p>
  </w:comment>
  <w:comment w:id="629" w:author="Lorena Siguenza" w:date="2021-09-09T00:11:00Z" w:initials="LS">
    <w:p w14:paraId="58437754" w14:textId="1D578877" w:rsidR="004754F3" w:rsidRDefault="004754F3">
      <w:pPr>
        <w:pStyle w:val="Textocomentario"/>
      </w:pPr>
      <w:r>
        <w:rPr>
          <w:rStyle w:val="Refdecomentario"/>
        </w:rPr>
        <w:annotationRef/>
      </w:r>
      <w:r>
        <w:t>Aquí me hace falta todo el análisis de lo que ustedes proponen utilizar sobre los cuatro elementos mencionados en el paper de Siguenza-Guzman et al. Además aquí no estoy segura si la segunda oración que dice se considera hace referencia a que este trabajo de titulación propone o quien lo hace.</w:t>
      </w:r>
    </w:p>
  </w:comment>
  <w:comment w:id="635" w:author="Lorena Siguenza" w:date="2021-09-09T00:13:00Z" w:initials="LS">
    <w:p w14:paraId="421AECA9" w14:textId="58485C05" w:rsidR="004754F3" w:rsidRDefault="004754F3">
      <w:pPr>
        <w:pStyle w:val="Textocomentario"/>
      </w:pPr>
      <w:r>
        <w:rPr>
          <w:rStyle w:val="Refdecomentario"/>
        </w:rPr>
        <w:annotationRef/>
      </w:r>
      <w:r>
        <w:t>Como pie de tabla incluir los significados de las siglas</w:t>
      </w:r>
    </w:p>
  </w:comment>
  <w:comment w:id="637" w:author="Lorena Siguenza" w:date="2021-09-09T00:15:00Z" w:initials="LS">
    <w:p w14:paraId="6AFF15FA" w14:textId="34E7D3AE" w:rsidR="004754F3" w:rsidRDefault="004754F3">
      <w:pPr>
        <w:pStyle w:val="Textocomentario"/>
      </w:pPr>
      <w:r>
        <w:rPr>
          <w:rStyle w:val="Refdecomentario"/>
        </w:rPr>
        <w:annotationRef/>
      </w:r>
      <w:r>
        <w:t>Bien confuso</w:t>
      </w:r>
      <w:r w:rsidR="008F54B7">
        <w:t>, nuevamente para mí debería estar claro la propuesta de utilizar el enfoque indicado en el paper Siguenza-Guzman et al.</w:t>
      </w:r>
    </w:p>
  </w:comment>
  <w:comment w:id="640" w:author="Lorena Siguenza" w:date="2021-09-09T23:06:00Z" w:initials="LS">
    <w:p w14:paraId="10C87899" w14:textId="0E89B435" w:rsidR="008F54B7" w:rsidRDefault="008F54B7">
      <w:pPr>
        <w:pStyle w:val="Textocomentario"/>
      </w:pPr>
      <w:r>
        <w:rPr>
          <w:rStyle w:val="Refdecomentario"/>
        </w:rPr>
        <w:annotationRef/>
      </w:r>
      <w:r>
        <w:t>Esta oración si la leen sola no se entiende. Se debe utilizar el formato sujeto-verbo-predicado</w:t>
      </w:r>
    </w:p>
  </w:comment>
  <w:comment w:id="639" w:author="Lorena Siguenza" w:date="2021-09-09T23:07:00Z" w:initials="LS">
    <w:p w14:paraId="6486A2A2" w14:textId="03C59CC1" w:rsidR="008F54B7" w:rsidRDefault="008F54B7">
      <w:pPr>
        <w:pStyle w:val="Textocomentario"/>
      </w:pPr>
      <w:r>
        <w:rPr>
          <w:rStyle w:val="Refdecomentario"/>
        </w:rPr>
        <w:annotationRef/>
      </w:r>
      <w:r>
        <w:t>Sería mejor indicar a modo de propuesta justamente: Ej. Se propone desarrollar un prototipo de sistema que registre artículos científicos…</w:t>
      </w:r>
    </w:p>
  </w:comment>
  <w:comment w:id="646" w:author="Lorena Siguenza" w:date="2021-09-09T23:13:00Z" w:initials="LS">
    <w:p w14:paraId="7C4F5583" w14:textId="05AB6D70" w:rsidR="008F54B7" w:rsidRDefault="008F54B7">
      <w:pPr>
        <w:pStyle w:val="Textocomentario"/>
      </w:pPr>
      <w:r>
        <w:rPr>
          <w:rStyle w:val="Refdecomentario"/>
        </w:rPr>
        <w:annotationRef/>
      </w:r>
      <w:r>
        <w:t>Este factor de impacto debería seguro relacionarse con el factor de impacto del SJR</w:t>
      </w:r>
    </w:p>
  </w:comment>
  <w:comment w:id="650" w:author="Lorena Siguenza" w:date="2021-09-09T23:17:00Z" w:initials="LS">
    <w:p w14:paraId="084B0966" w14:textId="436146C6" w:rsidR="00310A54" w:rsidRDefault="00310A54">
      <w:pPr>
        <w:pStyle w:val="Textocomentario"/>
      </w:pPr>
      <w:r>
        <w:rPr>
          <w:rStyle w:val="Refdecomentario"/>
        </w:rPr>
        <w:annotationRef/>
      </w:r>
      <w:r>
        <w:t>Como le envié el ejemplo a Tania, contiene más información de lo que mencionan acá.</w:t>
      </w:r>
    </w:p>
  </w:comment>
  <w:comment w:id="654" w:author="Lorena Siguenza" w:date="2021-09-09T23:18:00Z" w:initials="LS">
    <w:p w14:paraId="39CAB0DD" w14:textId="0C62DFFC" w:rsidR="00310A54" w:rsidRDefault="00310A54">
      <w:pPr>
        <w:pStyle w:val="Textocomentario"/>
      </w:pPr>
      <w:r>
        <w:rPr>
          <w:rStyle w:val="Refdecomentario"/>
        </w:rPr>
        <w:annotationRef/>
      </w:r>
      <w:r>
        <w:t>Tienen varios problemas de singular y plural</w:t>
      </w:r>
    </w:p>
  </w:comment>
  <w:comment w:id="653" w:author="Lorena Siguenza" w:date="2021-09-09T23:18:00Z" w:initials="LS">
    <w:p w14:paraId="48377920" w14:textId="6DF05D41" w:rsidR="00310A54" w:rsidRDefault="00310A54">
      <w:pPr>
        <w:pStyle w:val="Textocomentario"/>
      </w:pPr>
      <w:r>
        <w:rPr>
          <w:rStyle w:val="Refdecomentario"/>
        </w:rPr>
        <w:annotationRef/>
      </w:r>
      <w:r>
        <w:t>El factor de impacto hace referencia no al número de citaciones de los artículos sino al factor de impacto mismo generado por el SJR en el caso de Scopus. Esta parte me gustaría revisar a más detalle porque me parece que no están integrando correctamente los datos obtenidos en cada base</w:t>
      </w:r>
    </w:p>
  </w:comment>
  <w:comment w:id="658" w:author="Lorena Siguenza" w:date="2021-09-09T23:22:00Z" w:initials="LS">
    <w:p w14:paraId="04D3EAB9" w14:textId="1E143B76" w:rsidR="00310A54" w:rsidRDefault="00310A54">
      <w:pPr>
        <w:pStyle w:val="Textocomentario"/>
      </w:pPr>
      <w:r>
        <w:rPr>
          <w:rStyle w:val="Refdecomentario"/>
        </w:rPr>
        <w:annotationRef/>
      </w:r>
      <w:r>
        <w:t>De clustering sería buenísimo seleccionar por áreas de conocimiento o algo así de tal forma que me permita justamente tomar decisiones de adquisición… no solo para el análisis de los investigadores</w:t>
      </w:r>
    </w:p>
  </w:comment>
  <w:comment w:id="660" w:author="Lorena Siguenza" w:date="2021-09-09T23:23:00Z" w:initials="LS">
    <w:p w14:paraId="6524EF44" w14:textId="7C5B6BB8" w:rsidR="00310A54" w:rsidRDefault="00310A54">
      <w:pPr>
        <w:pStyle w:val="Textocomentario"/>
      </w:pPr>
      <w:r>
        <w:rPr>
          <w:rStyle w:val="Refdecomentario"/>
        </w:rPr>
        <w:annotationRef/>
      </w:r>
      <w:r>
        <w:t>No puede haber futuro en algo que describe lo que ya se hizo</w:t>
      </w:r>
    </w:p>
  </w:comment>
  <w:comment w:id="668" w:author="Lorena Siguenza" w:date="2021-09-09T23:26:00Z" w:initials="LS">
    <w:p w14:paraId="6D7F7281" w14:textId="70626F22" w:rsidR="00D05F76" w:rsidRDefault="00D05F76">
      <w:pPr>
        <w:pStyle w:val="Textocomentario"/>
      </w:pPr>
      <w:r>
        <w:rPr>
          <w:rStyle w:val="Refdecomentario"/>
        </w:rPr>
        <w:annotationRef/>
      </w:r>
      <w:r>
        <w:t>No hay manera automática?</w:t>
      </w:r>
    </w:p>
  </w:comment>
  <w:comment w:id="669" w:author="Lorena Siguenza" w:date="2021-09-09T23:30:00Z" w:initials="LS">
    <w:p w14:paraId="2FC5D627" w14:textId="12A1A997" w:rsidR="00D05F76" w:rsidRDefault="00D05F76">
      <w:pPr>
        <w:pStyle w:val="Textocomentario"/>
      </w:pPr>
      <w:r>
        <w:rPr>
          <w:rStyle w:val="Refdecomentario"/>
        </w:rPr>
        <w:annotationRef/>
      </w:r>
      <w:r>
        <w:t>Sería mejor mencionar no Excel sino hoja de cálculo?</w:t>
      </w:r>
    </w:p>
  </w:comment>
  <w:comment w:id="687" w:author="Lorena Siguenza" w:date="2021-09-09T23:28:00Z" w:initials="LS">
    <w:p w14:paraId="0B4034CB" w14:textId="64A67719" w:rsidR="00D05F76" w:rsidRDefault="00D05F76">
      <w:pPr>
        <w:pStyle w:val="Textocomentario"/>
      </w:pPr>
      <w:r>
        <w:rPr>
          <w:rStyle w:val="Refdecomentario"/>
        </w:rPr>
        <w:annotationRef/>
      </w:r>
      <w:r>
        <w:t>Siempre me complico el Archivo de Excel… deberíamos utilizar lo mínimo y cuando no mismo se puede otra forma. Ej. Estadísticas de los proveedores</w:t>
      </w:r>
    </w:p>
  </w:comment>
  <w:comment w:id="688" w:author="Lorena Siguenza" w:date="2021-09-09T23:29:00Z" w:initials="LS">
    <w:p w14:paraId="6133F796" w14:textId="06CB3C7D" w:rsidR="00D05F76" w:rsidRDefault="00D05F76">
      <w:pPr>
        <w:pStyle w:val="Textocomentario"/>
      </w:pPr>
      <w:r>
        <w:rPr>
          <w:rStyle w:val="Refdecomentario"/>
        </w:rPr>
        <w:annotationRef/>
      </w:r>
      <w:r>
        <w:t>Solo esa fuente?</w:t>
      </w:r>
    </w:p>
  </w:comment>
  <w:comment w:id="689" w:author="Lorena Siguenza" w:date="2021-09-09T23:31:00Z" w:initials="LS">
    <w:p w14:paraId="7BBEC3C2" w14:textId="34C083FC" w:rsidR="00D05F76" w:rsidRDefault="00D05F76">
      <w:pPr>
        <w:pStyle w:val="Textocomentario"/>
      </w:pPr>
      <w:r>
        <w:rPr>
          <w:rStyle w:val="Refdecomentario"/>
        </w:rPr>
        <w:annotationRef/>
      </w:r>
      <w:r>
        <w:t>Me está faltando el ingreso del factor de impacto del SJR</w:t>
      </w:r>
    </w:p>
  </w:comment>
  <w:comment w:id="690" w:author="Lorena Siguenza" w:date="2021-09-09T23:30:00Z" w:initials="LS">
    <w:p w14:paraId="3DDC2DC6" w14:textId="30D9D4CF" w:rsidR="00D05F76" w:rsidRDefault="00D05F76">
      <w:pPr>
        <w:pStyle w:val="Textocomentario"/>
      </w:pPr>
      <w:r>
        <w:rPr>
          <w:rStyle w:val="Refdecomentario"/>
        </w:rPr>
        <w:annotationRef/>
      </w:r>
      <w:r>
        <w:t>No sería Hoja de cálculo?</w:t>
      </w:r>
    </w:p>
  </w:comment>
  <w:comment w:id="691" w:author="Lorena Siguenza" w:date="2021-09-09T23:32:00Z" w:initials="LS">
    <w:p w14:paraId="58942387" w14:textId="6076DBF9" w:rsidR="00D05F76" w:rsidRDefault="00D05F76">
      <w:pPr>
        <w:pStyle w:val="Textocomentario"/>
      </w:pPr>
      <w:r>
        <w:rPr>
          <w:rStyle w:val="Refdecomentario"/>
        </w:rPr>
        <w:annotationRef/>
      </w:r>
      <w:r>
        <w:t>Creo que lo más cercano a su estudio debería ser utilizar la minería de datos para establecer las áreas de conocimiento o algo así que ayudaría a visualizar a qué áreas se puede apoyar en suscripciones</w:t>
      </w:r>
    </w:p>
  </w:comment>
  <w:comment w:id="692" w:author="Lorena Siguenza" w:date="2021-09-09T23:34:00Z" w:initials="LS">
    <w:p w14:paraId="4AE1C044" w14:textId="05069A8E" w:rsidR="00D05F76" w:rsidRDefault="00D05F76">
      <w:pPr>
        <w:pStyle w:val="Textocomentario"/>
      </w:pPr>
      <w:r>
        <w:rPr>
          <w:rStyle w:val="Refdecomentario"/>
        </w:rPr>
        <w:annotationRef/>
      </w:r>
      <w:r>
        <w:t>Este quisiera verlo en el prototipo</w:t>
      </w:r>
    </w:p>
  </w:comment>
  <w:comment w:id="696" w:author="Lorena Siguenza" w:date="2021-09-09T23:34:00Z" w:initials="LS">
    <w:p w14:paraId="6963EAA9" w14:textId="68DD5FD6" w:rsidR="00D05F76" w:rsidRDefault="00D05F76">
      <w:pPr>
        <w:pStyle w:val="Textocomentario"/>
      </w:pPr>
      <w:r>
        <w:rPr>
          <w:rStyle w:val="Refdecomentario"/>
        </w:rPr>
        <w:annotationRef/>
      </w:r>
      <w:r>
        <w:t>Volvemos al tema del vicerrectorado</w:t>
      </w:r>
    </w:p>
  </w:comment>
  <w:comment w:id="707" w:author="Lorena Siguenza" w:date="2021-09-09T23:37:00Z" w:initials="LS">
    <w:p w14:paraId="78C670DC" w14:textId="19E5A2A9" w:rsidR="00B77768" w:rsidRDefault="00B77768">
      <w:pPr>
        <w:pStyle w:val="Textocomentario"/>
      </w:pPr>
      <w:r>
        <w:rPr>
          <w:rStyle w:val="Refdecomentario"/>
        </w:rPr>
        <w:annotationRef/>
      </w:r>
      <w:r>
        <w:t>El gráfico tiene frontend y en el texto dice Front-end</w:t>
      </w:r>
    </w:p>
  </w:comment>
  <w:comment w:id="709" w:author="Lorena Siguenza" w:date="2021-09-09T23:40:00Z" w:initials="LS">
    <w:p w14:paraId="3E22927D" w14:textId="5AC671D2" w:rsidR="00B77768" w:rsidRDefault="00B77768">
      <w:pPr>
        <w:pStyle w:val="Textocomentario"/>
      </w:pPr>
      <w:r>
        <w:rPr>
          <w:rStyle w:val="Refdecomentario"/>
        </w:rPr>
        <w:annotationRef/>
      </w:r>
      <w:r>
        <w:t>Nuevamente aquí hay que analizar lo propuesto ya que me faltan algunos elementos ofrecidos</w:t>
      </w:r>
    </w:p>
  </w:comment>
  <w:comment w:id="712" w:author="Lorena Siguenza" w:date="2021-09-09T23:41:00Z" w:initials="LS">
    <w:p w14:paraId="2878B9C9" w14:textId="1C570C8F" w:rsidR="00B77768" w:rsidRDefault="00B77768">
      <w:pPr>
        <w:pStyle w:val="Textocomentario"/>
      </w:pPr>
      <w:r>
        <w:rPr>
          <w:rStyle w:val="Refdecomentario"/>
        </w:rPr>
        <w:annotationRef/>
      </w:r>
      <w:r>
        <w:t>Mismo comentario que el anterior</w:t>
      </w:r>
    </w:p>
  </w:comment>
  <w:comment w:id="715" w:author="Lorena Siguenza" w:date="2021-09-09T23:41:00Z" w:initials="LS">
    <w:p w14:paraId="52897FD2" w14:textId="0E6EAF76" w:rsidR="00B77768" w:rsidRDefault="00B77768">
      <w:pPr>
        <w:pStyle w:val="Textocomentario"/>
      </w:pPr>
      <w:r>
        <w:rPr>
          <w:rStyle w:val="Refdecomentario"/>
        </w:rPr>
        <w:annotationRef/>
      </w:r>
      <w:r>
        <w:t>Estandarizar el término con o sin guión</w:t>
      </w:r>
    </w:p>
  </w:comment>
  <w:comment w:id="723" w:author="Lorena Siguenza" w:date="2021-09-09T23:47:00Z" w:initials="LS">
    <w:p w14:paraId="0DDC2586" w14:textId="0C0EA8C6" w:rsidR="00FD313A" w:rsidRDefault="00FD313A">
      <w:pPr>
        <w:pStyle w:val="Textocomentario"/>
      </w:pPr>
      <w:r>
        <w:rPr>
          <w:rStyle w:val="Refdecomentario"/>
        </w:rPr>
        <w:annotationRef/>
      </w:r>
      <w:r>
        <w:t>Revisar la numeración</w:t>
      </w:r>
    </w:p>
  </w:comment>
  <w:comment w:id="726" w:author="Lorena Siguenza" w:date="2021-09-09T23:45:00Z" w:initials="LS">
    <w:p w14:paraId="45132742" w14:textId="11ABB6CE" w:rsidR="00B77768" w:rsidRDefault="00B77768">
      <w:pPr>
        <w:pStyle w:val="Textocomentario"/>
      </w:pPr>
      <w:r>
        <w:rPr>
          <w:rStyle w:val="Refdecomentario"/>
        </w:rPr>
        <w:annotationRef/>
      </w:r>
      <w:r>
        <w:t>Nuevamente me queda faltando el tema del factor de impacto</w:t>
      </w:r>
    </w:p>
  </w:comment>
  <w:comment w:id="729" w:author="Lorena Siguenza" w:date="2021-09-09T23:47:00Z" w:initials="LS">
    <w:p w14:paraId="296D5F64" w14:textId="70C98D95" w:rsidR="00FD313A" w:rsidRDefault="00FD313A">
      <w:pPr>
        <w:pStyle w:val="Textocomentario"/>
      </w:pPr>
      <w:r>
        <w:rPr>
          <w:rStyle w:val="Refdecomentario"/>
        </w:rPr>
        <w:annotationRef/>
      </w:r>
      <w:r>
        <w:t>Todo gráfico debe ser mencionado en el texto.</w:t>
      </w:r>
    </w:p>
  </w:comment>
  <w:comment w:id="742" w:author="Lorena Siguenza" w:date="2021-09-09T23:49:00Z" w:initials="LS">
    <w:p w14:paraId="5D3A42D9" w14:textId="6DCE6438" w:rsidR="00FD313A" w:rsidRDefault="00FD313A">
      <w:pPr>
        <w:pStyle w:val="Textocomentario"/>
      </w:pPr>
      <w:r>
        <w:rPr>
          <w:rStyle w:val="Refdecomentario"/>
        </w:rPr>
        <w:annotationRef/>
      </w:r>
      <w:r>
        <w:t xml:space="preserve">Tener cuidado que todos los modelos guarden relación entre ellos… </w:t>
      </w:r>
    </w:p>
  </w:comment>
  <w:comment w:id="750" w:author="Lorena Siguenza" w:date="2021-09-09T23:51:00Z" w:initials="LS">
    <w:p w14:paraId="7F78E36E" w14:textId="1C0B4414" w:rsidR="00FD313A" w:rsidRDefault="00FD313A">
      <w:pPr>
        <w:pStyle w:val="Textocomentario"/>
      </w:pPr>
      <w:r>
        <w:rPr>
          <w:rStyle w:val="Refdecomentario"/>
        </w:rPr>
        <w:annotationRef/>
      </w:r>
      <w:r>
        <w:t>Incluir una breve descripción del software</w:t>
      </w:r>
    </w:p>
  </w:comment>
  <w:comment w:id="753" w:author="Lorena Siguenza" w:date="2021-09-09T23:52:00Z" w:initials="LS">
    <w:p w14:paraId="773F85D5" w14:textId="17836863" w:rsidR="00FD313A" w:rsidRDefault="00FD313A">
      <w:pPr>
        <w:pStyle w:val="Textocomentario"/>
      </w:pPr>
      <w:r>
        <w:rPr>
          <w:rStyle w:val="Refdecomentario"/>
        </w:rPr>
        <w:annotationRef/>
      </w:r>
      <w:r>
        <w:t>No olvidar mejorar las etiquetas de todos los gráficos y tablas que son muy básicas</w:t>
      </w:r>
    </w:p>
  </w:comment>
  <w:comment w:id="763" w:author="Lorena Siguenza" w:date="2021-09-09T23:57:00Z" w:initials="LS">
    <w:p w14:paraId="58507E78" w14:textId="16B98AD9" w:rsidR="00824C14" w:rsidRDefault="00824C14">
      <w:pPr>
        <w:pStyle w:val="Textocomentario"/>
      </w:pPr>
      <w:r>
        <w:rPr>
          <w:rStyle w:val="Refdecomentario"/>
        </w:rPr>
        <w:annotationRef/>
      </w:r>
      <w:r>
        <w:t>Medio confuso</w:t>
      </w:r>
    </w:p>
  </w:comment>
  <w:comment w:id="767" w:author="Lorena Siguenza" w:date="2021-09-09T23:57:00Z" w:initials="LS">
    <w:p w14:paraId="6710591B" w14:textId="02B44D8E" w:rsidR="00824C14" w:rsidRDefault="00824C14">
      <w:pPr>
        <w:pStyle w:val="Textocomentario"/>
      </w:pPr>
      <w:r>
        <w:rPr>
          <w:rStyle w:val="Refdecomentario"/>
        </w:rPr>
        <w:annotationRef/>
      </w:r>
      <w:r>
        <w:t>A qué hace referencia los medios?</w:t>
      </w:r>
    </w:p>
  </w:comment>
  <w:comment w:id="769" w:author="Lorena Siguenza" w:date="2021-09-09T23:58:00Z" w:initials="LS">
    <w:p w14:paraId="64C66271" w14:textId="12760D8C" w:rsidR="00824C14" w:rsidRDefault="00824C14">
      <w:pPr>
        <w:pStyle w:val="Textocomentario"/>
      </w:pPr>
      <w:r>
        <w:rPr>
          <w:rStyle w:val="Refdecomentario"/>
        </w:rPr>
        <w:annotationRef/>
      </w:r>
      <w:r>
        <w:t>En ningún lugar describen a qué hacen referencia este tipo de áreas</w:t>
      </w:r>
    </w:p>
  </w:comment>
  <w:comment w:id="773" w:author="Lorena Siguenza" w:date="2021-09-10T00:02:00Z" w:initials="LS">
    <w:p w14:paraId="195BA326" w14:textId="423D30E6" w:rsidR="00824C14" w:rsidRDefault="00824C14">
      <w:pPr>
        <w:pStyle w:val="Textocomentario"/>
      </w:pPr>
      <w:r>
        <w:rPr>
          <w:rStyle w:val="Refdecomentario"/>
        </w:rPr>
        <w:annotationRef/>
      </w:r>
      <w:r>
        <w:t>Mejorar redacción</w:t>
      </w:r>
    </w:p>
  </w:comment>
  <w:comment w:id="781" w:author="Lorena Siguenza" w:date="2021-09-10T00:03:00Z" w:initials="LS">
    <w:p w14:paraId="75DFBF09" w14:textId="73CB4838" w:rsidR="00CD6B7D" w:rsidRDefault="00CD6B7D">
      <w:pPr>
        <w:pStyle w:val="Textocomentario"/>
      </w:pPr>
      <w:r>
        <w:rPr>
          <w:rStyle w:val="Refdecomentario"/>
        </w:rPr>
        <w:annotationRef/>
      </w:r>
      <w:r>
        <w:t>Estandarizar la forma de escribir la palabra</w:t>
      </w:r>
    </w:p>
  </w:comment>
  <w:comment w:id="790" w:author="Lorena Siguenza" w:date="2021-09-10T00:04:00Z" w:initials="LS">
    <w:p w14:paraId="6DE4F37A" w14:textId="2BFBC56C" w:rsidR="00CD6B7D" w:rsidRDefault="00CD6B7D">
      <w:pPr>
        <w:pStyle w:val="Textocomentario"/>
      </w:pPr>
      <w:r>
        <w:rPr>
          <w:rStyle w:val="Refdecomentario"/>
        </w:rPr>
        <w:annotationRef/>
      </w:r>
      <w:r>
        <w:t>¿??</w:t>
      </w:r>
    </w:p>
  </w:comment>
  <w:comment w:id="796" w:author="Lorena Siguenza" w:date="2021-09-10T00:05:00Z" w:initials="LS">
    <w:p w14:paraId="74D1876A" w14:textId="5F00F1B0" w:rsidR="00CD6B7D" w:rsidRDefault="00CD6B7D">
      <w:pPr>
        <w:pStyle w:val="Textocomentario"/>
      </w:pPr>
      <w:r>
        <w:rPr>
          <w:rStyle w:val="Refdecomentario"/>
        </w:rPr>
        <w:annotationRef/>
      </w:r>
      <w:r>
        <w:t>Indicar a qué se refiere cors</w:t>
      </w:r>
    </w:p>
  </w:comment>
  <w:comment w:id="791" w:author="Lorena Siguenza" w:date="2021-09-10T00:06:00Z" w:initials="LS">
    <w:p w14:paraId="727AD00A" w14:textId="03C84B7F" w:rsidR="00CD6B7D" w:rsidRDefault="00CD6B7D">
      <w:pPr>
        <w:pStyle w:val="Textocomentario"/>
      </w:pPr>
      <w:r>
        <w:rPr>
          <w:rStyle w:val="Refdecomentario"/>
        </w:rPr>
        <w:annotationRef/>
      </w:r>
      <w:r>
        <w:t>Revisar que esté bien escritos los términos técnicos, es decir, con sus mayúsculas y minúsculas correspondientes</w:t>
      </w:r>
    </w:p>
  </w:comment>
  <w:comment w:id="801" w:author="Lorena Siguenza" w:date="2021-09-13T23:23:00Z" w:initials="LS">
    <w:p w14:paraId="5D36D90E" w14:textId="77777777" w:rsidR="002A7C08" w:rsidRDefault="002A7C08">
      <w:pPr>
        <w:pStyle w:val="Textocomentario"/>
      </w:pPr>
      <w:r>
        <w:rPr>
          <w:rStyle w:val="Refdecomentario"/>
        </w:rPr>
        <w:annotationRef/>
      </w:r>
      <w:r>
        <w:t>Aquí se debería indicar a qué hace referencia esto de publicaciones. No hay otra opción más que la del Excel?</w:t>
      </w:r>
    </w:p>
    <w:p w14:paraId="39576729" w14:textId="50E430F4" w:rsidR="002A7C08" w:rsidRDefault="002A7C08">
      <w:pPr>
        <w:pStyle w:val="Textocomentario"/>
      </w:pPr>
    </w:p>
  </w:comment>
  <w:comment w:id="808" w:author="Lorena Siguenza" w:date="2021-09-13T23:27:00Z" w:initials="LS">
    <w:p w14:paraId="1C31D4D1" w14:textId="77775077" w:rsidR="002A7C08" w:rsidRDefault="002A7C08">
      <w:pPr>
        <w:pStyle w:val="Textocomentario"/>
      </w:pPr>
      <w:r>
        <w:rPr>
          <w:rStyle w:val="Refdecomentario"/>
        </w:rPr>
        <w:annotationRef/>
      </w:r>
      <w:r>
        <w:t>Nuevamente no me queda claro por qué autores si el otro eran publicaciones aquí de qué?</w:t>
      </w:r>
    </w:p>
  </w:comment>
  <w:comment w:id="823" w:author="Lorena Siguenza" w:date="2021-09-13T23:28:00Z" w:initials="LS">
    <w:p w14:paraId="3BB70D3D" w14:textId="1051C1F3" w:rsidR="002A7C08" w:rsidRDefault="002A7C08">
      <w:pPr>
        <w:pStyle w:val="Textocomentario"/>
      </w:pPr>
      <w:r>
        <w:rPr>
          <w:rStyle w:val="Refdecomentario"/>
        </w:rPr>
        <w:annotationRef/>
      </w:r>
      <w:r>
        <w:t>Sigo sin entender la lógica y la orientación de tener estas secciones</w:t>
      </w:r>
    </w:p>
  </w:comment>
  <w:comment w:id="877" w:author="Lorena Siguenza" w:date="2021-09-13T23:46:00Z" w:initials="LS">
    <w:p w14:paraId="43030623" w14:textId="6FAEC4C5" w:rsidR="00E45E90" w:rsidRDefault="00E45E90">
      <w:pPr>
        <w:pStyle w:val="Textocomentario"/>
      </w:pPr>
      <w:r>
        <w:rPr>
          <w:rStyle w:val="Refdecomentario"/>
        </w:rPr>
        <w:annotationRef/>
      </w:r>
      <w:r>
        <w:t>Me parece que para revisar este capítulo necesitamos revisar varios conceptos que me parece que no están correctos.</w:t>
      </w:r>
    </w:p>
  </w:comment>
  <w:comment w:id="884" w:author="Lorena Siguenza" w:date="2021-09-13T23:40:00Z" w:initials="LS">
    <w:p w14:paraId="7BF01330" w14:textId="3836744E" w:rsidR="00FB4A41" w:rsidRDefault="00FB4A41">
      <w:pPr>
        <w:pStyle w:val="Textocomentario"/>
      </w:pPr>
      <w:r>
        <w:rPr>
          <w:rStyle w:val="Refdecomentario"/>
        </w:rPr>
        <w:annotationRef/>
      </w:r>
      <w:r>
        <w:t>Cuál es el universo en este caso?</w:t>
      </w:r>
    </w:p>
  </w:comment>
  <w:comment w:id="886" w:author="Lorena Siguenza" w:date="2021-09-13T23:40:00Z" w:initials="LS">
    <w:p w14:paraId="1C18A988" w14:textId="6A023D95" w:rsidR="00FB4A41" w:rsidRDefault="00FB4A41">
      <w:pPr>
        <w:pStyle w:val="Textocomentario"/>
      </w:pPr>
      <w:r>
        <w:rPr>
          <w:rStyle w:val="Refdecomentario"/>
        </w:rPr>
        <w:annotationRef/>
      </w:r>
      <w:r>
        <w:t>No es segundo salud??</w:t>
      </w:r>
    </w:p>
  </w:comment>
  <w:comment w:id="889" w:author="Lorena Siguenza" w:date="2021-09-13T23:41:00Z" w:initials="LS">
    <w:p w14:paraId="1AD5FBB1" w14:textId="3CBCBFAC" w:rsidR="00FB4A41" w:rsidRDefault="00FB4A41">
      <w:pPr>
        <w:pStyle w:val="Textocomentario"/>
      </w:pPr>
      <w:r>
        <w:rPr>
          <w:rStyle w:val="Refdecomentario"/>
        </w:rPr>
        <w:annotationRef/>
      </w:r>
      <w:r>
        <w:t>No se visualiza lo que ustedes indican</w:t>
      </w:r>
    </w:p>
  </w:comment>
  <w:comment w:id="892" w:author="Lorena Siguenza" w:date="2021-09-13T23:42:00Z" w:initials="LS">
    <w:p w14:paraId="0BE9EF22" w14:textId="7AC57DC2" w:rsidR="00E45E90" w:rsidRDefault="00E45E90">
      <w:pPr>
        <w:pStyle w:val="Textocomentario"/>
      </w:pPr>
      <w:r>
        <w:rPr>
          <w:rStyle w:val="Refdecomentario"/>
        </w:rPr>
        <w:annotationRef/>
      </w:r>
      <w:r>
        <w:t>Igual comentario. Productividad es netamente en referencia a los trabajos publicados por los investigadores de la UC?</w:t>
      </w:r>
    </w:p>
  </w:comment>
  <w:comment w:id="896" w:author="Lorena Siguenza" w:date="2021-09-13T23:43:00Z" w:initials="LS">
    <w:p w14:paraId="75870C25" w14:textId="2784ACF8" w:rsidR="00E45E90" w:rsidRDefault="00E45E90">
      <w:pPr>
        <w:pStyle w:val="Textocomentario"/>
      </w:pPr>
      <w:r>
        <w:rPr>
          <w:rStyle w:val="Refdecomentario"/>
        </w:rPr>
        <w:annotationRef/>
      </w:r>
      <w:r>
        <w:t>Me parece que no tienen claro el concepto de factor de impacto y quartil</w:t>
      </w:r>
    </w:p>
  </w:comment>
  <w:comment w:id="900" w:author="Lorena Siguenza" w:date="2021-09-13T23:44:00Z" w:initials="LS">
    <w:p w14:paraId="27EC7931" w14:textId="449D694B" w:rsidR="00E45E90" w:rsidRDefault="00E45E90">
      <w:pPr>
        <w:pStyle w:val="Textocomentario"/>
      </w:pPr>
      <w:r>
        <w:rPr>
          <w:rStyle w:val="Refdecomentario"/>
        </w:rPr>
        <w:annotationRef/>
      </w:r>
      <w:r>
        <w:t>Si no tiene factor de impacto la revista se la puede consultar en el SJR. Caso contrario de dónde se obtiene el IF?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99A65D" w15:done="0"/>
  <w15:commentEx w15:paraId="007AB577" w15:done="0"/>
  <w15:commentEx w15:paraId="1797DCFD" w15:done="0"/>
  <w15:commentEx w15:paraId="1C0EDDFC" w15:done="0"/>
  <w15:commentEx w15:paraId="7F26C725" w15:done="0"/>
  <w15:commentEx w15:paraId="39253445" w15:done="0"/>
  <w15:commentEx w15:paraId="7C842EE4" w15:done="0"/>
  <w15:commentEx w15:paraId="2A3D7911" w15:done="0"/>
  <w15:commentEx w15:paraId="05752A11" w15:done="0"/>
  <w15:commentEx w15:paraId="29BC5DCD" w15:done="0"/>
  <w15:commentEx w15:paraId="63A05F74" w15:done="0"/>
  <w15:commentEx w15:paraId="7934A32D" w15:done="0"/>
  <w15:commentEx w15:paraId="6B4AEA18" w15:done="0"/>
  <w15:commentEx w15:paraId="4C7D2C6A" w15:done="0"/>
  <w15:commentEx w15:paraId="2A0E5F05" w15:done="0"/>
  <w15:commentEx w15:paraId="3882B71E" w15:done="0"/>
  <w15:commentEx w15:paraId="05CA12B9" w15:done="0"/>
  <w15:commentEx w15:paraId="43F9DCEB" w15:done="0"/>
  <w15:commentEx w15:paraId="22F7AE85" w15:done="0"/>
  <w15:commentEx w15:paraId="1AD9F001" w15:done="0"/>
  <w15:commentEx w15:paraId="2DD8CC96" w15:done="0"/>
  <w15:commentEx w15:paraId="54ED0C6C" w15:done="0"/>
  <w15:commentEx w15:paraId="3E8C4A95" w15:done="0"/>
  <w15:commentEx w15:paraId="58437754" w15:done="0"/>
  <w15:commentEx w15:paraId="421AECA9" w15:done="0"/>
  <w15:commentEx w15:paraId="6AFF15FA" w15:done="0"/>
  <w15:commentEx w15:paraId="10C87899" w15:done="0"/>
  <w15:commentEx w15:paraId="6486A2A2" w15:done="0"/>
  <w15:commentEx w15:paraId="7C4F5583" w15:done="0"/>
  <w15:commentEx w15:paraId="084B0966" w15:done="0"/>
  <w15:commentEx w15:paraId="39CAB0DD" w15:done="0"/>
  <w15:commentEx w15:paraId="48377920" w15:done="0"/>
  <w15:commentEx w15:paraId="04D3EAB9" w15:done="0"/>
  <w15:commentEx w15:paraId="6524EF44" w15:done="0"/>
  <w15:commentEx w15:paraId="6D7F7281" w15:done="0"/>
  <w15:commentEx w15:paraId="2FC5D627" w15:done="0"/>
  <w15:commentEx w15:paraId="0B4034CB" w15:done="0"/>
  <w15:commentEx w15:paraId="6133F796" w15:done="0"/>
  <w15:commentEx w15:paraId="7BBEC3C2" w15:done="0"/>
  <w15:commentEx w15:paraId="3DDC2DC6" w15:done="0"/>
  <w15:commentEx w15:paraId="58942387" w15:done="0"/>
  <w15:commentEx w15:paraId="4AE1C044" w15:done="0"/>
  <w15:commentEx w15:paraId="6963EAA9" w15:done="0"/>
  <w15:commentEx w15:paraId="78C670DC" w15:done="0"/>
  <w15:commentEx w15:paraId="3E22927D" w15:done="0"/>
  <w15:commentEx w15:paraId="2878B9C9" w15:done="0"/>
  <w15:commentEx w15:paraId="52897FD2" w15:done="0"/>
  <w15:commentEx w15:paraId="0DDC2586" w15:done="0"/>
  <w15:commentEx w15:paraId="45132742" w15:done="0"/>
  <w15:commentEx w15:paraId="296D5F64" w15:done="0"/>
  <w15:commentEx w15:paraId="5D3A42D9" w15:done="0"/>
  <w15:commentEx w15:paraId="7F78E36E" w15:done="0"/>
  <w15:commentEx w15:paraId="773F85D5" w15:done="0"/>
  <w15:commentEx w15:paraId="58507E78" w15:done="0"/>
  <w15:commentEx w15:paraId="6710591B" w15:done="0"/>
  <w15:commentEx w15:paraId="64C66271" w15:done="0"/>
  <w15:commentEx w15:paraId="195BA326" w15:done="0"/>
  <w15:commentEx w15:paraId="75DFBF09" w15:done="0"/>
  <w15:commentEx w15:paraId="6DE4F37A" w15:done="0"/>
  <w15:commentEx w15:paraId="74D1876A" w15:done="0"/>
  <w15:commentEx w15:paraId="727AD00A" w15:done="0"/>
  <w15:commentEx w15:paraId="39576729" w15:done="0"/>
  <w15:commentEx w15:paraId="1C31D4D1" w15:done="0"/>
  <w15:commentEx w15:paraId="3BB70D3D" w15:done="0"/>
  <w15:commentEx w15:paraId="43030623" w15:done="0"/>
  <w15:commentEx w15:paraId="7BF01330" w15:done="0"/>
  <w15:commentEx w15:paraId="1C18A988" w15:done="0"/>
  <w15:commentEx w15:paraId="1AD5FBB1" w15:done="0"/>
  <w15:commentEx w15:paraId="0BE9EF22" w15:done="0"/>
  <w15:commentEx w15:paraId="75870C25" w15:done="0"/>
  <w15:commentEx w15:paraId="27EC79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120B2" w16cex:dateUtc="2021-09-07T04:20:00Z"/>
  <w16cex:commentExtensible w16cex:durableId="24E126E9" w16cex:dateUtc="2021-09-07T04:46:00Z"/>
  <w16cex:commentExtensible w16cex:durableId="24E120F4" w16cex:dateUtc="2021-09-07T04:21:00Z"/>
  <w16cex:commentExtensible w16cex:durableId="24E121BB" w16cex:dateUtc="2021-09-07T04:24:00Z"/>
  <w16cex:commentExtensible w16cex:durableId="24E3CD82" w16cex:dateUtc="2021-09-09T05:02:00Z"/>
  <w16cex:commentExtensible w16cex:durableId="24E12381" w16cex:dateUtc="2021-09-07T04:32:00Z"/>
  <w16cex:commentExtensible w16cex:durableId="24E1248E" w16cex:dateUtc="2021-09-07T04:36:00Z"/>
  <w16cex:commentExtensible w16cex:durableId="24E124D9" w16cex:dateUtc="2021-09-07T04:38:00Z"/>
  <w16cex:commentExtensible w16cex:durableId="24E1264B" w16cex:dateUtc="2021-09-07T04:44:00Z"/>
  <w16cex:commentExtensible w16cex:durableId="24E12771" w16cex:dateUtc="2021-09-07T04:49:00Z"/>
  <w16cex:commentExtensible w16cex:durableId="24EA5ED3" w16cex:dateUtc="2021-09-14T04:35:00Z"/>
  <w16cex:commentExtensible w16cex:durableId="24E1279C" w16cex:dateUtc="2021-09-07T04:49:00Z"/>
  <w16cex:commentExtensible w16cex:durableId="24E1293B" w16cex:dateUtc="2021-09-07T04:56:00Z"/>
  <w16cex:commentExtensible w16cex:durableId="24E12AA5" w16cex:dateUtc="2021-09-07T05:02:00Z"/>
  <w16cex:commentExtensible w16cex:durableId="24E27FAE" w16cex:dateUtc="2021-09-08T05:17:00Z"/>
  <w16cex:commentExtensible w16cex:durableId="24E2827D" w16cex:dateUtc="2021-09-08T05:29:00Z"/>
  <w16cex:commentExtensible w16cex:durableId="24E3CB43" w16cex:dateUtc="2021-09-09T04:52:00Z"/>
  <w16cex:commentExtensible w16cex:durableId="24E3CC46" w16cex:dateUtc="2021-09-09T04:56:00Z"/>
  <w16cex:commentExtensible w16cex:durableId="24E3CEDC" w16cex:dateUtc="2021-09-09T05:07:00Z"/>
  <w16cex:commentExtensible w16cex:durableId="24E3CF11" w16cex:dateUtc="2021-09-09T05:08:00Z"/>
  <w16cex:commentExtensible w16cex:durableId="24E3CFC4" w16cex:dateUtc="2021-09-09T05:11:00Z"/>
  <w16cex:commentExtensible w16cex:durableId="24E3D044" w16cex:dateUtc="2021-09-09T05:13:00Z"/>
  <w16cex:commentExtensible w16cex:durableId="24E3D0BE" w16cex:dateUtc="2021-09-09T05:15:00Z"/>
  <w16cex:commentExtensible w16cex:durableId="24E511FF" w16cex:dateUtc="2021-09-10T04:06:00Z"/>
  <w16cex:commentExtensible w16cex:durableId="24E5123E" w16cex:dateUtc="2021-09-10T04:07:00Z"/>
  <w16cex:commentExtensible w16cex:durableId="24E5139B" w16cex:dateUtc="2021-09-10T04:13:00Z"/>
  <w16cex:commentExtensible w16cex:durableId="24E5148F" w16cex:dateUtc="2021-09-10T04:17:00Z"/>
  <w16cex:commentExtensible w16cex:durableId="24E514A9" w16cex:dateUtc="2021-09-10T04:18:00Z"/>
  <w16cex:commentExtensible w16cex:durableId="24E514C8" w16cex:dateUtc="2021-09-10T04:18:00Z"/>
  <w16cex:commentExtensible w16cex:durableId="24E515B8" w16cex:dateUtc="2021-09-10T04:22:00Z"/>
  <w16cex:commentExtensible w16cex:durableId="24E515ED" w16cex:dateUtc="2021-09-10T04:23:00Z"/>
  <w16cex:commentExtensible w16cex:durableId="24E5169C" w16cex:dateUtc="2021-09-10T04:26:00Z"/>
  <w16cex:commentExtensible w16cex:durableId="24E517A5" w16cex:dateUtc="2021-09-10T04:30:00Z"/>
  <w16cex:commentExtensible w16cex:durableId="24E5173A" w16cex:dateUtc="2021-09-10T04:28:00Z"/>
  <w16cex:commentExtensible w16cex:durableId="24E51764" w16cex:dateUtc="2021-09-10T04:29:00Z"/>
  <w16cex:commentExtensible w16cex:durableId="24E517D6" w16cex:dateUtc="2021-09-10T04:31:00Z"/>
  <w16cex:commentExtensible w16cex:durableId="24E51792" w16cex:dateUtc="2021-09-10T04:30:00Z"/>
  <w16cex:commentExtensible w16cex:durableId="24E51809" w16cex:dateUtc="2021-09-10T04:32:00Z"/>
  <w16cex:commentExtensible w16cex:durableId="24E51868" w16cex:dateUtc="2021-09-10T04:34:00Z"/>
  <w16cex:commentExtensible w16cex:durableId="24E51886" w16cex:dateUtc="2021-09-10T04:34:00Z"/>
  <w16cex:commentExtensible w16cex:durableId="24E51941" w16cex:dateUtc="2021-09-10T04:37:00Z"/>
  <w16cex:commentExtensible w16cex:durableId="24E519F6" w16cex:dateUtc="2021-09-10T04:40:00Z"/>
  <w16cex:commentExtensible w16cex:durableId="24E51A30" w16cex:dateUtc="2021-09-10T04:41:00Z"/>
  <w16cex:commentExtensible w16cex:durableId="24E51A3E" w16cex:dateUtc="2021-09-10T04:41:00Z"/>
  <w16cex:commentExtensible w16cex:durableId="24E51B78" w16cex:dateUtc="2021-09-10T04:47:00Z"/>
  <w16cex:commentExtensible w16cex:durableId="24E51B1C" w16cex:dateUtc="2021-09-10T04:45:00Z"/>
  <w16cex:commentExtensible w16cex:durableId="24E51B82" w16cex:dateUtc="2021-09-10T04:47:00Z"/>
  <w16cex:commentExtensible w16cex:durableId="24E51C01" w16cex:dateUtc="2021-09-10T04:49:00Z"/>
  <w16cex:commentExtensible w16cex:durableId="24E51C9A" w16cex:dateUtc="2021-09-10T04:51:00Z"/>
  <w16cex:commentExtensible w16cex:durableId="24E51CB9" w16cex:dateUtc="2021-09-10T04:52:00Z"/>
  <w16cex:commentExtensible w16cex:durableId="24E51DF5" w16cex:dateUtc="2021-09-10T04:57:00Z"/>
  <w16cex:commentExtensible w16cex:durableId="24E51E00" w16cex:dateUtc="2021-09-10T04:57:00Z"/>
  <w16cex:commentExtensible w16cex:durableId="24E51E28" w16cex:dateUtc="2021-09-10T04:58:00Z"/>
  <w16cex:commentExtensible w16cex:durableId="24E51F08" w16cex:dateUtc="2021-09-10T05:02:00Z"/>
  <w16cex:commentExtensible w16cex:durableId="24E51F54" w16cex:dateUtc="2021-09-10T05:03:00Z"/>
  <w16cex:commentExtensible w16cex:durableId="24E51F9B" w16cex:dateUtc="2021-09-10T05:04:00Z"/>
  <w16cex:commentExtensible w16cex:durableId="24E51FC6" w16cex:dateUtc="2021-09-10T05:05:00Z"/>
  <w16cex:commentExtensible w16cex:durableId="24E51FEF" w16cex:dateUtc="2021-09-10T05:06:00Z"/>
  <w16cex:commentExtensible w16cex:durableId="24EA5BFF" w16cex:dateUtc="2021-09-14T04:23:00Z"/>
  <w16cex:commentExtensible w16cex:durableId="24EA5CC8" w16cex:dateUtc="2021-09-14T04:27:00Z"/>
  <w16cex:commentExtensible w16cex:durableId="24EA5D3A" w16cex:dateUtc="2021-09-14T04:28:00Z"/>
  <w16cex:commentExtensible w16cex:durableId="24EA6149" w16cex:dateUtc="2021-09-14T04:46:00Z"/>
  <w16cex:commentExtensible w16cex:durableId="24EA5FD2" w16cex:dateUtc="2021-09-14T04:40:00Z"/>
  <w16cex:commentExtensible w16cex:durableId="24EA6009" w16cex:dateUtc="2021-09-14T04:40:00Z"/>
  <w16cex:commentExtensible w16cex:durableId="24EA602D" w16cex:dateUtc="2021-09-14T04:41:00Z"/>
  <w16cex:commentExtensible w16cex:durableId="24EA604F" w16cex:dateUtc="2021-09-14T04:42:00Z"/>
  <w16cex:commentExtensible w16cex:durableId="24EA60BD" w16cex:dateUtc="2021-09-14T04:43:00Z"/>
  <w16cex:commentExtensible w16cex:durableId="24EA60DC" w16cex:dateUtc="2021-09-14T04: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99A65D" w16cid:durableId="24E120B2"/>
  <w16cid:commentId w16cid:paraId="007AB577" w16cid:durableId="24E126E9"/>
  <w16cid:commentId w16cid:paraId="1797DCFD" w16cid:durableId="24E120F4"/>
  <w16cid:commentId w16cid:paraId="1C0EDDFC" w16cid:durableId="24E121BB"/>
  <w16cid:commentId w16cid:paraId="7F26C725" w16cid:durableId="24E3CD82"/>
  <w16cid:commentId w16cid:paraId="39253445" w16cid:durableId="24E12381"/>
  <w16cid:commentId w16cid:paraId="7C842EE4" w16cid:durableId="24E1248E"/>
  <w16cid:commentId w16cid:paraId="2A3D7911" w16cid:durableId="24E124D9"/>
  <w16cid:commentId w16cid:paraId="05752A11" w16cid:durableId="24E1264B"/>
  <w16cid:commentId w16cid:paraId="29BC5DCD" w16cid:durableId="24E12771"/>
  <w16cid:commentId w16cid:paraId="63A05F74" w16cid:durableId="24EA5ED3"/>
  <w16cid:commentId w16cid:paraId="7934A32D" w16cid:durableId="24E1279C"/>
  <w16cid:commentId w16cid:paraId="6B4AEA18" w16cid:durableId="24E1293B"/>
  <w16cid:commentId w16cid:paraId="4C7D2C6A" w16cid:durableId="24E12AA5"/>
  <w16cid:commentId w16cid:paraId="2A0E5F05" w16cid:durableId="24E27FAE"/>
  <w16cid:commentId w16cid:paraId="3882B71E" w16cid:durableId="24E2827D"/>
  <w16cid:commentId w16cid:paraId="05CA12B9" w16cid:durableId="24E3C737"/>
  <w16cid:commentId w16cid:paraId="43F9DCEB" w16cid:durableId="24E3C738"/>
  <w16cid:commentId w16cid:paraId="22F7AE85" w16cid:durableId="24E3C739"/>
  <w16cid:commentId w16cid:paraId="1AD9F001" w16cid:durableId="24E3CB43"/>
  <w16cid:commentId w16cid:paraId="2DD8CC96" w16cid:durableId="24E3CC46"/>
  <w16cid:commentId w16cid:paraId="54ED0C6C" w16cid:durableId="24E3CEDC"/>
  <w16cid:commentId w16cid:paraId="3E8C4A95" w16cid:durableId="24E3CF11"/>
  <w16cid:commentId w16cid:paraId="58437754" w16cid:durableId="24E3CFC4"/>
  <w16cid:commentId w16cid:paraId="421AECA9" w16cid:durableId="24E3D044"/>
  <w16cid:commentId w16cid:paraId="6AFF15FA" w16cid:durableId="24E3D0BE"/>
  <w16cid:commentId w16cid:paraId="10C87899" w16cid:durableId="24E511FF"/>
  <w16cid:commentId w16cid:paraId="6486A2A2" w16cid:durableId="24E5123E"/>
  <w16cid:commentId w16cid:paraId="7C4F5583" w16cid:durableId="24E5139B"/>
  <w16cid:commentId w16cid:paraId="084B0966" w16cid:durableId="24E5148F"/>
  <w16cid:commentId w16cid:paraId="39CAB0DD" w16cid:durableId="24E514A9"/>
  <w16cid:commentId w16cid:paraId="48377920" w16cid:durableId="24E514C8"/>
  <w16cid:commentId w16cid:paraId="04D3EAB9" w16cid:durableId="24E515B8"/>
  <w16cid:commentId w16cid:paraId="6524EF44" w16cid:durableId="24E515ED"/>
  <w16cid:commentId w16cid:paraId="6D7F7281" w16cid:durableId="24E5169C"/>
  <w16cid:commentId w16cid:paraId="2FC5D627" w16cid:durableId="24E517A5"/>
  <w16cid:commentId w16cid:paraId="0B4034CB" w16cid:durableId="24E5173A"/>
  <w16cid:commentId w16cid:paraId="6133F796" w16cid:durableId="24E51764"/>
  <w16cid:commentId w16cid:paraId="7BBEC3C2" w16cid:durableId="24E517D6"/>
  <w16cid:commentId w16cid:paraId="3DDC2DC6" w16cid:durableId="24E51792"/>
  <w16cid:commentId w16cid:paraId="58942387" w16cid:durableId="24E51809"/>
  <w16cid:commentId w16cid:paraId="4AE1C044" w16cid:durableId="24E51868"/>
  <w16cid:commentId w16cid:paraId="6963EAA9" w16cid:durableId="24E51886"/>
  <w16cid:commentId w16cid:paraId="78C670DC" w16cid:durableId="24E51941"/>
  <w16cid:commentId w16cid:paraId="3E22927D" w16cid:durableId="24E519F6"/>
  <w16cid:commentId w16cid:paraId="2878B9C9" w16cid:durableId="24E51A30"/>
  <w16cid:commentId w16cid:paraId="52897FD2" w16cid:durableId="24E51A3E"/>
  <w16cid:commentId w16cid:paraId="0DDC2586" w16cid:durableId="24E51B78"/>
  <w16cid:commentId w16cid:paraId="45132742" w16cid:durableId="24E51B1C"/>
  <w16cid:commentId w16cid:paraId="296D5F64" w16cid:durableId="24E51B82"/>
  <w16cid:commentId w16cid:paraId="5D3A42D9" w16cid:durableId="24E51C01"/>
  <w16cid:commentId w16cid:paraId="7F78E36E" w16cid:durableId="24E51C9A"/>
  <w16cid:commentId w16cid:paraId="773F85D5" w16cid:durableId="24E51CB9"/>
  <w16cid:commentId w16cid:paraId="58507E78" w16cid:durableId="24E51DF5"/>
  <w16cid:commentId w16cid:paraId="6710591B" w16cid:durableId="24E51E00"/>
  <w16cid:commentId w16cid:paraId="64C66271" w16cid:durableId="24E51E28"/>
  <w16cid:commentId w16cid:paraId="195BA326" w16cid:durableId="24E51F08"/>
  <w16cid:commentId w16cid:paraId="75DFBF09" w16cid:durableId="24E51F54"/>
  <w16cid:commentId w16cid:paraId="6DE4F37A" w16cid:durableId="24E51F9B"/>
  <w16cid:commentId w16cid:paraId="74D1876A" w16cid:durableId="24E51FC6"/>
  <w16cid:commentId w16cid:paraId="727AD00A" w16cid:durableId="24E51FEF"/>
  <w16cid:commentId w16cid:paraId="39576729" w16cid:durableId="24EA5BFF"/>
  <w16cid:commentId w16cid:paraId="1C31D4D1" w16cid:durableId="24EA5CC8"/>
  <w16cid:commentId w16cid:paraId="3BB70D3D" w16cid:durableId="24EA5D3A"/>
  <w16cid:commentId w16cid:paraId="43030623" w16cid:durableId="24EA6149"/>
  <w16cid:commentId w16cid:paraId="7BF01330" w16cid:durableId="24EA5FD2"/>
  <w16cid:commentId w16cid:paraId="1C18A988" w16cid:durableId="24EA6009"/>
  <w16cid:commentId w16cid:paraId="1AD5FBB1" w16cid:durableId="24EA602D"/>
  <w16cid:commentId w16cid:paraId="0BE9EF22" w16cid:durableId="24EA604F"/>
  <w16cid:commentId w16cid:paraId="75870C25" w16cid:durableId="24EA60BD"/>
  <w16cid:commentId w16cid:paraId="27EC7931" w16cid:durableId="24EA60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9F05A" w14:textId="77777777" w:rsidR="008D4670" w:rsidRDefault="008D4670" w:rsidP="00E25D83">
      <w:pPr>
        <w:spacing w:after="0" w:line="240" w:lineRule="auto"/>
      </w:pPr>
      <w:r>
        <w:separator/>
      </w:r>
    </w:p>
  </w:endnote>
  <w:endnote w:type="continuationSeparator" w:id="0">
    <w:p w14:paraId="4ACB7862" w14:textId="77777777" w:rsidR="008D4670" w:rsidRDefault="008D4670" w:rsidP="00E25D83">
      <w:pPr>
        <w:spacing w:after="0" w:line="240" w:lineRule="auto"/>
      </w:pPr>
      <w:r>
        <w:continuationSeparator/>
      </w:r>
    </w:p>
  </w:endnote>
  <w:endnote w:type="continuationNotice" w:id="1">
    <w:p w14:paraId="0426D9B8" w14:textId="77777777" w:rsidR="008D4670" w:rsidRDefault="008D467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89F65" w14:textId="771AD07F" w:rsidR="00C958C2" w:rsidRPr="00FE0CEC" w:rsidRDefault="00C958C2" w:rsidP="00FE0CEC">
    <w:pPr>
      <w:pStyle w:val="Piedepgina"/>
      <w:spacing w:before="0"/>
      <w:rPr>
        <w:sz w:val="20"/>
        <w:szCs w:val="20"/>
      </w:rPr>
    </w:pPr>
    <w:r>
      <w:rPr>
        <w:sz w:val="20"/>
        <w:szCs w:val="20"/>
      </w:rPr>
      <w:t>Tania Maricela Landivar Ordóñez</w:t>
    </w:r>
    <w:sdt>
      <w:sdtPr>
        <w:rPr>
          <w:sz w:val="20"/>
          <w:szCs w:val="20"/>
        </w:rPr>
        <w:id w:val="-798839380"/>
        <w:docPartObj>
          <w:docPartGallery w:val="Page Numbers (Bottom of Page)"/>
          <w:docPartUnique/>
        </w:docPartObj>
      </w:sdtPr>
      <w:sdtEndPr/>
      <w:sdtContent>
        <w:r w:rsidRPr="00FE0CEC">
          <w:rPr>
            <w:rFonts w:asciiTheme="majorHAnsi" w:eastAsiaTheme="majorEastAsia" w:hAnsiTheme="majorHAnsi" w:cstheme="majorBidi"/>
            <w:noProof/>
            <w:sz w:val="20"/>
            <w:szCs w:val="20"/>
            <w:lang w:val="es-EC" w:eastAsia="es-EC"/>
          </w:rPr>
          <mc:AlternateContent>
            <mc:Choice Requires="wps">
              <w:drawing>
                <wp:anchor distT="0" distB="0" distL="114300" distR="114300" simplePos="0" relativeHeight="251658752" behindDoc="0" locked="0" layoutInCell="1" allowOverlap="1" wp14:anchorId="6098E879" wp14:editId="306865F4">
                  <wp:simplePos x="0" y="0"/>
                  <wp:positionH relativeFrom="rightMargin">
                    <wp:align>center</wp:align>
                  </wp:positionH>
                  <wp:positionV relativeFrom="bottomMargin">
                    <wp:align>center</wp:align>
                  </wp:positionV>
                  <wp:extent cx="512445" cy="441325"/>
                  <wp:effectExtent l="0" t="0" r="1905" b="0"/>
                  <wp:wrapNone/>
                  <wp:docPr id="2" name="Diagrama de flujo: proceso alternativ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651B46F1" w14:textId="6A5CAA3C" w:rsidR="00C958C2" w:rsidRPr="00FE0CEC" w:rsidRDefault="00C958C2">
                              <w:pPr>
                                <w:pStyle w:val="Piedepgina"/>
                                <w:pBdr>
                                  <w:top w:val="single" w:sz="12" w:space="1" w:color="A5A5A5" w:themeColor="accent3"/>
                                  <w:bottom w:val="single" w:sz="48" w:space="1" w:color="A5A5A5" w:themeColor="accent3"/>
                                </w:pBdr>
                                <w:jc w:val="center"/>
                                <w:rPr>
                                  <w:sz w:val="20"/>
                                  <w:szCs w:val="20"/>
                                </w:rPr>
                              </w:pPr>
                              <w:r w:rsidRPr="00FE0CEC">
                                <w:rPr>
                                  <w:sz w:val="20"/>
                                  <w:szCs w:val="20"/>
                                </w:rPr>
                                <w:fldChar w:fldCharType="begin"/>
                              </w:r>
                              <w:r w:rsidRPr="00FE0CEC">
                                <w:rPr>
                                  <w:sz w:val="20"/>
                                  <w:szCs w:val="20"/>
                                </w:rPr>
                                <w:instrText>PAGE    \* MERGEFORMAT</w:instrText>
                              </w:r>
                              <w:r w:rsidRPr="00FE0CEC">
                                <w:rPr>
                                  <w:sz w:val="20"/>
                                  <w:szCs w:val="20"/>
                                </w:rPr>
                                <w:fldChar w:fldCharType="separate"/>
                              </w:r>
                              <w:r w:rsidR="0051678B">
                                <w:rPr>
                                  <w:noProof/>
                                  <w:sz w:val="20"/>
                                  <w:szCs w:val="20"/>
                                </w:rPr>
                                <w:t>24</w:t>
                              </w:r>
                              <w:r w:rsidRPr="00FE0CEC">
                                <w:rPr>
                                  <w:sz w:val="20"/>
                                  <w:szCs w:val="20"/>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98E87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Diagrama de flujo: proceso alternativo 2" o:spid="_x0000_s1026" type="#_x0000_t176" style="position:absolute;left:0;text-align:left;margin-left:0;margin-top:0;width:40.35pt;height:34.75pt;z-index:25165875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" filled="f" fillcolor="#5c83b4" stroked="f" strokecolor="#737373">
                  <v:textbox>
                    <w:txbxContent>
                      <w:p w14:paraId="651B46F1" w14:textId="6A5CAA3C" w:rsidR="00C958C2" w:rsidRPr="00FE0CEC" w:rsidRDefault="00C958C2">
                        <w:pPr>
                          <w:pStyle w:val="Piedepgina"/>
                          <w:pBdr>
                            <w:top w:val="single" w:sz="12" w:space="1" w:color="A5A5A5" w:themeColor="accent3"/>
                            <w:bottom w:val="single" w:sz="48" w:space="1" w:color="A5A5A5" w:themeColor="accent3"/>
                          </w:pBdr>
                          <w:jc w:val="center"/>
                          <w:rPr>
                            <w:sz w:val="20"/>
                            <w:szCs w:val="20"/>
                          </w:rPr>
                        </w:pPr>
                        <w:r w:rsidRPr="00FE0CEC">
                          <w:rPr>
                            <w:sz w:val="20"/>
                            <w:szCs w:val="20"/>
                          </w:rPr>
                          <w:fldChar w:fldCharType="begin"/>
                        </w:r>
                        <w:r w:rsidRPr="00FE0CEC">
                          <w:rPr>
                            <w:sz w:val="20"/>
                            <w:szCs w:val="20"/>
                          </w:rPr>
                          <w:instrText>PAGE    \* MERGEFORMAT</w:instrText>
                        </w:r>
                        <w:r w:rsidRPr="00FE0CEC">
                          <w:rPr>
                            <w:sz w:val="20"/>
                            <w:szCs w:val="20"/>
                          </w:rPr>
                          <w:fldChar w:fldCharType="separate"/>
                        </w:r>
                        <w:r w:rsidR="0051678B">
                          <w:rPr>
                            <w:noProof/>
                            <w:sz w:val="20"/>
                            <w:szCs w:val="20"/>
                          </w:rPr>
                          <w:t>24</w:t>
                        </w:r>
                        <w:r w:rsidRPr="00FE0CEC">
                          <w:rPr>
                            <w:sz w:val="20"/>
                            <w:szCs w:val="20"/>
                          </w:rPr>
                          <w:fldChar w:fldCharType="end"/>
                        </w:r>
                      </w:p>
                    </w:txbxContent>
                  </v:textbox>
                  <w10:wrap anchorx="margin" anchory="margin"/>
                </v:shape>
              </w:pict>
            </mc:Fallback>
          </mc:AlternateContent>
        </w:r>
      </w:sdtContent>
    </w:sdt>
  </w:p>
  <w:p w14:paraId="550B751A" w14:textId="2183908A" w:rsidR="00C958C2" w:rsidRPr="00FE0CEC" w:rsidRDefault="00C958C2" w:rsidP="00FE0CEC">
    <w:pPr>
      <w:pStyle w:val="Piedepgina"/>
      <w:spacing w:before="0"/>
      <w:rPr>
        <w:sz w:val="20"/>
        <w:szCs w:val="20"/>
      </w:rPr>
    </w:pPr>
    <w:r>
      <w:rPr>
        <w:sz w:val="20"/>
        <w:szCs w:val="20"/>
      </w:rPr>
      <w:t>Ronaldo Sebastián Rendón Loja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1F531" w14:textId="77777777" w:rsidR="008D4670" w:rsidRDefault="008D4670" w:rsidP="00E25D83">
      <w:pPr>
        <w:spacing w:after="0" w:line="240" w:lineRule="auto"/>
      </w:pPr>
      <w:r>
        <w:separator/>
      </w:r>
    </w:p>
  </w:footnote>
  <w:footnote w:type="continuationSeparator" w:id="0">
    <w:p w14:paraId="7CF63FA8" w14:textId="77777777" w:rsidR="008D4670" w:rsidRDefault="008D4670" w:rsidP="00E25D83">
      <w:pPr>
        <w:spacing w:after="0" w:line="240" w:lineRule="auto"/>
      </w:pPr>
      <w:r>
        <w:continuationSeparator/>
      </w:r>
    </w:p>
  </w:footnote>
  <w:footnote w:type="continuationNotice" w:id="1">
    <w:p w14:paraId="0D79BFC0" w14:textId="77777777" w:rsidR="008D4670" w:rsidRDefault="008D4670">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12006" w14:textId="63A5FBA8" w:rsidR="00C958C2" w:rsidRPr="00E25D83" w:rsidRDefault="00C958C2" w:rsidP="00E25D83">
    <w:pPr>
      <w:pStyle w:val="Subttulo"/>
    </w:pPr>
    <w:r>
      <w:rPr>
        <w:noProof/>
        <w:lang w:eastAsia="es-EC"/>
      </w:rPr>
      <w:drawing>
        <wp:inline distT="0" distB="0" distL="0" distR="0" wp14:anchorId="5685FEB7" wp14:editId="6D898B58">
          <wp:extent cx="685800" cy="685800"/>
          <wp:effectExtent l="0" t="0" r="0" b="0"/>
          <wp:docPr id="5" name="image41.jpg" descr="Imagen relacionada"/>
          <wp:cNvGraphicFramePr/>
          <a:graphic xmlns:a="http://schemas.openxmlformats.org/drawingml/2006/main">
            <a:graphicData uri="http://schemas.openxmlformats.org/drawingml/2006/picture">
              <pic:pic xmlns:pic="http://schemas.openxmlformats.org/drawingml/2006/picture">
                <pic:nvPicPr>
                  <pic:cNvPr id="0" name="image41.jpg" descr="Imagen relacionada"/>
                  <pic:cNvPicPr preferRelativeResize="0"/>
                </pic:nvPicPr>
                <pic:blipFill>
                  <a:blip r:embed="rId1"/>
                  <a:srcRect/>
                  <a:stretch>
                    <a:fillRect/>
                  </a:stretch>
                </pic:blipFill>
                <pic:spPr>
                  <a:xfrm>
                    <a:off x="0" y="0"/>
                    <a:ext cx="685800" cy="685800"/>
                  </a:xfrm>
                  <a:prstGeom prst="rect">
                    <a:avLst/>
                  </a:prstGeom>
                  <a:ln/>
                </pic:spPr>
              </pic:pic>
            </a:graphicData>
          </a:graphic>
        </wp:inline>
      </w:drawing>
    </w:r>
    <w:r>
      <w:tab/>
    </w:r>
    <w:r>
      <w:tab/>
    </w:r>
    <w:r>
      <w:tab/>
      <w:t xml:space="preserve">                   </w:t>
    </w:r>
    <w:r w:rsidRPr="639BDF25">
      <w:t>Universidad de Cuenca – Facultad de Ingeniería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9106B"/>
    <w:multiLevelType w:val="hybridMultilevel"/>
    <w:tmpl w:val="382EB61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3FE5B9B"/>
    <w:multiLevelType w:val="hybridMultilevel"/>
    <w:tmpl w:val="9E8A7F22"/>
    <w:lvl w:ilvl="0" w:tplc="5F9A2042">
      <w:start w:val="1"/>
      <w:numFmt w:val="decimal"/>
      <w:pStyle w:val="Tablas"/>
      <w:lvlText w:val="Tabla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CD19B2"/>
    <w:multiLevelType w:val="hybridMultilevel"/>
    <w:tmpl w:val="02281FF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4361CA0"/>
    <w:multiLevelType w:val="hybridMultilevel"/>
    <w:tmpl w:val="C5500FB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1934251F"/>
    <w:multiLevelType w:val="hybridMultilevel"/>
    <w:tmpl w:val="5E0421B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9575780"/>
    <w:multiLevelType w:val="hybridMultilevel"/>
    <w:tmpl w:val="3698EB8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216F5463"/>
    <w:multiLevelType w:val="hybridMultilevel"/>
    <w:tmpl w:val="55A4CA7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2A681D0C"/>
    <w:multiLevelType w:val="hybridMultilevel"/>
    <w:tmpl w:val="387654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41AC1BFB"/>
    <w:multiLevelType w:val="hybridMultilevel"/>
    <w:tmpl w:val="12127F7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4B1C3F67"/>
    <w:multiLevelType w:val="hybridMultilevel"/>
    <w:tmpl w:val="33F83D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56A11825"/>
    <w:multiLevelType w:val="hybridMultilevel"/>
    <w:tmpl w:val="ACE45A3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623846A9"/>
    <w:multiLevelType w:val="hybridMultilevel"/>
    <w:tmpl w:val="E0B8ACE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62B627B5"/>
    <w:multiLevelType w:val="hybridMultilevel"/>
    <w:tmpl w:val="03C2937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3" w15:restartNumberingAfterBreak="0">
    <w:nsid w:val="73457FF8"/>
    <w:multiLevelType w:val="hybridMultilevel"/>
    <w:tmpl w:val="0F6027A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74861395"/>
    <w:multiLevelType w:val="multilevel"/>
    <w:tmpl w:val="1D0A6E32"/>
    <w:lvl w:ilvl="0">
      <w:start w:val="1"/>
      <w:numFmt w:val="decimal"/>
      <w:lvlText w:val="%1."/>
      <w:lvlJc w:val="left"/>
      <w:pPr>
        <w:ind w:left="552" w:hanging="552"/>
      </w:pPr>
      <w:rPr>
        <w:rFonts w:hint="default"/>
      </w:rPr>
    </w:lvl>
    <w:lvl w:ilvl="1">
      <w:start w:val="1"/>
      <w:numFmt w:val="decimal"/>
      <w:pStyle w:val="Ttulo2"/>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762823EF"/>
    <w:multiLevelType w:val="hybridMultilevel"/>
    <w:tmpl w:val="39085DBA"/>
    <w:lvl w:ilvl="0" w:tplc="09963352">
      <w:start w:val="1"/>
      <w:numFmt w:val="decimal"/>
      <w:pStyle w:val="Figuras"/>
      <w:lvlText w:val="Figura %1."/>
      <w:lvlJc w:val="left"/>
      <w:rPr>
        <w:b w:val="0"/>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E606C22"/>
    <w:multiLevelType w:val="hybridMultilevel"/>
    <w:tmpl w:val="741A7FC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14"/>
  </w:num>
  <w:num w:numId="2">
    <w:abstractNumId w:val="14"/>
  </w:num>
  <w:num w:numId="3">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0"/>
  </w:num>
  <w:num w:numId="7">
    <w:abstractNumId w:val="4"/>
  </w:num>
  <w:num w:numId="8">
    <w:abstractNumId w:val="0"/>
  </w:num>
  <w:num w:numId="9">
    <w:abstractNumId w:val="13"/>
  </w:num>
  <w:num w:numId="10">
    <w:abstractNumId w:val="15"/>
  </w:num>
  <w:num w:numId="11">
    <w:abstractNumId w:val="8"/>
  </w:num>
  <w:num w:numId="12">
    <w:abstractNumId w:val="11"/>
  </w:num>
  <w:num w:numId="13">
    <w:abstractNumId w:val="5"/>
  </w:num>
  <w:num w:numId="14">
    <w:abstractNumId w:val="9"/>
  </w:num>
  <w:num w:numId="15">
    <w:abstractNumId w:val="2"/>
  </w:num>
  <w:num w:numId="16">
    <w:abstractNumId w:val="15"/>
  </w:num>
  <w:num w:numId="17">
    <w:abstractNumId w:val="7"/>
  </w:num>
  <w:num w:numId="18">
    <w:abstractNumId w:val="12"/>
  </w:num>
  <w:num w:numId="19">
    <w:abstractNumId w:val="6"/>
  </w:num>
  <w:num w:numId="20">
    <w:abstractNumId w:val="16"/>
  </w:num>
  <w:num w:numId="21">
    <w:abstractNumId w:val="3"/>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rena Siguenza">
    <w15:presenceInfo w15:providerId="Windows Live" w15:userId="69466dcb57b8d4b4"/>
  </w15:person>
  <w15:person w15:author="Administrador">
    <w15:presenceInfo w15:providerId="None" w15:userId="Administrad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UxM7C0MDcyNrYwMTFS0lEKTi0uzszPAykwrgUATI0D5SwAAAA="/>
  </w:docVars>
  <w:rsids>
    <w:rsidRoot w:val="00E252C2"/>
    <w:rsid w:val="00000526"/>
    <w:rsid w:val="00000889"/>
    <w:rsid w:val="00001D49"/>
    <w:rsid w:val="00001D4F"/>
    <w:rsid w:val="00002A5C"/>
    <w:rsid w:val="00003976"/>
    <w:rsid w:val="00003DA3"/>
    <w:rsid w:val="00004C5C"/>
    <w:rsid w:val="00005D71"/>
    <w:rsid w:val="00006BC8"/>
    <w:rsid w:val="000075DD"/>
    <w:rsid w:val="000076C3"/>
    <w:rsid w:val="00010054"/>
    <w:rsid w:val="00010673"/>
    <w:rsid w:val="00010C56"/>
    <w:rsid w:val="00011A98"/>
    <w:rsid w:val="000125B0"/>
    <w:rsid w:val="00012F2D"/>
    <w:rsid w:val="00013AB3"/>
    <w:rsid w:val="000169E4"/>
    <w:rsid w:val="00017B07"/>
    <w:rsid w:val="00017CF3"/>
    <w:rsid w:val="0002099C"/>
    <w:rsid w:val="000214E7"/>
    <w:rsid w:val="00021FAD"/>
    <w:rsid w:val="00022046"/>
    <w:rsid w:val="00022086"/>
    <w:rsid w:val="000225B9"/>
    <w:rsid w:val="0002309E"/>
    <w:rsid w:val="0002355E"/>
    <w:rsid w:val="0002469A"/>
    <w:rsid w:val="000246A7"/>
    <w:rsid w:val="00025537"/>
    <w:rsid w:val="000263A3"/>
    <w:rsid w:val="00026EAD"/>
    <w:rsid w:val="00027527"/>
    <w:rsid w:val="0002765E"/>
    <w:rsid w:val="000279CB"/>
    <w:rsid w:val="000318A1"/>
    <w:rsid w:val="00033284"/>
    <w:rsid w:val="00033995"/>
    <w:rsid w:val="00033C52"/>
    <w:rsid w:val="00033E69"/>
    <w:rsid w:val="000343AE"/>
    <w:rsid w:val="000344B9"/>
    <w:rsid w:val="00034746"/>
    <w:rsid w:val="00037C28"/>
    <w:rsid w:val="000408FE"/>
    <w:rsid w:val="00042937"/>
    <w:rsid w:val="000430B4"/>
    <w:rsid w:val="00043286"/>
    <w:rsid w:val="000438FF"/>
    <w:rsid w:val="00044B7E"/>
    <w:rsid w:val="00044E95"/>
    <w:rsid w:val="00044E99"/>
    <w:rsid w:val="000451D0"/>
    <w:rsid w:val="000470C7"/>
    <w:rsid w:val="00047344"/>
    <w:rsid w:val="0005078A"/>
    <w:rsid w:val="00051337"/>
    <w:rsid w:val="00051BA8"/>
    <w:rsid w:val="00051D8C"/>
    <w:rsid w:val="000529EE"/>
    <w:rsid w:val="00053862"/>
    <w:rsid w:val="00053F23"/>
    <w:rsid w:val="00054118"/>
    <w:rsid w:val="000548AA"/>
    <w:rsid w:val="00056B7D"/>
    <w:rsid w:val="00057790"/>
    <w:rsid w:val="00060F30"/>
    <w:rsid w:val="000613F9"/>
    <w:rsid w:val="0006241B"/>
    <w:rsid w:val="00062432"/>
    <w:rsid w:val="000641E1"/>
    <w:rsid w:val="00064362"/>
    <w:rsid w:val="00066311"/>
    <w:rsid w:val="0006718B"/>
    <w:rsid w:val="0007000A"/>
    <w:rsid w:val="00070CEC"/>
    <w:rsid w:val="00071575"/>
    <w:rsid w:val="00071902"/>
    <w:rsid w:val="0007218A"/>
    <w:rsid w:val="00072EDC"/>
    <w:rsid w:val="0007371B"/>
    <w:rsid w:val="00075A1A"/>
    <w:rsid w:val="00076CB8"/>
    <w:rsid w:val="00077113"/>
    <w:rsid w:val="00077F73"/>
    <w:rsid w:val="00077F78"/>
    <w:rsid w:val="000806E6"/>
    <w:rsid w:val="0008090C"/>
    <w:rsid w:val="00080EE3"/>
    <w:rsid w:val="00080F98"/>
    <w:rsid w:val="00081BBF"/>
    <w:rsid w:val="0008308A"/>
    <w:rsid w:val="000843DE"/>
    <w:rsid w:val="000843FB"/>
    <w:rsid w:val="000848FF"/>
    <w:rsid w:val="00084FF1"/>
    <w:rsid w:val="00085A8D"/>
    <w:rsid w:val="00085D71"/>
    <w:rsid w:val="00085D85"/>
    <w:rsid w:val="00085F55"/>
    <w:rsid w:val="000868EA"/>
    <w:rsid w:val="00086E3B"/>
    <w:rsid w:val="00090484"/>
    <w:rsid w:val="000922D3"/>
    <w:rsid w:val="00093724"/>
    <w:rsid w:val="00093873"/>
    <w:rsid w:val="00094081"/>
    <w:rsid w:val="0009471F"/>
    <w:rsid w:val="000949E9"/>
    <w:rsid w:val="00096373"/>
    <w:rsid w:val="0009760F"/>
    <w:rsid w:val="00097BD4"/>
    <w:rsid w:val="00097BFB"/>
    <w:rsid w:val="000A0526"/>
    <w:rsid w:val="000A0C47"/>
    <w:rsid w:val="000A177E"/>
    <w:rsid w:val="000A2817"/>
    <w:rsid w:val="000A3673"/>
    <w:rsid w:val="000A3BFF"/>
    <w:rsid w:val="000A463C"/>
    <w:rsid w:val="000A4A07"/>
    <w:rsid w:val="000A5122"/>
    <w:rsid w:val="000A51F7"/>
    <w:rsid w:val="000A5CC3"/>
    <w:rsid w:val="000A6A6E"/>
    <w:rsid w:val="000A6E31"/>
    <w:rsid w:val="000A6EF6"/>
    <w:rsid w:val="000A7D99"/>
    <w:rsid w:val="000B000E"/>
    <w:rsid w:val="000B0E70"/>
    <w:rsid w:val="000B28A6"/>
    <w:rsid w:val="000B3095"/>
    <w:rsid w:val="000B3BDB"/>
    <w:rsid w:val="000B3D01"/>
    <w:rsid w:val="000B54D3"/>
    <w:rsid w:val="000B594A"/>
    <w:rsid w:val="000B6117"/>
    <w:rsid w:val="000B62CD"/>
    <w:rsid w:val="000B68D4"/>
    <w:rsid w:val="000B733E"/>
    <w:rsid w:val="000B7417"/>
    <w:rsid w:val="000B7441"/>
    <w:rsid w:val="000B7B40"/>
    <w:rsid w:val="000C0463"/>
    <w:rsid w:val="000C097A"/>
    <w:rsid w:val="000C229F"/>
    <w:rsid w:val="000C2512"/>
    <w:rsid w:val="000C2A72"/>
    <w:rsid w:val="000C2AEC"/>
    <w:rsid w:val="000C2E93"/>
    <w:rsid w:val="000C2F6F"/>
    <w:rsid w:val="000C3133"/>
    <w:rsid w:val="000C318B"/>
    <w:rsid w:val="000C320C"/>
    <w:rsid w:val="000C3A9A"/>
    <w:rsid w:val="000C54CF"/>
    <w:rsid w:val="000C62DC"/>
    <w:rsid w:val="000C68EA"/>
    <w:rsid w:val="000C78D6"/>
    <w:rsid w:val="000C7DD6"/>
    <w:rsid w:val="000D0B17"/>
    <w:rsid w:val="000D1322"/>
    <w:rsid w:val="000D3769"/>
    <w:rsid w:val="000D427F"/>
    <w:rsid w:val="000D4579"/>
    <w:rsid w:val="000D4A73"/>
    <w:rsid w:val="000D4B58"/>
    <w:rsid w:val="000D53B3"/>
    <w:rsid w:val="000D6187"/>
    <w:rsid w:val="000D7572"/>
    <w:rsid w:val="000D7CD4"/>
    <w:rsid w:val="000D7E53"/>
    <w:rsid w:val="000E0E32"/>
    <w:rsid w:val="000E142A"/>
    <w:rsid w:val="000E4D52"/>
    <w:rsid w:val="000E51B0"/>
    <w:rsid w:val="000E5FEA"/>
    <w:rsid w:val="000E6A00"/>
    <w:rsid w:val="000E6BFD"/>
    <w:rsid w:val="000E6F05"/>
    <w:rsid w:val="000E7F2B"/>
    <w:rsid w:val="000F2D3A"/>
    <w:rsid w:val="000F4486"/>
    <w:rsid w:val="000F5B29"/>
    <w:rsid w:val="000F5B92"/>
    <w:rsid w:val="00100444"/>
    <w:rsid w:val="001008A0"/>
    <w:rsid w:val="00101493"/>
    <w:rsid w:val="001015E3"/>
    <w:rsid w:val="00102524"/>
    <w:rsid w:val="001028BD"/>
    <w:rsid w:val="00102AC3"/>
    <w:rsid w:val="001033B1"/>
    <w:rsid w:val="00103785"/>
    <w:rsid w:val="00103E71"/>
    <w:rsid w:val="00104DFE"/>
    <w:rsid w:val="00105DDD"/>
    <w:rsid w:val="00106532"/>
    <w:rsid w:val="00106F14"/>
    <w:rsid w:val="00107397"/>
    <w:rsid w:val="001074EB"/>
    <w:rsid w:val="00107B5A"/>
    <w:rsid w:val="00110681"/>
    <w:rsid w:val="00112923"/>
    <w:rsid w:val="001139F7"/>
    <w:rsid w:val="00113EC1"/>
    <w:rsid w:val="00115275"/>
    <w:rsid w:val="001159FA"/>
    <w:rsid w:val="00116C48"/>
    <w:rsid w:val="00116ED7"/>
    <w:rsid w:val="00117866"/>
    <w:rsid w:val="00120E2F"/>
    <w:rsid w:val="00121396"/>
    <w:rsid w:val="00121E7C"/>
    <w:rsid w:val="00122052"/>
    <w:rsid w:val="00123338"/>
    <w:rsid w:val="00124567"/>
    <w:rsid w:val="00124A76"/>
    <w:rsid w:val="00124C64"/>
    <w:rsid w:val="001254DC"/>
    <w:rsid w:val="00125830"/>
    <w:rsid w:val="001259B1"/>
    <w:rsid w:val="001260B1"/>
    <w:rsid w:val="00126370"/>
    <w:rsid w:val="00126918"/>
    <w:rsid w:val="0012739F"/>
    <w:rsid w:val="001274AE"/>
    <w:rsid w:val="001277E1"/>
    <w:rsid w:val="00130417"/>
    <w:rsid w:val="00130A5A"/>
    <w:rsid w:val="00131927"/>
    <w:rsid w:val="00133420"/>
    <w:rsid w:val="001335DE"/>
    <w:rsid w:val="00135238"/>
    <w:rsid w:val="00135BE1"/>
    <w:rsid w:val="00137854"/>
    <w:rsid w:val="00141705"/>
    <w:rsid w:val="0014176C"/>
    <w:rsid w:val="00142504"/>
    <w:rsid w:val="001427AD"/>
    <w:rsid w:val="00143314"/>
    <w:rsid w:val="0014433F"/>
    <w:rsid w:val="001452DD"/>
    <w:rsid w:val="0014572D"/>
    <w:rsid w:val="001461B5"/>
    <w:rsid w:val="001475C0"/>
    <w:rsid w:val="001508C4"/>
    <w:rsid w:val="00150D3D"/>
    <w:rsid w:val="00152621"/>
    <w:rsid w:val="0015266C"/>
    <w:rsid w:val="001564C7"/>
    <w:rsid w:val="0015650D"/>
    <w:rsid w:val="00156946"/>
    <w:rsid w:val="00157303"/>
    <w:rsid w:val="00160EF4"/>
    <w:rsid w:val="0016130F"/>
    <w:rsid w:val="001619B8"/>
    <w:rsid w:val="00162B15"/>
    <w:rsid w:val="00163C21"/>
    <w:rsid w:val="00164B94"/>
    <w:rsid w:val="0016635D"/>
    <w:rsid w:val="00167874"/>
    <w:rsid w:val="001679C6"/>
    <w:rsid w:val="001710A1"/>
    <w:rsid w:val="001710DB"/>
    <w:rsid w:val="00172BDB"/>
    <w:rsid w:val="001730EC"/>
    <w:rsid w:val="001731BA"/>
    <w:rsid w:val="00173531"/>
    <w:rsid w:val="00173F87"/>
    <w:rsid w:val="00174060"/>
    <w:rsid w:val="00174155"/>
    <w:rsid w:val="001748A5"/>
    <w:rsid w:val="00176039"/>
    <w:rsid w:val="00177452"/>
    <w:rsid w:val="0018101C"/>
    <w:rsid w:val="0018159D"/>
    <w:rsid w:val="00181A1C"/>
    <w:rsid w:val="0018219C"/>
    <w:rsid w:val="001821D0"/>
    <w:rsid w:val="001824D1"/>
    <w:rsid w:val="00182877"/>
    <w:rsid w:val="00183BA4"/>
    <w:rsid w:val="00183C82"/>
    <w:rsid w:val="0018484C"/>
    <w:rsid w:val="00184F2B"/>
    <w:rsid w:val="00185B58"/>
    <w:rsid w:val="00186DCA"/>
    <w:rsid w:val="00190572"/>
    <w:rsid w:val="001933E8"/>
    <w:rsid w:val="00193C8D"/>
    <w:rsid w:val="00194962"/>
    <w:rsid w:val="00194973"/>
    <w:rsid w:val="00194B0B"/>
    <w:rsid w:val="00194C16"/>
    <w:rsid w:val="00195D6A"/>
    <w:rsid w:val="00196330"/>
    <w:rsid w:val="001969D2"/>
    <w:rsid w:val="001A0010"/>
    <w:rsid w:val="001A04C6"/>
    <w:rsid w:val="001A0DC0"/>
    <w:rsid w:val="001A10CF"/>
    <w:rsid w:val="001A19D3"/>
    <w:rsid w:val="001A2C0F"/>
    <w:rsid w:val="001A3779"/>
    <w:rsid w:val="001A37FD"/>
    <w:rsid w:val="001A569B"/>
    <w:rsid w:val="001A71D0"/>
    <w:rsid w:val="001A7A66"/>
    <w:rsid w:val="001B0361"/>
    <w:rsid w:val="001B07E3"/>
    <w:rsid w:val="001B1990"/>
    <w:rsid w:val="001B24F8"/>
    <w:rsid w:val="001B349B"/>
    <w:rsid w:val="001B368C"/>
    <w:rsid w:val="001B3760"/>
    <w:rsid w:val="001B3BE7"/>
    <w:rsid w:val="001B6B80"/>
    <w:rsid w:val="001B70D2"/>
    <w:rsid w:val="001B784C"/>
    <w:rsid w:val="001B7A43"/>
    <w:rsid w:val="001B7F0D"/>
    <w:rsid w:val="001C0FE8"/>
    <w:rsid w:val="001C1139"/>
    <w:rsid w:val="001C1166"/>
    <w:rsid w:val="001C50AD"/>
    <w:rsid w:val="001C6048"/>
    <w:rsid w:val="001C6079"/>
    <w:rsid w:val="001C65EF"/>
    <w:rsid w:val="001C6C1D"/>
    <w:rsid w:val="001C6FC3"/>
    <w:rsid w:val="001C7999"/>
    <w:rsid w:val="001C7CCC"/>
    <w:rsid w:val="001D0793"/>
    <w:rsid w:val="001D1639"/>
    <w:rsid w:val="001D17B1"/>
    <w:rsid w:val="001D1C0C"/>
    <w:rsid w:val="001D1CBD"/>
    <w:rsid w:val="001D264D"/>
    <w:rsid w:val="001D2AD1"/>
    <w:rsid w:val="001D2BE6"/>
    <w:rsid w:val="001D3B71"/>
    <w:rsid w:val="001D5732"/>
    <w:rsid w:val="001D625F"/>
    <w:rsid w:val="001D6487"/>
    <w:rsid w:val="001D7378"/>
    <w:rsid w:val="001D7628"/>
    <w:rsid w:val="001E0A96"/>
    <w:rsid w:val="001E164D"/>
    <w:rsid w:val="001E2118"/>
    <w:rsid w:val="001E2885"/>
    <w:rsid w:val="001E2F1A"/>
    <w:rsid w:val="001E33B0"/>
    <w:rsid w:val="001E3C3D"/>
    <w:rsid w:val="001E3FAA"/>
    <w:rsid w:val="001E4160"/>
    <w:rsid w:val="001E4395"/>
    <w:rsid w:val="001E45C0"/>
    <w:rsid w:val="001E4729"/>
    <w:rsid w:val="001E4D07"/>
    <w:rsid w:val="001E6480"/>
    <w:rsid w:val="001E70F6"/>
    <w:rsid w:val="001E7386"/>
    <w:rsid w:val="001E73FC"/>
    <w:rsid w:val="001F0467"/>
    <w:rsid w:val="001F094C"/>
    <w:rsid w:val="001F52BF"/>
    <w:rsid w:val="001F548F"/>
    <w:rsid w:val="001F5B76"/>
    <w:rsid w:val="001F723C"/>
    <w:rsid w:val="001F7DAD"/>
    <w:rsid w:val="00200B6D"/>
    <w:rsid w:val="00200B9B"/>
    <w:rsid w:val="00201539"/>
    <w:rsid w:val="00201B6A"/>
    <w:rsid w:val="00201F3F"/>
    <w:rsid w:val="00201FE8"/>
    <w:rsid w:val="002023B6"/>
    <w:rsid w:val="002025A0"/>
    <w:rsid w:val="00202B67"/>
    <w:rsid w:val="00202EE1"/>
    <w:rsid w:val="00204055"/>
    <w:rsid w:val="002040EE"/>
    <w:rsid w:val="00204BE2"/>
    <w:rsid w:val="00204CFE"/>
    <w:rsid w:val="002066CA"/>
    <w:rsid w:val="0020699B"/>
    <w:rsid w:val="00206A97"/>
    <w:rsid w:val="00207A4D"/>
    <w:rsid w:val="00210D55"/>
    <w:rsid w:val="00211FA4"/>
    <w:rsid w:val="00212CD5"/>
    <w:rsid w:val="0021393C"/>
    <w:rsid w:val="00213C9C"/>
    <w:rsid w:val="00213F45"/>
    <w:rsid w:val="00213FBE"/>
    <w:rsid w:val="002142A1"/>
    <w:rsid w:val="00214781"/>
    <w:rsid w:val="00214FDC"/>
    <w:rsid w:val="00215E99"/>
    <w:rsid w:val="00216394"/>
    <w:rsid w:val="00217523"/>
    <w:rsid w:val="00217942"/>
    <w:rsid w:val="00220A30"/>
    <w:rsid w:val="00220F49"/>
    <w:rsid w:val="002214D0"/>
    <w:rsid w:val="00224292"/>
    <w:rsid w:val="002244EE"/>
    <w:rsid w:val="00225AA5"/>
    <w:rsid w:val="00226B9A"/>
    <w:rsid w:val="00227C55"/>
    <w:rsid w:val="00230286"/>
    <w:rsid w:val="00230A6C"/>
    <w:rsid w:val="00230D1F"/>
    <w:rsid w:val="00230E10"/>
    <w:rsid w:val="00231840"/>
    <w:rsid w:val="00232570"/>
    <w:rsid w:val="00232BBE"/>
    <w:rsid w:val="00232FB4"/>
    <w:rsid w:val="00233C64"/>
    <w:rsid w:val="00233FE1"/>
    <w:rsid w:val="00235913"/>
    <w:rsid w:val="00235EC5"/>
    <w:rsid w:val="002365D3"/>
    <w:rsid w:val="0023673D"/>
    <w:rsid w:val="00236E60"/>
    <w:rsid w:val="0023778D"/>
    <w:rsid w:val="0023790F"/>
    <w:rsid w:val="00241F36"/>
    <w:rsid w:val="0024207C"/>
    <w:rsid w:val="0024223E"/>
    <w:rsid w:val="00242E16"/>
    <w:rsid w:val="00243CF6"/>
    <w:rsid w:val="002440D7"/>
    <w:rsid w:val="00244126"/>
    <w:rsid w:val="002449D5"/>
    <w:rsid w:val="002453F5"/>
    <w:rsid w:val="00245910"/>
    <w:rsid w:val="002469A0"/>
    <w:rsid w:val="002479BB"/>
    <w:rsid w:val="00247F57"/>
    <w:rsid w:val="00250610"/>
    <w:rsid w:val="00251779"/>
    <w:rsid w:val="00252083"/>
    <w:rsid w:val="00252CEB"/>
    <w:rsid w:val="00252EE3"/>
    <w:rsid w:val="002536AD"/>
    <w:rsid w:val="00253A8C"/>
    <w:rsid w:val="002543CA"/>
    <w:rsid w:val="00254831"/>
    <w:rsid w:val="00255082"/>
    <w:rsid w:val="00255A19"/>
    <w:rsid w:val="00257082"/>
    <w:rsid w:val="00257592"/>
    <w:rsid w:val="002576BB"/>
    <w:rsid w:val="0026253F"/>
    <w:rsid w:val="00262870"/>
    <w:rsid w:val="00263C43"/>
    <w:rsid w:val="00263E7D"/>
    <w:rsid w:val="00264567"/>
    <w:rsid w:val="00266ACE"/>
    <w:rsid w:val="00271ADF"/>
    <w:rsid w:val="00273283"/>
    <w:rsid w:val="00274267"/>
    <w:rsid w:val="00275C81"/>
    <w:rsid w:val="00277003"/>
    <w:rsid w:val="00277247"/>
    <w:rsid w:val="00277770"/>
    <w:rsid w:val="00277989"/>
    <w:rsid w:val="002805CD"/>
    <w:rsid w:val="00281144"/>
    <w:rsid w:val="002813EF"/>
    <w:rsid w:val="00281521"/>
    <w:rsid w:val="00281CCD"/>
    <w:rsid w:val="0028296F"/>
    <w:rsid w:val="00282C19"/>
    <w:rsid w:val="00282CFA"/>
    <w:rsid w:val="00283608"/>
    <w:rsid w:val="00284551"/>
    <w:rsid w:val="00284F2C"/>
    <w:rsid w:val="00286127"/>
    <w:rsid w:val="00286422"/>
    <w:rsid w:val="0028773B"/>
    <w:rsid w:val="0029075A"/>
    <w:rsid w:val="00290ADB"/>
    <w:rsid w:val="0029143A"/>
    <w:rsid w:val="002920EA"/>
    <w:rsid w:val="0029311B"/>
    <w:rsid w:val="00293B23"/>
    <w:rsid w:val="00293DB3"/>
    <w:rsid w:val="00295A4F"/>
    <w:rsid w:val="00296934"/>
    <w:rsid w:val="00296CBC"/>
    <w:rsid w:val="00296DF6"/>
    <w:rsid w:val="002A0B63"/>
    <w:rsid w:val="002A0F58"/>
    <w:rsid w:val="002A1948"/>
    <w:rsid w:val="002A221D"/>
    <w:rsid w:val="002A2798"/>
    <w:rsid w:val="002A3122"/>
    <w:rsid w:val="002A31D0"/>
    <w:rsid w:val="002A3225"/>
    <w:rsid w:val="002A3862"/>
    <w:rsid w:val="002A39B4"/>
    <w:rsid w:val="002A4C6C"/>
    <w:rsid w:val="002A4F1E"/>
    <w:rsid w:val="002A557D"/>
    <w:rsid w:val="002A5EEC"/>
    <w:rsid w:val="002A6CDF"/>
    <w:rsid w:val="002A7399"/>
    <w:rsid w:val="002A788A"/>
    <w:rsid w:val="002A7C08"/>
    <w:rsid w:val="002B04BF"/>
    <w:rsid w:val="002B1A19"/>
    <w:rsid w:val="002B25AA"/>
    <w:rsid w:val="002B27D3"/>
    <w:rsid w:val="002B28C5"/>
    <w:rsid w:val="002B2EB1"/>
    <w:rsid w:val="002B2ED1"/>
    <w:rsid w:val="002B45E2"/>
    <w:rsid w:val="002B4732"/>
    <w:rsid w:val="002B4B2F"/>
    <w:rsid w:val="002B5527"/>
    <w:rsid w:val="002B6151"/>
    <w:rsid w:val="002B6EDA"/>
    <w:rsid w:val="002B77AA"/>
    <w:rsid w:val="002B7E8E"/>
    <w:rsid w:val="002C1071"/>
    <w:rsid w:val="002C2E98"/>
    <w:rsid w:val="002C372F"/>
    <w:rsid w:val="002C3993"/>
    <w:rsid w:val="002C3A60"/>
    <w:rsid w:val="002C3E68"/>
    <w:rsid w:val="002C4283"/>
    <w:rsid w:val="002C42F8"/>
    <w:rsid w:val="002C4662"/>
    <w:rsid w:val="002C4F17"/>
    <w:rsid w:val="002C67CE"/>
    <w:rsid w:val="002C725C"/>
    <w:rsid w:val="002D03F7"/>
    <w:rsid w:val="002D092C"/>
    <w:rsid w:val="002D09F6"/>
    <w:rsid w:val="002D10F9"/>
    <w:rsid w:val="002D16BD"/>
    <w:rsid w:val="002D17DD"/>
    <w:rsid w:val="002D195E"/>
    <w:rsid w:val="002D3752"/>
    <w:rsid w:val="002D38B9"/>
    <w:rsid w:val="002D4A35"/>
    <w:rsid w:val="002D658E"/>
    <w:rsid w:val="002D67E3"/>
    <w:rsid w:val="002D67F5"/>
    <w:rsid w:val="002D6E6A"/>
    <w:rsid w:val="002E024B"/>
    <w:rsid w:val="002E0671"/>
    <w:rsid w:val="002E1B87"/>
    <w:rsid w:val="002E2282"/>
    <w:rsid w:val="002E2A2E"/>
    <w:rsid w:val="002E3E11"/>
    <w:rsid w:val="002E435C"/>
    <w:rsid w:val="002E4534"/>
    <w:rsid w:val="002E4833"/>
    <w:rsid w:val="002E5068"/>
    <w:rsid w:val="002E51DA"/>
    <w:rsid w:val="002E5214"/>
    <w:rsid w:val="002E52C1"/>
    <w:rsid w:val="002E56FD"/>
    <w:rsid w:val="002E74C6"/>
    <w:rsid w:val="002E7BB2"/>
    <w:rsid w:val="002F0431"/>
    <w:rsid w:val="002F0DEB"/>
    <w:rsid w:val="002F15AA"/>
    <w:rsid w:val="002F1C8A"/>
    <w:rsid w:val="002F1E7F"/>
    <w:rsid w:val="002F34A1"/>
    <w:rsid w:val="002F6E1D"/>
    <w:rsid w:val="002F7820"/>
    <w:rsid w:val="002F7C47"/>
    <w:rsid w:val="002F7C56"/>
    <w:rsid w:val="002F7EFD"/>
    <w:rsid w:val="002F7F59"/>
    <w:rsid w:val="00302965"/>
    <w:rsid w:val="00303A52"/>
    <w:rsid w:val="00303D84"/>
    <w:rsid w:val="003051BE"/>
    <w:rsid w:val="0030686C"/>
    <w:rsid w:val="00306A26"/>
    <w:rsid w:val="00306C47"/>
    <w:rsid w:val="003074BB"/>
    <w:rsid w:val="003075C5"/>
    <w:rsid w:val="00310A54"/>
    <w:rsid w:val="0031284E"/>
    <w:rsid w:val="00312B06"/>
    <w:rsid w:val="00313DC9"/>
    <w:rsid w:val="00313ED6"/>
    <w:rsid w:val="003140BB"/>
    <w:rsid w:val="00314198"/>
    <w:rsid w:val="00314EAE"/>
    <w:rsid w:val="003155A0"/>
    <w:rsid w:val="00316A46"/>
    <w:rsid w:val="003172D4"/>
    <w:rsid w:val="003174A1"/>
    <w:rsid w:val="00317613"/>
    <w:rsid w:val="00317AF6"/>
    <w:rsid w:val="003207C5"/>
    <w:rsid w:val="00321255"/>
    <w:rsid w:val="0032216B"/>
    <w:rsid w:val="003221BC"/>
    <w:rsid w:val="003233CE"/>
    <w:rsid w:val="00323494"/>
    <w:rsid w:val="0032416B"/>
    <w:rsid w:val="0032501F"/>
    <w:rsid w:val="00331492"/>
    <w:rsid w:val="00332834"/>
    <w:rsid w:val="00333678"/>
    <w:rsid w:val="00333778"/>
    <w:rsid w:val="00333CE8"/>
    <w:rsid w:val="00333E93"/>
    <w:rsid w:val="00333FC9"/>
    <w:rsid w:val="0033473F"/>
    <w:rsid w:val="00334F76"/>
    <w:rsid w:val="00336D52"/>
    <w:rsid w:val="00337C7F"/>
    <w:rsid w:val="00341C12"/>
    <w:rsid w:val="00342270"/>
    <w:rsid w:val="00342367"/>
    <w:rsid w:val="00342A06"/>
    <w:rsid w:val="00344391"/>
    <w:rsid w:val="00344F5C"/>
    <w:rsid w:val="00345D9D"/>
    <w:rsid w:val="00346BE5"/>
    <w:rsid w:val="0034739D"/>
    <w:rsid w:val="003473D4"/>
    <w:rsid w:val="003477B8"/>
    <w:rsid w:val="003531C4"/>
    <w:rsid w:val="003547D9"/>
    <w:rsid w:val="00354D44"/>
    <w:rsid w:val="00354D8B"/>
    <w:rsid w:val="003556C3"/>
    <w:rsid w:val="00355F5F"/>
    <w:rsid w:val="00356A1D"/>
    <w:rsid w:val="00356B8F"/>
    <w:rsid w:val="00357629"/>
    <w:rsid w:val="0035767C"/>
    <w:rsid w:val="003576D7"/>
    <w:rsid w:val="003579BE"/>
    <w:rsid w:val="00357ED2"/>
    <w:rsid w:val="0036063F"/>
    <w:rsid w:val="0036178D"/>
    <w:rsid w:val="00361B69"/>
    <w:rsid w:val="00361D85"/>
    <w:rsid w:val="003620B1"/>
    <w:rsid w:val="003620FD"/>
    <w:rsid w:val="00366D55"/>
    <w:rsid w:val="0036714B"/>
    <w:rsid w:val="003705BB"/>
    <w:rsid w:val="00372481"/>
    <w:rsid w:val="00375024"/>
    <w:rsid w:val="00376E97"/>
    <w:rsid w:val="00377398"/>
    <w:rsid w:val="00377E95"/>
    <w:rsid w:val="0038018E"/>
    <w:rsid w:val="003801DE"/>
    <w:rsid w:val="00380C2D"/>
    <w:rsid w:val="003810A1"/>
    <w:rsid w:val="00381658"/>
    <w:rsid w:val="00381841"/>
    <w:rsid w:val="00381B70"/>
    <w:rsid w:val="0038216B"/>
    <w:rsid w:val="0038466A"/>
    <w:rsid w:val="00385269"/>
    <w:rsid w:val="00385276"/>
    <w:rsid w:val="0038527C"/>
    <w:rsid w:val="0038583E"/>
    <w:rsid w:val="0038733C"/>
    <w:rsid w:val="003874E0"/>
    <w:rsid w:val="0039027B"/>
    <w:rsid w:val="0039037D"/>
    <w:rsid w:val="0039042A"/>
    <w:rsid w:val="00391024"/>
    <w:rsid w:val="003917CC"/>
    <w:rsid w:val="00392340"/>
    <w:rsid w:val="0039238E"/>
    <w:rsid w:val="00393495"/>
    <w:rsid w:val="003937A9"/>
    <w:rsid w:val="00394AB8"/>
    <w:rsid w:val="00395890"/>
    <w:rsid w:val="00395C46"/>
    <w:rsid w:val="00396FF7"/>
    <w:rsid w:val="003A1A56"/>
    <w:rsid w:val="003A1BB1"/>
    <w:rsid w:val="003A21D0"/>
    <w:rsid w:val="003A301F"/>
    <w:rsid w:val="003A33A4"/>
    <w:rsid w:val="003A3885"/>
    <w:rsid w:val="003A3AD4"/>
    <w:rsid w:val="003A4519"/>
    <w:rsid w:val="003A46F0"/>
    <w:rsid w:val="003A52AB"/>
    <w:rsid w:val="003A5924"/>
    <w:rsid w:val="003A5CC8"/>
    <w:rsid w:val="003A6AF9"/>
    <w:rsid w:val="003A6F0D"/>
    <w:rsid w:val="003A7F7B"/>
    <w:rsid w:val="003B0745"/>
    <w:rsid w:val="003B07ED"/>
    <w:rsid w:val="003B165E"/>
    <w:rsid w:val="003B378F"/>
    <w:rsid w:val="003B40B5"/>
    <w:rsid w:val="003B420E"/>
    <w:rsid w:val="003B4430"/>
    <w:rsid w:val="003B56D5"/>
    <w:rsid w:val="003B6174"/>
    <w:rsid w:val="003B7EC7"/>
    <w:rsid w:val="003C106F"/>
    <w:rsid w:val="003C1CC5"/>
    <w:rsid w:val="003C498C"/>
    <w:rsid w:val="003C4F68"/>
    <w:rsid w:val="003C52CB"/>
    <w:rsid w:val="003C55E0"/>
    <w:rsid w:val="003C5641"/>
    <w:rsid w:val="003C60C4"/>
    <w:rsid w:val="003C7769"/>
    <w:rsid w:val="003C778D"/>
    <w:rsid w:val="003C7FA5"/>
    <w:rsid w:val="003D0101"/>
    <w:rsid w:val="003D1D54"/>
    <w:rsid w:val="003D2414"/>
    <w:rsid w:val="003D289A"/>
    <w:rsid w:val="003D2DB9"/>
    <w:rsid w:val="003D2F6A"/>
    <w:rsid w:val="003D30D6"/>
    <w:rsid w:val="003D32F3"/>
    <w:rsid w:val="003D372A"/>
    <w:rsid w:val="003D3B08"/>
    <w:rsid w:val="003D433A"/>
    <w:rsid w:val="003D4BCC"/>
    <w:rsid w:val="003D53B1"/>
    <w:rsid w:val="003D5426"/>
    <w:rsid w:val="003D578D"/>
    <w:rsid w:val="003D66A7"/>
    <w:rsid w:val="003D6A28"/>
    <w:rsid w:val="003D73B0"/>
    <w:rsid w:val="003D7BD5"/>
    <w:rsid w:val="003D7CB8"/>
    <w:rsid w:val="003D7F76"/>
    <w:rsid w:val="003E10E2"/>
    <w:rsid w:val="003E10F0"/>
    <w:rsid w:val="003E1CA2"/>
    <w:rsid w:val="003E330B"/>
    <w:rsid w:val="003E3328"/>
    <w:rsid w:val="003E3EED"/>
    <w:rsid w:val="003E3FEB"/>
    <w:rsid w:val="003E4DB6"/>
    <w:rsid w:val="003E4E21"/>
    <w:rsid w:val="003E5A2C"/>
    <w:rsid w:val="003E6681"/>
    <w:rsid w:val="003E6A9B"/>
    <w:rsid w:val="003E7D42"/>
    <w:rsid w:val="003F1011"/>
    <w:rsid w:val="003F19DF"/>
    <w:rsid w:val="003F1F56"/>
    <w:rsid w:val="003F226E"/>
    <w:rsid w:val="003F2472"/>
    <w:rsid w:val="003F24AB"/>
    <w:rsid w:val="003F2F64"/>
    <w:rsid w:val="003F3C1A"/>
    <w:rsid w:val="003F3EF0"/>
    <w:rsid w:val="003F458C"/>
    <w:rsid w:val="003F45BC"/>
    <w:rsid w:val="003F49D6"/>
    <w:rsid w:val="003F4A57"/>
    <w:rsid w:val="003F590E"/>
    <w:rsid w:val="003F5B83"/>
    <w:rsid w:val="003F68CA"/>
    <w:rsid w:val="003F74FB"/>
    <w:rsid w:val="00400293"/>
    <w:rsid w:val="0040048E"/>
    <w:rsid w:val="00401001"/>
    <w:rsid w:val="00402855"/>
    <w:rsid w:val="00403322"/>
    <w:rsid w:val="00403D0A"/>
    <w:rsid w:val="00403D8B"/>
    <w:rsid w:val="004043C1"/>
    <w:rsid w:val="00404DAD"/>
    <w:rsid w:val="00405583"/>
    <w:rsid w:val="00407B51"/>
    <w:rsid w:val="0041019D"/>
    <w:rsid w:val="004107C3"/>
    <w:rsid w:val="00410AD2"/>
    <w:rsid w:val="0041198E"/>
    <w:rsid w:val="004139AE"/>
    <w:rsid w:val="00414ADE"/>
    <w:rsid w:val="004205AF"/>
    <w:rsid w:val="0042084E"/>
    <w:rsid w:val="00420B21"/>
    <w:rsid w:val="00420FE2"/>
    <w:rsid w:val="004214EF"/>
    <w:rsid w:val="00422627"/>
    <w:rsid w:val="00422AED"/>
    <w:rsid w:val="00424DAF"/>
    <w:rsid w:val="0042718B"/>
    <w:rsid w:val="0042790D"/>
    <w:rsid w:val="0043081E"/>
    <w:rsid w:val="0043149F"/>
    <w:rsid w:val="0043181E"/>
    <w:rsid w:val="004320ED"/>
    <w:rsid w:val="004323C2"/>
    <w:rsid w:val="004325DC"/>
    <w:rsid w:val="004325FD"/>
    <w:rsid w:val="00432638"/>
    <w:rsid w:val="00432B86"/>
    <w:rsid w:val="00433A50"/>
    <w:rsid w:val="00433D6D"/>
    <w:rsid w:val="004343F1"/>
    <w:rsid w:val="004355AD"/>
    <w:rsid w:val="00435FBF"/>
    <w:rsid w:val="004370DC"/>
    <w:rsid w:val="004403A5"/>
    <w:rsid w:val="004404CA"/>
    <w:rsid w:val="00440CB0"/>
    <w:rsid w:val="00440EE4"/>
    <w:rsid w:val="00442AA4"/>
    <w:rsid w:val="00443885"/>
    <w:rsid w:val="004438C3"/>
    <w:rsid w:val="004439C4"/>
    <w:rsid w:val="00443BA2"/>
    <w:rsid w:val="00444116"/>
    <w:rsid w:val="00444E11"/>
    <w:rsid w:val="004452E4"/>
    <w:rsid w:val="00446267"/>
    <w:rsid w:val="004469C7"/>
    <w:rsid w:val="00446B03"/>
    <w:rsid w:val="00447473"/>
    <w:rsid w:val="00447513"/>
    <w:rsid w:val="00450065"/>
    <w:rsid w:val="004504AE"/>
    <w:rsid w:val="00450B59"/>
    <w:rsid w:val="004540FA"/>
    <w:rsid w:val="00456084"/>
    <w:rsid w:val="00456445"/>
    <w:rsid w:val="0045684C"/>
    <w:rsid w:val="00457017"/>
    <w:rsid w:val="0045728C"/>
    <w:rsid w:val="00457C48"/>
    <w:rsid w:val="0046043A"/>
    <w:rsid w:val="00460513"/>
    <w:rsid w:val="00461F67"/>
    <w:rsid w:val="004666E2"/>
    <w:rsid w:val="00467611"/>
    <w:rsid w:val="00467722"/>
    <w:rsid w:val="00467E3B"/>
    <w:rsid w:val="004700BE"/>
    <w:rsid w:val="00470899"/>
    <w:rsid w:val="00471B80"/>
    <w:rsid w:val="004723F2"/>
    <w:rsid w:val="00473181"/>
    <w:rsid w:val="0047371D"/>
    <w:rsid w:val="00474B9B"/>
    <w:rsid w:val="00474F2F"/>
    <w:rsid w:val="00475339"/>
    <w:rsid w:val="004754F3"/>
    <w:rsid w:val="00475B1C"/>
    <w:rsid w:val="00476D95"/>
    <w:rsid w:val="0047705C"/>
    <w:rsid w:val="004807A4"/>
    <w:rsid w:val="00480F57"/>
    <w:rsid w:val="00481462"/>
    <w:rsid w:val="0048188D"/>
    <w:rsid w:val="00481E23"/>
    <w:rsid w:val="004827E1"/>
    <w:rsid w:val="00482D05"/>
    <w:rsid w:val="00483B64"/>
    <w:rsid w:val="00484751"/>
    <w:rsid w:val="00487B30"/>
    <w:rsid w:val="00487BEF"/>
    <w:rsid w:val="00490007"/>
    <w:rsid w:val="00490816"/>
    <w:rsid w:val="00491022"/>
    <w:rsid w:val="00491EDA"/>
    <w:rsid w:val="00494AF7"/>
    <w:rsid w:val="00494FDC"/>
    <w:rsid w:val="00495E57"/>
    <w:rsid w:val="0049600D"/>
    <w:rsid w:val="00496373"/>
    <w:rsid w:val="00496F42"/>
    <w:rsid w:val="00496FED"/>
    <w:rsid w:val="004A3023"/>
    <w:rsid w:val="004A3487"/>
    <w:rsid w:val="004A3E42"/>
    <w:rsid w:val="004A4437"/>
    <w:rsid w:val="004A47DC"/>
    <w:rsid w:val="004A7A9D"/>
    <w:rsid w:val="004B14BF"/>
    <w:rsid w:val="004B1D2A"/>
    <w:rsid w:val="004B2DC8"/>
    <w:rsid w:val="004B3721"/>
    <w:rsid w:val="004B54C3"/>
    <w:rsid w:val="004B564D"/>
    <w:rsid w:val="004B5A09"/>
    <w:rsid w:val="004B5AF0"/>
    <w:rsid w:val="004B6666"/>
    <w:rsid w:val="004B6B96"/>
    <w:rsid w:val="004B7C5E"/>
    <w:rsid w:val="004B7E93"/>
    <w:rsid w:val="004C00B4"/>
    <w:rsid w:val="004C0209"/>
    <w:rsid w:val="004C0B16"/>
    <w:rsid w:val="004C1769"/>
    <w:rsid w:val="004C1E9B"/>
    <w:rsid w:val="004C2005"/>
    <w:rsid w:val="004C21AB"/>
    <w:rsid w:val="004C2C29"/>
    <w:rsid w:val="004C2E3B"/>
    <w:rsid w:val="004C306B"/>
    <w:rsid w:val="004C361A"/>
    <w:rsid w:val="004C3A8F"/>
    <w:rsid w:val="004C3B62"/>
    <w:rsid w:val="004C4101"/>
    <w:rsid w:val="004C5CEF"/>
    <w:rsid w:val="004C5FC6"/>
    <w:rsid w:val="004C6FE0"/>
    <w:rsid w:val="004C75DB"/>
    <w:rsid w:val="004D0209"/>
    <w:rsid w:val="004D06FA"/>
    <w:rsid w:val="004D1A32"/>
    <w:rsid w:val="004D22EA"/>
    <w:rsid w:val="004D25CE"/>
    <w:rsid w:val="004D28FB"/>
    <w:rsid w:val="004D3B2F"/>
    <w:rsid w:val="004D6DAB"/>
    <w:rsid w:val="004E064F"/>
    <w:rsid w:val="004E0758"/>
    <w:rsid w:val="004E0A2D"/>
    <w:rsid w:val="004E182F"/>
    <w:rsid w:val="004E2422"/>
    <w:rsid w:val="004E3397"/>
    <w:rsid w:val="004E3485"/>
    <w:rsid w:val="004E390F"/>
    <w:rsid w:val="004E3BE1"/>
    <w:rsid w:val="004E5886"/>
    <w:rsid w:val="004E6090"/>
    <w:rsid w:val="004E681A"/>
    <w:rsid w:val="004E7C74"/>
    <w:rsid w:val="004E7F30"/>
    <w:rsid w:val="004F0175"/>
    <w:rsid w:val="004F0215"/>
    <w:rsid w:val="004F0881"/>
    <w:rsid w:val="004F0C02"/>
    <w:rsid w:val="004F0FCD"/>
    <w:rsid w:val="004F11B9"/>
    <w:rsid w:val="004F173B"/>
    <w:rsid w:val="004F1A40"/>
    <w:rsid w:val="004F359F"/>
    <w:rsid w:val="004F3837"/>
    <w:rsid w:val="004F4D8B"/>
    <w:rsid w:val="004F64FC"/>
    <w:rsid w:val="00500258"/>
    <w:rsid w:val="00501FB5"/>
    <w:rsid w:val="00502960"/>
    <w:rsid w:val="005031F0"/>
    <w:rsid w:val="005043B6"/>
    <w:rsid w:val="005051C4"/>
    <w:rsid w:val="005056E5"/>
    <w:rsid w:val="00506636"/>
    <w:rsid w:val="00506A74"/>
    <w:rsid w:val="00507CC7"/>
    <w:rsid w:val="00507D7C"/>
    <w:rsid w:val="00510200"/>
    <w:rsid w:val="005103B6"/>
    <w:rsid w:val="00510C0B"/>
    <w:rsid w:val="005128C7"/>
    <w:rsid w:val="005137D8"/>
    <w:rsid w:val="00513AD7"/>
    <w:rsid w:val="00514475"/>
    <w:rsid w:val="00514A13"/>
    <w:rsid w:val="00514AD5"/>
    <w:rsid w:val="00514F37"/>
    <w:rsid w:val="00516170"/>
    <w:rsid w:val="0051678B"/>
    <w:rsid w:val="00516DC0"/>
    <w:rsid w:val="0051785F"/>
    <w:rsid w:val="00520A0F"/>
    <w:rsid w:val="00521692"/>
    <w:rsid w:val="005219F3"/>
    <w:rsid w:val="00521CD4"/>
    <w:rsid w:val="005233AD"/>
    <w:rsid w:val="00523D08"/>
    <w:rsid w:val="00524D1F"/>
    <w:rsid w:val="00524D4F"/>
    <w:rsid w:val="005250E3"/>
    <w:rsid w:val="00525251"/>
    <w:rsid w:val="005259F2"/>
    <w:rsid w:val="005260FE"/>
    <w:rsid w:val="00526193"/>
    <w:rsid w:val="00526209"/>
    <w:rsid w:val="005276BD"/>
    <w:rsid w:val="0053015E"/>
    <w:rsid w:val="005305BE"/>
    <w:rsid w:val="005315AF"/>
    <w:rsid w:val="00531D7C"/>
    <w:rsid w:val="00531E8A"/>
    <w:rsid w:val="00532B7F"/>
    <w:rsid w:val="00532EEE"/>
    <w:rsid w:val="00533D92"/>
    <w:rsid w:val="00535589"/>
    <w:rsid w:val="00535648"/>
    <w:rsid w:val="00535CCB"/>
    <w:rsid w:val="00535EAB"/>
    <w:rsid w:val="00536D16"/>
    <w:rsid w:val="0054001A"/>
    <w:rsid w:val="00540090"/>
    <w:rsid w:val="00540CF7"/>
    <w:rsid w:val="00541383"/>
    <w:rsid w:val="00541D2C"/>
    <w:rsid w:val="00542121"/>
    <w:rsid w:val="00542168"/>
    <w:rsid w:val="005427C1"/>
    <w:rsid w:val="005427F5"/>
    <w:rsid w:val="0054495C"/>
    <w:rsid w:val="0054530F"/>
    <w:rsid w:val="00545970"/>
    <w:rsid w:val="00550DE6"/>
    <w:rsid w:val="00551653"/>
    <w:rsid w:val="00551F05"/>
    <w:rsid w:val="00552BE8"/>
    <w:rsid w:val="005542E8"/>
    <w:rsid w:val="00554649"/>
    <w:rsid w:val="005603FE"/>
    <w:rsid w:val="00560CE6"/>
    <w:rsid w:val="00560ED4"/>
    <w:rsid w:val="00561087"/>
    <w:rsid w:val="00561461"/>
    <w:rsid w:val="00562137"/>
    <w:rsid w:val="0056219F"/>
    <w:rsid w:val="005626B2"/>
    <w:rsid w:val="00562AD0"/>
    <w:rsid w:val="0056302E"/>
    <w:rsid w:val="00563066"/>
    <w:rsid w:val="0056475F"/>
    <w:rsid w:val="0056585D"/>
    <w:rsid w:val="00565E7A"/>
    <w:rsid w:val="00566256"/>
    <w:rsid w:val="005665C3"/>
    <w:rsid w:val="0056717E"/>
    <w:rsid w:val="005706D4"/>
    <w:rsid w:val="00570B7A"/>
    <w:rsid w:val="00570C9F"/>
    <w:rsid w:val="0057117C"/>
    <w:rsid w:val="005715A9"/>
    <w:rsid w:val="00572B70"/>
    <w:rsid w:val="005731CE"/>
    <w:rsid w:val="005737CE"/>
    <w:rsid w:val="00573DFE"/>
    <w:rsid w:val="00574413"/>
    <w:rsid w:val="00574AD5"/>
    <w:rsid w:val="005756D9"/>
    <w:rsid w:val="0057584E"/>
    <w:rsid w:val="00575FB6"/>
    <w:rsid w:val="005763FB"/>
    <w:rsid w:val="00576BFB"/>
    <w:rsid w:val="0058121A"/>
    <w:rsid w:val="00581312"/>
    <w:rsid w:val="005816A0"/>
    <w:rsid w:val="00581869"/>
    <w:rsid w:val="00582A38"/>
    <w:rsid w:val="005844B4"/>
    <w:rsid w:val="005848F8"/>
    <w:rsid w:val="00585F9D"/>
    <w:rsid w:val="005860F6"/>
    <w:rsid w:val="005872D5"/>
    <w:rsid w:val="00587EF1"/>
    <w:rsid w:val="00590419"/>
    <w:rsid w:val="00590EEC"/>
    <w:rsid w:val="0059116D"/>
    <w:rsid w:val="005912B6"/>
    <w:rsid w:val="00591573"/>
    <w:rsid w:val="00593AEF"/>
    <w:rsid w:val="0059514B"/>
    <w:rsid w:val="00595AC8"/>
    <w:rsid w:val="00596578"/>
    <w:rsid w:val="005965D6"/>
    <w:rsid w:val="00597CFD"/>
    <w:rsid w:val="005A0D57"/>
    <w:rsid w:val="005A0EF8"/>
    <w:rsid w:val="005A135F"/>
    <w:rsid w:val="005A24EE"/>
    <w:rsid w:val="005A3A94"/>
    <w:rsid w:val="005A4A67"/>
    <w:rsid w:val="005A578B"/>
    <w:rsid w:val="005A5CB3"/>
    <w:rsid w:val="005A6398"/>
    <w:rsid w:val="005A77FC"/>
    <w:rsid w:val="005B01F0"/>
    <w:rsid w:val="005B27A3"/>
    <w:rsid w:val="005B28FB"/>
    <w:rsid w:val="005B2983"/>
    <w:rsid w:val="005B301F"/>
    <w:rsid w:val="005B378B"/>
    <w:rsid w:val="005B3815"/>
    <w:rsid w:val="005B3983"/>
    <w:rsid w:val="005B3B51"/>
    <w:rsid w:val="005B489B"/>
    <w:rsid w:val="005B493D"/>
    <w:rsid w:val="005B4CC2"/>
    <w:rsid w:val="005B5ADF"/>
    <w:rsid w:val="005B6B37"/>
    <w:rsid w:val="005B6FFF"/>
    <w:rsid w:val="005C19A8"/>
    <w:rsid w:val="005C254B"/>
    <w:rsid w:val="005C2A6D"/>
    <w:rsid w:val="005C2B40"/>
    <w:rsid w:val="005C2C16"/>
    <w:rsid w:val="005C349B"/>
    <w:rsid w:val="005C34CD"/>
    <w:rsid w:val="005C3A89"/>
    <w:rsid w:val="005C4799"/>
    <w:rsid w:val="005C692F"/>
    <w:rsid w:val="005C72C6"/>
    <w:rsid w:val="005C746B"/>
    <w:rsid w:val="005C76EB"/>
    <w:rsid w:val="005D0011"/>
    <w:rsid w:val="005D09C0"/>
    <w:rsid w:val="005D1229"/>
    <w:rsid w:val="005D2255"/>
    <w:rsid w:val="005D2F7A"/>
    <w:rsid w:val="005D306A"/>
    <w:rsid w:val="005D410C"/>
    <w:rsid w:val="005D4496"/>
    <w:rsid w:val="005D4508"/>
    <w:rsid w:val="005D527F"/>
    <w:rsid w:val="005D5AF5"/>
    <w:rsid w:val="005D7412"/>
    <w:rsid w:val="005D7B50"/>
    <w:rsid w:val="005D7E3A"/>
    <w:rsid w:val="005E014D"/>
    <w:rsid w:val="005E03C5"/>
    <w:rsid w:val="005E0F39"/>
    <w:rsid w:val="005E1150"/>
    <w:rsid w:val="005E1476"/>
    <w:rsid w:val="005E2A3F"/>
    <w:rsid w:val="005E3F4A"/>
    <w:rsid w:val="005E4600"/>
    <w:rsid w:val="005E4B35"/>
    <w:rsid w:val="005E596D"/>
    <w:rsid w:val="005E7B0A"/>
    <w:rsid w:val="005E7C09"/>
    <w:rsid w:val="005F071A"/>
    <w:rsid w:val="005F08D4"/>
    <w:rsid w:val="005F1FB0"/>
    <w:rsid w:val="005F22FC"/>
    <w:rsid w:val="005F369D"/>
    <w:rsid w:val="005F39F0"/>
    <w:rsid w:val="005F474A"/>
    <w:rsid w:val="005F5835"/>
    <w:rsid w:val="005F6D2A"/>
    <w:rsid w:val="00601BCE"/>
    <w:rsid w:val="0060200F"/>
    <w:rsid w:val="00603751"/>
    <w:rsid w:val="0060385A"/>
    <w:rsid w:val="006054C6"/>
    <w:rsid w:val="00606628"/>
    <w:rsid w:val="00606802"/>
    <w:rsid w:val="00606A3F"/>
    <w:rsid w:val="00606C06"/>
    <w:rsid w:val="006078A3"/>
    <w:rsid w:val="0061008F"/>
    <w:rsid w:val="00611F14"/>
    <w:rsid w:val="0061204E"/>
    <w:rsid w:val="00612C63"/>
    <w:rsid w:val="00612CC1"/>
    <w:rsid w:val="006132F1"/>
    <w:rsid w:val="00613F8E"/>
    <w:rsid w:val="00614015"/>
    <w:rsid w:val="0061524C"/>
    <w:rsid w:val="006160A5"/>
    <w:rsid w:val="0061689B"/>
    <w:rsid w:val="0061795A"/>
    <w:rsid w:val="006201B6"/>
    <w:rsid w:val="00620A57"/>
    <w:rsid w:val="00621478"/>
    <w:rsid w:val="00621E78"/>
    <w:rsid w:val="0062262C"/>
    <w:rsid w:val="006227C4"/>
    <w:rsid w:val="00623FC1"/>
    <w:rsid w:val="006259ED"/>
    <w:rsid w:val="00626545"/>
    <w:rsid w:val="006265B6"/>
    <w:rsid w:val="00626C6A"/>
    <w:rsid w:val="0062773F"/>
    <w:rsid w:val="00627DC7"/>
    <w:rsid w:val="006307C4"/>
    <w:rsid w:val="00630E38"/>
    <w:rsid w:val="0063121B"/>
    <w:rsid w:val="00631918"/>
    <w:rsid w:val="00634327"/>
    <w:rsid w:val="006343A2"/>
    <w:rsid w:val="00634700"/>
    <w:rsid w:val="00634972"/>
    <w:rsid w:val="00634F22"/>
    <w:rsid w:val="00635119"/>
    <w:rsid w:val="006368AD"/>
    <w:rsid w:val="00636A94"/>
    <w:rsid w:val="00636D09"/>
    <w:rsid w:val="006372D0"/>
    <w:rsid w:val="006376AB"/>
    <w:rsid w:val="006376DA"/>
    <w:rsid w:val="00637C48"/>
    <w:rsid w:val="00640204"/>
    <w:rsid w:val="00640292"/>
    <w:rsid w:val="00640364"/>
    <w:rsid w:val="006407DA"/>
    <w:rsid w:val="006426C9"/>
    <w:rsid w:val="00642CF6"/>
    <w:rsid w:val="00643F07"/>
    <w:rsid w:val="00643F2D"/>
    <w:rsid w:val="00644780"/>
    <w:rsid w:val="006449E0"/>
    <w:rsid w:val="00645288"/>
    <w:rsid w:val="006453D5"/>
    <w:rsid w:val="00645757"/>
    <w:rsid w:val="006459C6"/>
    <w:rsid w:val="006460C7"/>
    <w:rsid w:val="006462FB"/>
    <w:rsid w:val="00646340"/>
    <w:rsid w:val="0064692B"/>
    <w:rsid w:val="00647A95"/>
    <w:rsid w:val="0065184F"/>
    <w:rsid w:val="0065189A"/>
    <w:rsid w:val="00651A56"/>
    <w:rsid w:val="00652940"/>
    <w:rsid w:val="006539BF"/>
    <w:rsid w:val="00654255"/>
    <w:rsid w:val="00655423"/>
    <w:rsid w:val="0065554B"/>
    <w:rsid w:val="006559EF"/>
    <w:rsid w:val="00656886"/>
    <w:rsid w:val="00656E3C"/>
    <w:rsid w:val="006572E8"/>
    <w:rsid w:val="00662A70"/>
    <w:rsid w:val="00662AD0"/>
    <w:rsid w:val="00663F74"/>
    <w:rsid w:val="006641BF"/>
    <w:rsid w:val="006643F9"/>
    <w:rsid w:val="0066505D"/>
    <w:rsid w:val="006650DE"/>
    <w:rsid w:val="006654F5"/>
    <w:rsid w:val="00665D25"/>
    <w:rsid w:val="006663C7"/>
    <w:rsid w:val="00666789"/>
    <w:rsid w:val="006673AD"/>
    <w:rsid w:val="006703A3"/>
    <w:rsid w:val="00670BEE"/>
    <w:rsid w:val="0067180B"/>
    <w:rsid w:val="00671E72"/>
    <w:rsid w:val="0067235C"/>
    <w:rsid w:val="00672883"/>
    <w:rsid w:val="006732AF"/>
    <w:rsid w:val="00673C03"/>
    <w:rsid w:val="00673DBB"/>
    <w:rsid w:val="006751B8"/>
    <w:rsid w:val="00675433"/>
    <w:rsid w:val="00675459"/>
    <w:rsid w:val="0067785B"/>
    <w:rsid w:val="006810B4"/>
    <w:rsid w:val="00681D5A"/>
    <w:rsid w:val="0068288E"/>
    <w:rsid w:val="00682E1E"/>
    <w:rsid w:val="006834BF"/>
    <w:rsid w:val="00683EE1"/>
    <w:rsid w:val="00684D0F"/>
    <w:rsid w:val="006851D5"/>
    <w:rsid w:val="00686D4E"/>
    <w:rsid w:val="00687C3A"/>
    <w:rsid w:val="00690686"/>
    <w:rsid w:val="00691106"/>
    <w:rsid w:val="0069133C"/>
    <w:rsid w:val="006919DF"/>
    <w:rsid w:val="00692BB0"/>
    <w:rsid w:val="00693337"/>
    <w:rsid w:val="00693ECC"/>
    <w:rsid w:val="00695472"/>
    <w:rsid w:val="00695895"/>
    <w:rsid w:val="00695E8F"/>
    <w:rsid w:val="00696645"/>
    <w:rsid w:val="00697095"/>
    <w:rsid w:val="006976F9"/>
    <w:rsid w:val="006A0C6D"/>
    <w:rsid w:val="006A3811"/>
    <w:rsid w:val="006A5224"/>
    <w:rsid w:val="006A5628"/>
    <w:rsid w:val="006A5F8A"/>
    <w:rsid w:val="006A6255"/>
    <w:rsid w:val="006A6684"/>
    <w:rsid w:val="006A7523"/>
    <w:rsid w:val="006B072D"/>
    <w:rsid w:val="006B0834"/>
    <w:rsid w:val="006B1409"/>
    <w:rsid w:val="006B1694"/>
    <w:rsid w:val="006B1CB7"/>
    <w:rsid w:val="006B22E3"/>
    <w:rsid w:val="006B3664"/>
    <w:rsid w:val="006B413A"/>
    <w:rsid w:val="006B4589"/>
    <w:rsid w:val="006B498A"/>
    <w:rsid w:val="006B4BA2"/>
    <w:rsid w:val="006B6258"/>
    <w:rsid w:val="006B6734"/>
    <w:rsid w:val="006B76FA"/>
    <w:rsid w:val="006C1D6F"/>
    <w:rsid w:val="006C1D97"/>
    <w:rsid w:val="006C1DB7"/>
    <w:rsid w:val="006C2970"/>
    <w:rsid w:val="006C2A6B"/>
    <w:rsid w:val="006C3B9C"/>
    <w:rsid w:val="006C515E"/>
    <w:rsid w:val="006C5AD7"/>
    <w:rsid w:val="006C5CE8"/>
    <w:rsid w:val="006C6B9B"/>
    <w:rsid w:val="006C6F2F"/>
    <w:rsid w:val="006D001D"/>
    <w:rsid w:val="006D12F5"/>
    <w:rsid w:val="006D1BBD"/>
    <w:rsid w:val="006D2E84"/>
    <w:rsid w:val="006D39BD"/>
    <w:rsid w:val="006D4238"/>
    <w:rsid w:val="006D43F9"/>
    <w:rsid w:val="006D4569"/>
    <w:rsid w:val="006D4A41"/>
    <w:rsid w:val="006D5C4A"/>
    <w:rsid w:val="006D66DD"/>
    <w:rsid w:val="006D7548"/>
    <w:rsid w:val="006E0DE2"/>
    <w:rsid w:val="006E16F8"/>
    <w:rsid w:val="006E28A3"/>
    <w:rsid w:val="006E35A7"/>
    <w:rsid w:val="006E375E"/>
    <w:rsid w:val="006E4969"/>
    <w:rsid w:val="006E4FF1"/>
    <w:rsid w:val="006E5AEB"/>
    <w:rsid w:val="006E6E8E"/>
    <w:rsid w:val="006E7852"/>
    <w:rsid w:val="006F0C77"/>
    <w:rsid w:val="006F1C8A"/>
    <w:rsid w:val="006F253C"/>
    <w:rsid w:val="006F3BBE"/>
    <w:rsid w:val="006F44AB"/>
    <w:rsid w:val="006F4722"/>
    <w:rsid w:val="006F4B3A"/>
    <w:rsid w:val="006F5108"/>
    <w:rsid w:val="006F55B6"/>
    <w:rsid w:val="006F5A7B"/>
    <w:rsid w:val="006F7EF7"/>
    <w:rsid w:val="00700351"/>
    <w:rsid w:val="00701730"/>
    <w:rsid w:val="00701ADD"/>
    <w:rsid w:val="00702240"/>
    <w:rsid w:val="00702789"/>
    <w:rsid w:val="007033F4"/>
    <w:rsid w:val="007036A5"/>
    <w:rsid w:val="00703AB4"/>
    <w:rsid w:val="00704CFE"/>
    <w:rsid w:val="00710132"/>
    <w:rsid w:val="007127CE"/>
    <w:rsid w:val="00712E40"/>
    <w:rsid w:val="007130E3"/>
    <w:rsid w:val="0071345D"/>
    <w:rsid w:val="00714497"/>
    <w:rsid w:val="0071466A"/>
    <w:rsid w:val="0071498F"/>
    <w:rsid w:val="00714F13"/>
    <w:rsid w:val="0071554A"/>
    <w:rsid w:val="007173BF"/>
    <w:rsid w:val="007178D2"/>
    <w:rsid w:val="00717AF3"/>
    <w:rsid w:val="00720431"/>
    <w:rsid w:val="00720E82"/>
    <w:rsid w:val="00721DF5"/>
    <w:rsid w:val="00723E7F"/>
    <w:rsid w:val="00725C6F"/>
    <w:rsid w:val="0072788A"/>
    <w:rsid w:val="00727FE7"/>
    <w:rsid w:val="00730A3D"/>
    <w:rsid w:val="00731DBE"/>
    <w:rsid w:val="00732F1E"/>
    <w:rsid w:val="00732F38"/>
    <w:rsid w:val="007337C6"/>
    <w:rsid w:val="007347D8"/>
    <w:rsid w:val="00734DFF"/>
    <w:rsid w:val="00734FCA"/>
    <w:rsid w:val="007358F6"/>
    <w:rsid w:val="00735C62"/>
    <w:rsid w:val="00736A93"/>
    <w:rsid w:val="00736C57"/>
    <w:rsid w:val="00736D25"/>
    <w:rsid w:val="007410A4"/>
    <w:rsid w:val="00741A34"/>
    <w:rsid w:val="007423A4"/>
    <w:rsid w:val="00742471"/>
    <w:rsid w:val="00743451"/>
    <w:rsid w:val="00743916"/>
    <w:rsid w:val="0074412C"/>
    <w:rsid w:val="00744201"/>
    <w:rsid w:val="00745C1F"/>
    <w:rsid w:val="00745F0D"/>
    <w:rsid w:val="0074674A"/>
    <w:rsid w:val="00746C05"/>
    <w:rsid w:val="00751276"/>
    <w:rsid w:val="007516FB"/>
    <w:rsid w:val="007518D9"/>
    <w:rsid w:val="00751BC1"/>
    <w:rsid w:val="007537F4"/>
    <w:rsid w:val="00754089"/>
    <w:rsid w:val="00754670"/>
    <w:rsid w:val="00754FA7"/>
    <w:rsid w:val="007552C5"/>
    <w:rsid w:val="00756317"/>
    <w:rsid w:val="007574E2"/>
    <w:rsid w:val="00757E48"/>
    <w:rsid w:val="00757EA7"/>
    <w:rsid w:val="00760403"/>
    <w:rsid w:val="0076114F"/>
    <w:rsid w:val="007615C3"/>
    <w:rsid w:val="00761985"/>
    <w:rsid w:val="007647CC"/>
    <w:rsid w:val="007650FC"/>
    <w:rsid w:val="007653FC"/>
    <w:rsid w:val="007655E9"/>
    <w:rsid w:val="00766877"/>
    <w:rsid w:val="00766912"/>
    <w:rsid w:val="00767195"/>
    <w:rsid w:val="007673F2"/>
    <w:rsid w:val="00767DDC"/>
    <w:rsid w:val="00770077"/>
    <w:rsid w:val="0077250F"/>
    <w:rsid w:val="007738CD"/>
    <w:rsid w:val="007754AD"/>
    <w:rsid w:val="0077557B"/>
    <w:rsid w:val="0077594B"/>
    <w:rsid w:val="007763ED"/>
    <w:rsid w:val="007765A7"/>
    <w:rsid w:val="00776F76"/>
    <w:rsid w:val="007809D3"/>
    <w:rsid w:val="00780BB7"/>
    <w:rsid w:val="00780D61"/>
    <w:rsid w:val="00781547"/>
    <w:rsid w:val="00781BD6"/>
    <w:rsid w:val="00782264"/>
    <w:rsid w:val="007825E7"/>
    <w:rsid w:val="00782AC7"/>
    <w:rsid w:val="00782C87"/>
    <w:rsid w:val="00782C9D"/>
    <w:rsid w:val="00784C94"/>
    <w:rsid w:val="00784E90"/>
    <w:rsid w:val="007861CE"/>
    <w:rsid w:val="00786403"/>
    <w:rsid w:val="00786AFB"/>
    <w:rsid w:val="00786D1B"/>
    <w:rsid w:val="00787170"/>
    <w:rsid w:val="0079052E"/>
    <w:rsid w:val="00790C87"/>
    <w:rsid w:val="007915A8"/>
    <w:rsid w:val="00791E80"/>
    <w:rsid w:val="00792D8C"/>
    <w:rsid w:val="00792FCB"/>
    <w:rsid w:val="007936C8"/>
    <w:rsid w:val="0079547C"/>
    <w:rsid w:val="00796300"/>
    <w:rsid w:val="0079681C"/>
    <w:rsid w:val="00796FA8"/>
    <w:rsid w:val="00797331"/>
    <w:rsid w:val="00797CDF"/>
    <w:rsid w:val="00797E5E"/>
    <w:rsid w:val="007A097A"/>
    <w:rsid w:val="007A29E2"/>
    <w:rsid w:val="007A3BB4"/>
    <w:rsid w:val="007A5B56"/>
    <w:rsid w:val="007A67E0"/>
    <w:rsid w:val="007A6FBC"/>
    <w:rsid w:val="007A7345"/>
    <w:rsid w:val="007A79C5"/>
    <w:rsid w:val="007A7C4F"/>
    <w:rsid w:val="007B0BE4"/>
    <w:rsid w:val="007B0D4A"/>
    <w:rsid w:val="007B19EE"/>
    <w:rsid w:val="007B1A3C"/>
    <w:rsid w:val="007B1F20"/>
    <w:rsid w:val="007B1F4A"/>
    <w:rsid w:val="007B293A"/>
    <w:rsid w:val="007B4507"/>
    <w:rsid w:val="007B4E63"/>
    <w:rsid w:val="007B5915"/>
    <w:rsid w:val="007B5FC1"/>
    <w:rsid w:val="007B6527"/>
    <w:rsid w:val="007C01E5"/>
    <w:rsid w:val="007C0541"/>
    <w:rsid w:val="007C08FD"/>
    <w:rsid w:val="007C09E7"/>
    <w:rsid w:val="007C1DF8"/>
    <w:rsid w:val="007C2D76"/>
    <w:rsid w:val="007C36ED"/>
    <w:rsid w:val="007C3A58"/>
    <w:rsid w:val="007C3C87"/>
    <w:rsid w:val="007C3DB5"/>
    <w:rsid w:val="007C49A1"/>
    <w:rsid w:val="007C4B3E"/>
    <w:rsid w:val="007C4BBA"/>
    <w:rsid w:val="007C5185"/>
    <w:rsid w:val="007C51E2"/>
    <w:rsid w:val="007C5FE4"/>
    <w:rsid w:val="007C6DB1"/>
    <w:rsid w:val="007C6FA9"/>
    <w:rsid w:val="007C7FD0"/>
    <w:rsid w:val="007D0540"/>
    <w:rsid w:val="007D1393"/>
    <w:rsid w:val="007D3452"/>
    <w:rsid w:val="007D3649"/>
    <w:rsid w:val="007D3CED"/>
    <w:rsid w:val="007D3D05"/>
    <w:rsid w:val="007D7B69"/>
    <w:rsid w:val="007E095A"/>
    <w:rsid w:val="007E0E2D"/>
    <w:rsid w:val="007E0ED8"/>
    <w:rsid w:val="007E115B"/>
    <w:rsid w:val="007E11DC"/>
    <w:rsid w:val="007E1221"/>
    <w:rsid w:val="007E194B"/>
    <w:rsid w:val="007E1C63"/>
    <w:rsid w:val="007E38C6"/>
    <w:rsid w:val="007E4745"/>
    <w:rsid w:val="007E5443"/>
    <w:rsid w:val="007E5469"/>
    <w:rsid w:val="007E5E8B"/>
    <w:rsid w:val="007E7E4A"/>
    <w:rsid w:val="007F0F4F"/>
    <w:rsid w:val="007F300F"/>
    <w:rsid w:val="007F4ABD"/>
    <w:rsid w:val="007F5056"/>
    <w:rsid w:val="007F5971"/>
    <w:rsid w:val="007F63B8"/>
    <w:rsid w:val="007F7BA7"/>
    <w:rsid w:val="007F7E2A"/>
    <w:rsid w:val="00800BCE"/>
    <w:rsid w:val="00800DA1"/>
    <w:rsid w:val="00800F59"/>
    <w:rsid w:val="00801131"/>
    <w:rsid w:val="008022DC"/>
    <w:rsid w:val="008026FD"/>
    <w:rsid w:val="008034CD"/>
    <w:rsid w:val="00805202"/>
    <w:rsid w:val="0080538F"/>
    <w:rsid w:val="00805BBE"/>
    <w:rsid w:val="00806C50"/>
    <w:rsid w:val="00807829"/>
    <w:rsid w:val="00807DCF"/>
    <w:rsid w:val="00810ABB"/>
    <w:rsid w:val="00810BF7"/>
    <w:rsid w:val="00811AFC"/>
    <w:rsid w:val="00812558"/>
    <w:rsid w:val="0081294B"/>
    <w:rsid w:val="00812B5D"/>
    <w:rsid w:val="00812D59"/>
    <w:rsid w:val="008136C2"/>
    <w:rsid w:val="00813C38"/>
    <w:rsid w:val="00814A89"/>
    <w:rsid w:val="008154F0"/>
    <w:rsid w:val="00815DC3"/>
    <w:rsid w:val="008178FC"/>
    <w:rsid w:val="0081792F"/>
    <w:rsid w:val="00817F5E"/>
    <w:rsid w:val="0082164E"/>
    <w:rsid w:val="00821A86"/>
    <w:rsid w:val="00821C81"/>
    <w:rsid w:val="0082219C"/>
    <w:rsid w:val="00822457"/>
    <w:rsid w:val="00822E16"/>
    <w:rsid w:val="008247BA"/>
    <w:rsid w:val="00824C14"/>
    <w:rsid w:val="00825781"/>
    <w:rsid w:val="008259DE"/>
    <w:rsid w:val="00825EBA"/>
    <w:rsid w:val="00826F04"/>
    <w:rsid w:val="00826FF9"/>
    <w:rsid w:val="008275B4"/>
    <w:rsid w:val="0083098D"/>
    <w:rsid w:val="008313AA"/>
    <w:rsid w:val="0083172C"/>
    <w:rsid w:val="00832993"/>
    <w:rsid w:val="00832E4F"/>
    <w:rsid w:val="0083460D"/>
    <w:rsid w:val="00834808"/>
    <w:rsid w:val="008348D8"/>
    <w:rsid w:val="00834A17"/>
    <w:rsid w:val="008365A3"/>
    <w:rsid w:val="008378EA"/>
    <w:rsid w:val="00837D32"/>
    <w:rsid w:val="00837D47"/>
    <w:rsid w:val="008409CB"/>
    <w:rsid w:val="00840FD6"/>
    <w:rsid w:val="0084102D"/>
    <w:rsid w:val="008419A4"/>
    <w:rsid w:val="00842D77"/>
    <w:rsid w:val="00843395"/>
    <w:rsid w:val="0084358C"/>
    <w:rsid w:val="00843FEB"/>
    <w:rsid w:val="008446D6"/>
    <w:rsid w:val="008447A7"/>
    <w:rsid w:val="00844DED"/>
    <w:rsid w:val="00846269"/>
    <w:rsid w:val="00846A24"/>
    <w:rsid w:val="008525C8"/>
    <w:rsid w:val="008540C7"/>
    <w:rsid w:val="008543BA"/>
    <w:rsid w:val="00854582"/>
    <w:rsid w:val="008546C2"/>
    <w:rsid w:val="00854D99"/>
    <w:rsid w:val="00855069"/>
    <w:rsid w:val="0085643F"/>
    <w:rsid w:val="00856616"/>
    <w:rsid w:val="00856CBC"/>
    <w:rsid w:val="00857199"/>
    <w:rsid w:val="0085729D"/>
    <w:rsid w:val="0085789A"/>
    <w:rsid w:val="008579BF"/>
    <w:rsid w:val="008605A9"/>
    <w:rsid w:val="00861E54"/>
    <w:rsid w:val="00862271"/>
    <w:rsid w:val="00862732"/>
    <w:rsid w:val="00862A11"/>
    <w:rsid w:val="00864558"/>
    <w:rsid w:val="00865E8E"/>
    <w:rsid w:val="00865EA4"/>
    <w:rsid w:val="00865F3A"/>
    <w:rsid w:val="00866727"/>
    <w:rsid w:val="00866CCE"/>
    <w:rsid w:val="0087147B"/>
    <w:rsid w:val="0087218F"/>
    <w:rsid w:val="0087228F"/>
    <w:rsid w:val="0087237C"/>
    <w:rsid w:val="00872B51"/>
    <w:rsid w:val="00872DB9"/>
    <w:rsid w:val="00873DB6"/>
    <w:rsid w:val="00874702"/>
    <w:rsid w:val="0087478F"/>
    <w:rsid w:val="00875FEA"/>
    <w:rsid w:val="00876F85"/>
    <w:rsid w:val="0087758D"/>
    <w:rsid w:val="008775D9"/>
    <w:rsid w:val="0088038A"/>
    <w:rsid w:val="008805B8"/>
    <w:rsid w:val="00880915"/>
    <w:rsid w:val="00881D8E"/>
    <w:rsid w:val="008829B2"/>
    <w:rsid w:val="00883C3A"/>
    <w:rsid w:val="00884407"/>
    <w:rsid w:val="008851D5"/>
    <w:rsid w:val="008857E9"/>
    <w:rsid w:val="008858A3"/>
    <w:rsid w:val="00885ED8"/>
    <w:rsid w:val="00886DD9"/>
    <w:rsid w:val="008872A8"/>
    <w:rsid w:val="008874D6"/>
    <w:rsid w:val="00887677"/>
    <w:rsid w:val="00890277"/>
    <w:rsid w:val="00890888"/>
    <w:rsid w:val="00891293"/>
    <w:rsid w:val="00891B45"/>
    <w:rsid w:val="00892A7E"/>
    <w:rsid w:val="00892FC8"/>
    <w:rsid w:val="00893413"/>
    <w:rsid w:val="008938C9"/>
    <w:rsid w:val="00893965"/>
    <w:rsid w:val="00894B48"/>
    <w:rsid w:val="00894B71"/>
    <w:rsid w:val="008952CF"/>
    <w:rsid w:val="00895F65"/>
    <w:rsid w:val="008961A7"/>
    <w:rsid w:val="008A01BE"/>
    <w:rsid w:val="008A0404"/>
    <w:rsid w:val="008A11A1"/>
    <w:rsid w:val="008A29A4"/>
    <w:rsid w:val="008A2DDA"/>
    <w:rsid w:val="008A3482"/>
    <w:rsid w:val="008A35B7"/>
    <w:rsid w:val="008A46BF"/>
    <w:rsid w:val="008A479B"/>
    <w:rsid w:val="008A53C7"/>
    <w:rsid w:val="008A6231"/>
    <w:rsid w:val="008A6707"/>
    <w:rsid w:val="008A6B73"/>
    <w:rsid w:val="008A6D00"/>
    <w:rsid w:val="008A7048"/>
    <w:rsid w:val="008A71E5"/>
    <w:rsid w:val="008A799B"/>
    <w:rsid w:val="008B1713"/>
    <w:rsid w:val="008B1C87"/>
    <w:rsid w:val="008B29A6"/>
    <w:rsid w:val="008B2F39"/>
    <w:rsid w:val="008B34E3"/>
    <w:rsid w:val="008B3A98"/>
    <w:rsid w:val="008B4231"/>
    <w:rsid w:val="008B490C"/>
    <w:rsid w:val="008B54CD"/>
    <w:rsid w:val="008B60D2"/>
    <w:rsid w:val="008B66E3"/>
    <w:rsid w:val="008C0376"/>
    <w:rsid w:val="008C04BA"/>
    <w:rsid w:val="008C0E95"/>
    <w:rsid w:val="008C19BA"/>
    <w:rsid w:val="008C1AC9"/>
    <w:rsid w:val="008C1D9A"/>
    <w:rsid w:val="008C2A57"/>
    <w:rsid w:val="008C2B9E"/>
    <w:rsid w:val="008C3129"/>
    <w:rsid w:val="008C41F3"/>
    <w:rsid w:val="008C46F6"/>
    <w:rsid w:val="008C4A35"/>
    <w:rsid w:val="008C5578"/>
    <w:rsid w:val="008C5621"/>
    <w:rsid w:val="008C59DE"/>
    <w:rsid w:val="008C5DCC"/>
    <w:rsid w:val="008C69C0"/>
    <w:rsid w:val="008C6CD8"/>
    <w:rsid w:val="008D0483"/>
    <w:rsid w:val="008D0625"/>
    <w:rsid w:val="008D0891"/>
    <w:rsid w:val="008D10A8"/>
    <w:rsid w:val="008D14AA"/>
    <w:rsid w:val="008D1B63"/>
    <w:rsid w:val="008D1E20"/>
    <w:rsid w:val="008D1E23"/>
    <w:rsid w:val="008D1FB1"/>
    <w:rsid w:val="008D277E"/>
    <w:rsid w:val="008D2C49"/>
    <w:rsid w:val="008D2EFF"/>
    <w:rsid w:val="008D4670"/>
    <w:rsid w:val="008D4976"/>
    <w:rsid w:val="008D512F"/>
    <w:rsid w:val="008D5713"/>
    <w:rsid w:val="008D5D2B"/>
    <w:rsid w:val="008D77D4"/>
    <w:rsid w:val="008D7FD4"/>
    <w:rsid w:val="008E0655"/>
    <w:rsid w:val="008E0A8A"/>
    <w:rsid w:val="008E1602"/>
    <w:rsid w:val="008E22A4"/>
    <w:rsid w:val="008E22D6"/>
    <w:rsid w:val="008E2488"/>
    <w:rsid w:val="008E2DCD"/>
    <w:rsid w:val="008E3196"/>
    <w:rsid w:val="008E394C"/>
    <w:rsid w:val="008E4739"/>
    <w:rsid w:val="008E5010"/>
    <w:rsid w:val="008E52DF"/>
    <w:rsid w:val="008E5F5B"/>
    <w:rsid w:val="008E7984"/>
    <w:rsid w:val="008E7EAA"/>
    <w:rsid w:val="008E7F61"/>
    <w:rsid w:val="008F052F"/>
    <w:rsid w:val="008F0F79"/>
    <w:rsid w:val="008F223E"/>
    <w:rsid w:val="008F2EB1"/>
    <w:rsid w:val="008F30D1"/>
    <w:rsid w:val="008F32DC"/>
    <w:rsid w:val="008F36DF"/>
    <w:rsid w:val="008F44FF"/>
    <w:rsid w:val="008F46CB"/>
    <w:rsid w:val="008F4E0F"/>
    <w:rsid w:val="008F54B7"/>
    <w:rsid w:val="008F55E8"/>
    <w:rsid w:val="008F5E7E"/>
    <w:rsid w:val="008F7AE9"/>
    <w:rsid w:val="00901C34"/>
    <w:rsid w:val="00902E08"/>
    <w:rsid w:val="00902E49"/>
    <w:rsid w:val="00903CE4"/>
    <w:rsid w:val="00905A0F"/>
    <w:rsid w:val="00906F70"/>
    <w:rsid w:val="009117B1"/>
    <w:rsid w:val="00911A9B"/>
    <w:rsid w:val="00911C2B"/>
    <w:rsid w:val="0091280F"/>
    <w:rsid w:val="009131E9"/>
    <w:rsid w:val="00914702"/>
    <w:rsid w:val="0091488A"/>
    <w:rsid w:val="00914CC1"/>
    <w:rsid w:val="0091639F"/>
    <w:rsid w:val="0091671E"/>
    <w:rsid w:val="00916A29"/>
    <w:rsid w:val="00920428"/>
    <w:rsid w:val="00920974"/>
    <w:rsid w:val="0092148B"/>
    <w:rsid w:val="009217F9"/>
    <w:rsid w:val="0092186A"/>
    <w:rsid w:val="0092244B"/>
    <w:rsid w:val="00922625"/>
    <w:rsid w:val="00922D9B"/>
    <w:rsid w:val="00922F7A"/>
    <w:rsid w:val="009231F9"/>
    <w:rsid w:val="009239EF"/>
    <w:rsid w:val="00923C43"/>
    <w:rsid w:val="00923E9A"/>
    <w:rsid w:val="00923ED3"/>
    <w:rsid w:val="00924850"/>
    <w:rsid w:val="00924F5F"/>
    <w:rsid w:val="00924FC9"/>
    <w:rsid w:val="009259C7"/>
    <w:rsid w:val="0092788B"/>
    <w:rsid w:val="00927AE5"/>
    <w:rsid w:val="00930B14"/>
    <w:rsid w:val="00930F50"/>
    <w:rsid w:val="00932050"/>
    <w:rsid w:val="00932B7F"/>
    <w:rsid w:val="00933639"/>
    <w:rsid w:val="009345F7"/>
    <w:rsid w:val="00934CEA"/>
    <w:rsid w:val="00935439"/>
    <w:rsid w:val="00936F15"/>
    <w:rsid w:val="00937275"/>
    <w:rsid w:val="00937CD7"/>
    <w:rsid w:val="00941717"/>
    <w:rsid w:val="00943FAA"/>
    <w:rsid w:val="00944CA0"/>
    <w:rsid w:val="00946994"/>
    <w:rsid w:val="00946B06"/>
    <w:rsid w:val="0094724E"/>
    <w:rsid w:val="00947757"/>
    <w:rsid w:val="00950432"/>
    <w:rsid w:val="00953724"/>
    <w:rsid w:val="00953D7C"/>
    <w:rsid w:val="0095424B"/>
    <w:rsid w:val="00954FED"/>
    <w:rsid w:val="00956B94"/>
    <w:rsid w:val="0096045A"/>
    <w:rsid w:val="00960538"/>
    <w:rsid w:val="00960618"/>
    <w:rsid w:val="009606A3"/>
    <w:rsid w:val="00961200"/>
    <w:rsid w:val="009614EB"/>
    <w:rsid w:val="00961688"/>
    <w:rsid w:val="00962259"/>
    <w:rsid w:val="00962D1F"/>
    <w:rsid w:val="009632C3"/>
    <w:rsid w:val="00964042"/>
    <w:rsid w:val="0096526B"/>
    <w:rsid w:val="00966023"/>
    <w:rsid w:val="00966094"/>
    <w:rsid w:val="00966626"/>
    <w:rsid w:val="00967127"/>
    <w:rsid w:val="00967575"/>
    <w:rsid w:val="00967BFB"/>
    <w:rsid w:val="00967F7A"/>
    <w:rsid w:val="009702BA"/>
    <w:rsid w:val="00970809"/>
    <w:rsid w:val="00970EBC"/>
    <w:rsid w:val="009716F3"/>
    <w:rsid w:val="00971A09"/>
    <w:rsid w:val="00971D44"/>
    <w:rsid w:val="009730A8"/>
    <w:rsid w:val="0097413A"/>
    <w:rsid w:val="0097413D"/>
    <w:rsid w:val="00974869"/>
    <w:rsid w:val="0097600D"/>
    <w:rsid w:val="009764F0"/>
    <w:rsid w:val="00976D35"/>
    <w:rsid w:val="00977C88"/>
    <w:rsid w:val="00980355"/>
    <w:rsid w:val="00980459"/>
    <w:rsid w:val="00980E5C"/>
    <w:rsid w:val="009812D5"/>
    <w:rsid w:val="00981D54"/>
    <w:rsid w:val="00982392"/>
    <w:rsid w:val="009828C2"/>
    <w:rsid w:val="00982E65"/>
    <w:rsid w:val="00983452"/>
    <w:rsid w:val="0098383E"/>
    <w:rsid w:val="00984E1D"/>
    <w:rsid w:val="00985564"/>
    <w:rsid w:val="00985A0D"/>
    <w:rsid w:val="00985B0B"/>
    <w:rsid w:val="00985D9E"/>
    <w:rsid w:val="00986255"/>
    <w:rsid w:val="00986339"/>
    <w:rsid w:val="009863D6"/>
    <w:rsid w:val="00986523"/>
    <w:rsid w:val="00986818"/>
    <w:rsid w:val="00986D73"/>
    <w:rsid w:val="00990FD4"/>
    <w:rsid w:val="00991091"/>
    <w:rsid w:val="00992517"/>
    <w:rsid w:val="009929D6"/>
    <w:rsid w:val="009933A3"/>
    <w:rsid w:val="00994399"/>
    <w:rsid w:val="00995FAF"/>
    <w:rsid w:val="009961E1"/>
    <w:rsid w:val="009A0B63"/>
    <w:rsid w:val="009A0BB9"/>
    <w:rsid w:val="009A0E81"/>
    <w:rsid w:val="009A10BA"/>
    <w:rsid w:val="009A18A8"/>
    <w:rsid w:val="009A47FA"/>
    <w:rsid w:val="009A52D5"/>
    <w:rsid w:val="009A6321"/>
    <w:rsid w:val="009A6F79"/>
    <w:rsid w:val="009B018C"/>
    <w:rsid w:val="009B1D8F"/>
    <w:rsid w:val="009B2392"/>
    <w:rsid w:val="009B3533"/>
    <w:rsid w:val="009B6661"/>
    <w:rsid w:val="009B6837"/>
    <w:rsid w:val="009B6F8C"/>
    <w:rsid w:val="009B7C2B"/>
    <w:rsid w:val="009C0D22"/>
    <w:rsid w:val="009C2F08"/>
    <w:rsid w:val="009C49D1"/>
    <w:rsid w:val="009C4D86"/>
    <w:rsid w:val="009C672A"/>
    <w:rsid w:val="009C7DC9"/>
    <w:rsid w:val="009D1217"/>
    <w:rsid w:val="009D3D3B"/>
    <w:rsid w:val="009D4855"/>
    <w:rsid w:val="009D76D2"/>
    <w:rsid w:val="009E03C7"/>
    <w:rsid w:val="009E2074"/>
    <w:rsid w:val="009E233C"/>
    <w:rsid w:val="009E2563"/>
    <w:rsid w:val="009E2B47"/>
    <w:rsid w:val="009E2DF6"/>
    <w:rsid w:val="009E4016"/>
    <w:rsid w:val="009E43FF"/>
    <w:rsid w:val="009E4CCB"/>
    <w:rsid w:val="009E561E"/>
    <w:rsid w:val="009E5856"/>
    <w:rsid w:val="009E651B"/>
    <w:rsid w:val="009E7294"/>
    <w:rsid w:val="009E7584"/>
    <w:rsid w:val="009F011D"/>
    <w:rsid w:val="009F0489"/>
    <w:rsid w:val="009F083E"/>
    <w:rsid w:val="009F08A7"/>
    <w:rsid w:val="009F1835"/>
    <w:rsid w:val="009F1D71"/>
    <w:rsid w:val="009F433A"/>
    <w:rsid w:val="009F500E"/>
    <w:rsid w:val="009F525E"/>
    <w:rsid w:val="009F6FB6"/>
    <w:rsid w:val="00A004DE"/>
    <w:rsid w:val="00A01AC1"/>
    <w:rsid w:val="00A01BA0"/>
    <w:rsid w:val="00A02F10"/>
    <w:rsid w:val="00A02FCC"/>
    <w:rsid w:val="00A03E59"/>
    <w:rsid w:val="00A0420D"/>
    <w:rsid w:val="00A0424F"/>
    <w:rsid w:val="00A042C1"/>
    <w:rsid w:val="00A04610"/>
    <w:rsid w:val="00A04975"/>
    <w:rsid w:val="00A04CDD"/>
    <w:rsid w:val="00A0625C"/>
    <w:rsid w:val="00A077A3"/>
    <w:rsid w:val="00A07A4C"/>
    <w:rsid w:val="00A10DCC"/>
    <w:rsid w:val="00A112C0"/>
    <w:rsid w:val="00A11AEB"/>
    <w:rsid w:val="00A12999"/>
    <w:rsid w:val="00A13C66"/>
    <w:rsid w:val="00A14F12"/>
    <w:rsid w:val="00A15E56"/>
    <w:rsid w:val="00A17E9D"/>
    <w:rsid w:val="00A21A60"/>
    <w:rsid w:val="00A23D7E"/>
    <w:rsid w:val="00A24980"/>
    <w:rsid w:val="00A24F8B"/>
    <w:rsid w:val="00A24FA4"/>
    <w:rsid w:val="00A25EDC"/>
    <w:rsid w:val="00A266A0"/>
    <w:rsid w:val="00A26C81"/>
    <w:rsid w:val="00A278C7"/>
    <w:rsid w:val="00A30D5F"/>
    <w:rsid w:val="00A31362"/>
    <w:rsid w:val="00A314AF"/>
    <w:rsid w:val="00A32536"/>
    <w:rsid w:val="00A3363D"/>
    <w:rsid w:val="00A338DB"/>
    <w:rsid w:val="00A35141"/>
    <w:rsid w:val="00A3523D"/>
    <w:rsid w:val="00A36813"/>
    <w:rsid w:val="00A369A7"/>
    <w:rsid w:val="00A36DB9"/>
    <w:rsid w:val="00A37E38"/>
    <w:rsid w:val="00A37EC1"/>
    <w:rsid w:val="00A40B30"/>
    <w:rsid w:val="00A41971"/>
    <w:rsid w:val="00A42086"/>
    <w:rsid w:val="00A42F9C"/>
    <w:rsid w:val="00A44886"/>
    <w:rsid w:val="00A44C1A"/>
    <w:rsid w:val="00A4609B"/>
    <w:rsid w:val="00A460AF"/>
    <w:rsid w:val="00A47055"/>
    <w:rsid w:val="00A471BB"/>
    <w:rsid w:val="00A471E2"/>
    <w:rsid w:val="00A477D0"/>
    <w:rsid w:val="00A47F01"/>
    <w:rsid w:val="00A51873"/>
    <w:rsid w:val="00A5310E"/>
    <w:rsid w:val="00A53418"/>
    <w:rsid w:val="00A558D4"/>
    <w:rsid w:val="00A56851"/>
    <w:rsid w:val="00A57980"/>
    <w:rsid w:val="00A57E73"/>
    <w:rsid w:val="00A6121B"/>
    <w:rsid w:val="00A634CD"/>
    <w:rsid w:val="00A639C8"/>
    <w:rsid w:val="00A658F3"/>
    <w:rsid w:val="00A65C77"/>
    <w:rsid w:val="00A66270"/>
    <w:rsid w:val="00A66B13"/>
    <w:rsid w:val="00A701AB"/>
    <w:rsid w:val="00A70863"/>
    <w:rsid w:val="00A711D0"/>
    <w:rsid w:val="00A71E06"/>
    <w:rsid w:val="00A72676"/>
    <w:rsid w:val="00A72E74"/>
    <w:rsid w:val="00A730A1"/>
    <w:rsid w:val="00A732DD"/>
    <w:rsid w:val="00A74A29"/>
    <w:rsid w:val="00A75B5A"/>
    <w:rsid w:val="00A75DAE"/>
    <w:rsid w:val="00A76025"/>
    <w:rsid w:val="00A76CD7"/>
    <w:rsid w:val="00A77AE2"/>
    <w:rsid w:val="00A77E12"/>
    <w:rsid w:val="00A80F77"/>
    <w:rsid w:val="00A81757"/>
    <w:rsid w:val="00A81D38"/>
    <w:rsid w:val="00A81D94"/>
    <w:rsid w:val="00A82039"/>
    <w:rsid w:val="00A82887"/>
    <w:rsid w:val="00A83866"/>
    <w:rsid w:val="00A84F98"/>
    <w:rsid w:val="00A85BFC"/>
    <w:rsid w:val="00A85F96"/>
    <w:rsid w:val="00A86C84"/>
    <w:rsid w:val="00A90312"/>
    <w:rsid w:val="00A9185C"/>
    <w:rsid w:val="00A921D7"/>
    <w:rsid w:val="00A92326"/>
    <w:rsid w:val="00A9271A"/>
    <w:rsid w:val="00A933FB"/>
    <w:rsid w:val="00A93DEB"/>
    <w:rsid w:val="00A945C9"/>
    <w:rsid w:val="00A9471C"/>
    <w:rsid w:val="00A95BB0"/>
    <w:rsid w:val="00A96555"/>
    <w:rsid w:val="00A971E1"/>
    <w:rsid w:val="00A9733F"/>
    <w:rsid w:val="00AA0248"/>
    <w:rsid w:val="00AA0932"/>
    <w:rsid w:val="00AA09A7"/>
    <w:rsid w:val="00AA28F7"/>
    <w:rsid w:val="00AA301D"/>
    <w:rsid w:val="00AA36DA"/>
    <w:rsid w:val="00AA387C"/>
    <w:rsid w:val="00AA389A"/>
    <w:rsid w:val="00AA45F7"/>
    <w:rsid w:val="00AA4B55"/>
    <w:rsid w:val="00AA5324"/>
    <w:rsid w:val="00AA589F"/>
    <w:rsid w:val="00AA5B66"/>
    <w:rsid w:val="00AB12C1"/>
    <w:rsid w:val="00AB24C3"/>
    <w:rsid w:val="00AB2840"/>
    <w:rsid w:val="00AB339D"/>
    <w:rsid w:val="00AB4AA1"/>
    <w:rsid w:val="00AB4EDC"/>
    <w:rsid w:val="00AB7653"/>
    <w:rsid w:val="00AB7BBC"/>
    <w:rsid w:val="00AB7E77"/>
    <w:rsid w:val="00AC1561"/>
    <w:rsid w:val="00AC16E0"/>
    <w:rsid w:val="00AC19BC"/>
    <w:rsid w:val="00AC1CCA"/>
    <w:rsid w:val="00AC2787"/>
    <w:rsid w:val="00AC36C1"/>
    <w:rsid w:val="00AC7260"/>
    <w:rsid w:val="00AC739B"/>
    <w:rsid w:val="00AD0A9C"/>
    <w:rsid w:val="00AD1733"/>
    <w:rsid w:val="00AD1841"/>
    <w:rsid w:val="00AD3D63"/>
    <w:rsid w:val="00AD40E9"/>
    <w:rsid w:val="00AD4878"/>
    <w:rsid w:val="00AD5AE1"/>
    <w:rsid w:val="00AD5B70"/>
    <w:rsid w:val="00AD612A"/>
    <w:rsid w:val="00AD656C"/>
    <w:rsid w:val="00AD6AEA"/>
    <w:rsid w:val="00AD75BE"/>
    <w:rsid w:val="00AE13CA"/>
    <w:rsid w:val="00AE1C7A"/>
    <w:rsid w:val="00AE1D9F"/>
    <w:rsid w:val="00AE1DB8"/>
    <w:rsid w:val="00AE2682"/>
    <w:rsid w:val="00AE2B14"/>
    <w:rsid w:val="00AE47CD"/>
    <w:rsid w:val="00AE5430"/>
    <w:rsid w:val="00AE56AC"/>
    <w:rsid w:val="00AE5736"/>
    <w:rsid w:val="00AE61E4"/>
    <w:rsid w:val="00AE6B79"/>
    <w:rsid w:val="00AE7BF3"/>
    <w:rsid w:val="00AF1066"/>
    <w:rsid w:val="00AF12AA"/>
    <w:rsid w:val="00AF167E"/>
    <w:rsid w:val="00AF1AAF"/>
    <w:rsid w:val="00AF2103"/>
    <w:rsid w:val="00AF34E6"/>
    <w:rsid w:val="00AF3D8E"/>
    <w:rsid w:val="00AF4DD0"/>
    <w:rsid w:val="00AF50E3"/>
    <w:rsid w:val="00AF579F"/>
    <w:rsid w:val="00AF5894"/>
    <w:rsid w:val="00AF6D88"/>
    <w:rsid w:val="00AF6E09"/>
    <w:rsid w:val="00AF7312"/>
    <w:rsid w:val="00AF7BA5"/>
    <w:rsid w:val="00B0004B"/>
    <w:rsid w:val="00B00CB8"/>
    <w:rsid w:val="00B00F3A"/>
    <w:rsid w:val="00B01B45"/>
    <w:rsid w:val="00B02C93"/>
    <w:rsid w:val="00B03427"/>
    <w:rsid w:val="00B03CFC"/>
    <w:rsid w:val="00B03F42"/>
    <w:rsid w:val="00B0535F"/>
    <w:rsid w:val="00B109FC"/>
    <w:rsid w:val="00B11C5C"/>
    <w:rsid w:val="00B12F38"/>
    <w:rsid w:val="00B13081"/>
    <w:rsid w:val="00B136F5"/>
    <w:rsid w:val="00B1476B"/>
    <w:rsid w:val="00B1628B"/>
    <w:rsid w:val="00B1631C"/>
    <w:rsid w:val="00B16373"/>
    <w:rsid w:val="00B170EE"/>
    <w:rsid w:val="00B17405"/>
    <w:rsid w:val="00B2073C"/>
    <w:rsid w:val="00B235DC"/>
    <w:rsid w:val="00B24625"/>
    <w:rsid w:val="00B25C3C"/>
    <w:rsid w:val="00B2768C"/>
    <w:rsid w:val="00B279BA"/>
    <w:rsid w:val="00B279BE"/>
    <w:rsid w:val="00B3041C"/>
    <w:rsid w:val="00B305EB"/>
    <w:rsid w:val="00B31368"/>
    <w:rsid w:val="00B3177D"/>
    <w:rsid w:val="00B32079"/>
    <w:rsid w:val="00B32431"/>
    <w:rsid w:val="00B327C7"/>
    <w:rsid w:val="00B32EC6"/>
    <w:rsid w:val="00B34527"/>
    <w:rsid w:val="00B356FE"/>
    <w:rsid w:val="00B36290"/>
    <w:rsid w:val="00B3654A"/>
    <w:rsid w:val="00B36EDC"/>
    <w:rsid w:val="00B378FC"/>
    <w:rsid w:val="00B3796C"/>
    <w:rsid w:val="00B40EAD"/>
    <w:rsid w:val="00B42693"/>
    <w:rsid w:val="00B42F86"/>
    <w:rsid w:val="00B43CD2"/>
    <w:rsid w:val="00B43D1D"/>
    <w:rsid w:val="00B43E96"/>
    <w:rsid w:val="00B45202"/>
    <w:rsid w:val="00B45908"/>
    <w:rsid w:val="00B46291"/>
    <w:rsid w:val="00B46CB6"/>
    <w:rsid w:val="00B47E3B"/>
    <w:rsid w:val="00B501B9"/>
    <w:rsid w:val="00B507F7"/>
    <w:rsid w:val="00B510F7"/>
    <w:rsid w:val="00B518E2"/>
    <w:rsid w:val="00B518EB"/>
    <w:rsid w:val="00B51C0C"/>
    <w:rsid w:val="00B51D88"/>
    <w:rsid w:val="00B52855"/>
    <w:rsid w:val="00B5305C"/>
    <w:rsid w:val="00B53E22"/>
    <w:rsid w:val="00B553DD"/>
    <w:rsid w:val="00B56156"/>
    <w:rsid w:val="00B56371"/>
    <w:rsid w:val="00B57F63"/>
    <w:rsid w:val="00B602A0"/>
    <w:rsid w:val="00B608D1"/>
    <w:rsid w:val="00B608E3"/>
    <w:rsid w:val="00B619EC"/>
    <w:rsid w:val="00B63BE5"/>
    <w:rsid w:val="00B641E6"/>
    <w:rsid w:val="00B643C7"/>
    <w:rsid w:val="00B644E1"/>
    <w:rsid w:val="00B65577"/>
    <w:rsid w:val="00B6650B"/>
    <w:rsid w:val="00B66E21"/>
    <w:rsid w:val="00B66F8C"/>
    <w:rsid w:val="00B673A8"/>
    <w:rsid w:val="00B67434"/>
    <w:rsid w:val="00B70DDB"/>
    <w:rsid w:val="00B7290B"/>
    <w:rsid w:val="00B73095"/>
    <w:rsid w:val="00B743E4"/>
    <w:rsid w:val="00B76F1F"/>
    <w:rsid w:val="00B77768"/>
    <w:rsid w:val="00B81815"/>
    <w:rsid w:val="00B8185E"/>
    <w:rsid w:val="00B81A8E"/>
    <w:rsid w:val="00B821AB"/>
    <w:rsid w:val="00B837AC"/>
    <w:rsid w:val="00B84592"/>
    <w:rsid w:val="00B85171"/>
    <w:rsid w:val="00B860CC"/>
    <w:rsid w:val="00B86784"/>
    <w:rsid w:val="00B9049C"/>
    <w:rsid w:val="00B9055B"/>
    <w:rsid w:val="00B9085C"/>
    <w:rsid w:val="00B914AF"/>
    <w:rsid w:val="00B91708"/>
    <w:rsid w:val="00B91C03"/>
    <w:rsid w:val="00B91D40"/>
    <w:rsid w:val="00B91D86"/>
    <w:rsid w:val="00B9280A"/>
    <w:rsid w:val="00B931FC"/>
    <w:rsid w:val="00B9364B"/>
    <w:rsid w:val="00B93698"/>
    <w:rsid w:val="00B957D2"/>
    <w:rsid w:val="00B96023"/>
    <w:rsid w:val="00B96642"/>
    <w:rsid w:val="00BA0282"/>
    <w:rsid w:val="00BA1558"/>
    <w:rsid w:val="00BA1DC7"/>
    <w:rsid w:val="00BA1EBE"/>
    <w:rsid w:val="00BA2070"/>
    <w:rsid w:val="00BA41AD"/>
    <w:rsid w:val="00BA4532"/>
    <w:rsid w:val="00BA4AC8"/>
    <w:rsid w:val="00BA616F"/>
    <w:rsid w:val="00BA6AC0"/>
    <w:rsid w:val="00BA74AC"/>
    <w:rsid w:val="00BA7A02"/>
    <w:rsid w:val="00BB089A"/>
    <w:rsid w:val="00BB0AAA"/>
    <w:rsid w:val="00BB0D70"/>
    <w:rsid w:val="00BB1AB9"/>
    <w:rsid w:val="00BB1D8B"/>
    <w:rsid w:val="00BB1F19"/>
    <w:rsid w:val="00BB2D25"/>
    <w:rsid w:val="00BB35FA"/>
    <w:rsid w:val="00BB39DE"/>
    <w:rsid w:val="00BB3B3E"/>
    <w:rsid w:val="00BB3CDD"/>
    <w:rsid w:val="00BB415C"/>
    <w:rsid w:val="00BB5FD6"/>
    <w:rsid w:val="00BB7225"/>
    <w:rsid w:val="00BB7A29"/>
    <w:rsid w:val="00BC0676"/>
    <w:rsid w:val="00BC277E"/>
    <w:rsid w:val="00BC2A4E"/>
    <w:rsid w:val="00BC4AF6"/>
    <w:rsid w:val="00BC5423"/>
    <w:rsid w:val="00BC5F94"/>
    <w:rsid w:val="00BC7814"/>
    <w:rsid w:val="00BC78FF"/>
    <w:rsid w:val="00BD036F"/>
    <w:rsid w:val="00BD0BC8"/>
    <w:rsid w:val="00BD0DEB"/>
    <w:rsid w:val="00BD1DD3"/>
    <w:rsid w:val="00BD203C"/>
    <w:rsid w:val="00BD2473"/>
    <w:rsid w:val="00BD2717"/>
    <w:rsid w:val="00BD4B95"/>
    <w:rsid w:val="00BD4DF9"/>
    <w:rsid w:val="00BD5B24"/>
    <w:rsid w:val="00BD6013"/>
    <w:rsid w:val="00BD6171"/>
    <w:rsid w:val="00BE09F5"/>
    <w:rsid w:val="00BE2232"/>
    <w:rsid w:val="00BE2B1E"/>
    <w:rsid w:val="00BE3488"/>
    <w:rsid w:val="00BE36C1"/>
    <w:rsid w:val="00BE3EED"/>
    <w:rsid w:val="00BE4BDB"/>
    <w:rsid w:val="00BE51FB"/>
    <w:rsid w:val="00BE5ADE"/>
    <w:rsid w:val="00BE6509"/>
    <w:rsid w:val="00BE6581"/>
    <w:rsid w:val="00BE6809"/>
    <w:rsid w:val="00BE6D30"/>
    <w:rsid w:val="00BE7921"/>
    <w:rsid w:val="00BE7C5B"/>
    <w:rsid w:val="00BF022E"/>
    <w:rsid w:val="00BF067A"/>
    <w:rsid w:val="00BF1BD1"/>
    <w:rsid w:val="00BF48E8"/>
    <w:rsid w:val="00BF63D9"/>
    <w:rsid w:val="00BF6BB8"/>
    <w:rsid w:val="00BF6C30"/>
    <w:rsid w:val="00BF7917"/>
    <w:rsid w:val="00BF7D73"/>
    <w:rsid w:val="00BF7E49"/>
    <w:rsid w:val="00BFEBC8"/>
    <w:rsid w:val="00C0103D"/>
    <w:rsid w:val="00C01259"/>
    <w:rsid w:val="00C0291D"/>
    <w:rsid w:val="00C02D88"/>
    <w:rsid w:val="00C02F45"/>
    <w:rsid w:val="00C035C7"/>
    <w:rsid w:val="00C03ECF"/>
    <w:rsid w:val="00C041D2"/>
    <w:rsid w:val="00C05376"/>
    <w:rsid w:val="00C0598C"/>
    <w:rsid w:val="00C07E6E"/>
    <w:rsid w:val="00C107C3"/>
    <w:rsid w:val="00C11595"/>
    <w:rsid w:val="00C11CE7"/>
    <w:rsid w:val="00C1281D"/>
    <w:rsid w:val="00C1282A"/>
    <w:rsid w:val="00C13918"/>
    <w:rsid w:val="00C15614"/>
    <w:rsid w:val="00C16BCD"/>
    <w:rsid w:val="00C16DE0"/>
    <w:rsid w:val="00C17A9C"/>
    <w:rsid w:val="00C20695"/>
    <w:rsid w:val="00C21571"/>
    <w:rsid w:val="00C2399D"/>
    <w:rsid w:val="00C23A4D"/>
    <w:rsid w:val="00C23A77"/>
    <w:rsid w:val="00C2404D"/>
    <w:rsid w:val="00C30FA0"/>
    <w:rsid w:val="00C32221"/>
    <w:rsid w:val="00C32488"/>
    <w:rsid w:val="00C328B6"/>
    <w:rsid w:val="00C340AA"/>
    <w:rsid w:val="00C345B2"/>
    <w:rsid w:val="00C35404"/>
    <w:rsid w:val="00C36159"/>
    <w:rsid w:val="00C361BC"/>
    <w:rsid w:val="00C40B9A"/>
    <w:rsid w:val="00C42552"/>
    <w:rsid w:val="00C42951"/>
    <w:rsid w:val="00C433E9"/>
    <w:rsid w:val="00C43700"/>
    <w:rsid w:val="00C43AA3"/>
    <w:rsid w:val="00C44737"/>
    <w:rsid w:val="00C44D58"/>
    <w:rsid w:val="00C45072"/>
    <w:rsid w:val="00C45889"/>
    <w:rsid w:val="00C45E77"/>
    <w:rsid w:val="00C46461"/>
    <w:rsid w:val="00C4737F"/>
    <w:rsid w:val="00C4787B"/>
    <w:rsid w:val="00C47CE8"/>
    <w:rsid w:val="00C47F7E"/>
    <w:rsid w:val="00C50381"/>
    <w:rsid w:val="00C50DFF"/>
    <w:rsid w:val="00C52BDC"/>
    <w:rsid w:val="00C5304E"/>
    <w:rsid w:val="00C5322C"/>
    <w:rsid w:val="00C53494"/>
    <w:rsid w:val="00C53B79"/>
    <w:rsid w:val="00C53D9C"/>
    <w:rsid w:val="00C53F44"/>
    <w:rsid w:val="00C54549"/>
    <w:rsid w:val="00C54D4A"/>
    <w:rsid w:val="00C54EE2"/>
    <w:rsid w:val="00C5570A"/>
    <w:rsid w:val="00C55A92"/>
    <w:rsid w:val="00C55C80"/>
    <w:rsid w:val="00C56088"/>
    <w:rsid w:val="00C60564"/>
    <w:rsid w:val="00C6124D"/>
    <w:rsid w:val="00C6128D"/>
    <w:rsid w:val="00C647D9"/>
    <w:rsid w:val="00C64C68"/>
    <w:rsid w:val="00C6635F"/>
    <w:rsid w:val="00C66DE9"/>
    <w:rsid w:val="00C70649"/>
    <w:rsid w:val="00C70EA3"/>
    <w:rsid w:val="00C71418"/>
    <w:rsid w:val="00C72187"/>
    <w:rsid w:val="00C73A50"/>
    <w:rsid w:val="00C740CE"/>
    <w:rsid w:val="00C74EB0"/>
    <w:rsid w:val="00C75BFB"/>
    <w:rsid w:val="00C7625D"/>
    <w:rsid w:val="00C8055E"/>
    <w:rsid w:val="00C80C35"/>
    <w:rsid w:val="00C82056"/>
    <w:rsid w:val="00C82688"/>
    <w:rsid w:val="00C82B2C"/>
    <w:rsid w:val="00C83087"/>
    <w:rsid w:val="00C8334B"/>
    <w:rsid w:val="00C834EE"/>
    <w:rsid w:val="00C83878"/>
    <w:rsid w:val="00C83A12"/>
    <w:rsid w:val="00C857AA"/>
    <w:rsid w:val="00C8646B"/>
    <w:rsid w:val="00C866DC"/>
    <w:rsid w:val="00C879A2"/>
    <w:rsid w:val="00C90051"/>
    <w:rsid w:val="00C91C26"/>
    <w:rsid w:val="00C9219D"/>
    <w:rsid w:val="00C929B6"/>
    <w:rsid w:val="00C92F25"/>
    <w:rsid w:val="00C947E4"/>
    <w:rsid w:val="00C94B68"/>
    <w:rsid w:val="00C958C2"/>
    <w:rsid w:val="00C95AF6"/>
    <w:rsid w:val="00C95C6E"/>
    <w:rsid w:val="00C9666A"/>
    <w:rsid w:val="00C97198"/>
    <w:rsid w:val="00C97AF7"/>
    <w:rsid w:val="00CA080D"/>
    <w:rsid w:val="00CA0A7C"/>
    <w:rsid w:val="00CA259F"/>
    <w:rsid w:val="00CA25E2"/>
    <w:rsid w:val="00CA4BE9"/>
    <w:rsid w:val="00CA4FDE"/>
    <w:rsid w:val="00CA6546"/>
    <w:rsid w:val="00CA6C1F"/>
    <w:rsid w:val="00CA76DB"/>
    <w:rsid w:val="00CB25E9"/>
    <w:rsid w:val="00CB38B6"/>
    <w:rsid w:val="00CB49F1"/>
    <w:rsid w:val="00CB4E53"/>
    <w:rsid w:val="00CB5048"/>
    <w:rsid w:val="00CB50E9"/>
    <w:rsid w:val="00CB5684"/>
    <w:rsid w:val="00CB7056"/>
    <w:rsid w:val="00CB7E39"/>
    <w:rsid w:val="00CC07D3"/>
    <w:rsid w:val="00CC2BA4"/>
    <w:rsid w:val="00CC4BDE"/>
    <w:rsid w:val="00CC5E76"/>
    <w:rsid w:val="00CC7A6E"/>
    <w:rsid w:val="00CD03AC"/>
    <w:rsid w:val="00CD0FE3"/>
    <w:rsid w:val="00CD20A8"/>
    <w:rsid w:val="00CD35F3"/>
    <w:rsid w:val="00CD5333"/>
    <w:rsid w:val="00CD6B7D"/>
    <w:rsid w:val="00CD75BD"/>
    <w:rsid w:val="00CD7F54"/>
    <w:rsid w:val="00CE13C6"/>
    <w:rsid w:val="00CE1C3E"/>
    <w:rsid w:val="00CE1CEF"/>
    <w:rsid w:val="00CE1F96"/>
    <w:rsid w:val="00CE20CF"/>
    <w:rsid w:val="00CE22B6"/>
    <w:rsid w:val="00CE2502"/>
    <w:rsid w:val="00CE38D4"/>
    <w:rsid w:val="00CE3A16"/>
    <w:rsid w:val="00CE3B2A"/>
    <w:rsid w:val="00CE3F21"/>
    <w:rsid w:val="00CE57F6"/>
    <w:rsid w:val="00CE599A"/>
    <w:rsid w:val="00CE5CC5"/>
    <w:rsid w:val="00CE6CCF"/>
    <w:rsid w:val="00CE72EE"/>
    <w:rsid w:val="00CE741C"/>
    <w:rsid w:val="00CE75F3"/>
    <w:rsid w:val="00CF01B4"/>
    <w:rsid w:val="00CF0243"/>
    <w:rsid w:val="00CF0896"/>
    <w:rsid w:val="00CF0D44"/>
    <w:rsid w:val="00CF12DE"/>
    <w:rsid w:val="00CF32EA"/>
    <w:rsid w:val="00CF3485"/>
    <w:rsid w:val="00CF3FC4"/>
    <w:rsid w:val="00CF4856"/>
    <w:rsid w:val="00CF58C8"/>
    <w:rsid w:val="00CF627D"/>
    <w:rsid w:val="00CF6B2C"/>
    <w:rsid w:val="00CF7343"/>
    <w:rsid w:val="00D00022"/>
    <w:rsid w:val="00D004C9"/>
    <w:rsid w:val="00D016EF"/>
    <w:rsid w:val="00D02341"/>
    <w:rsid w:val="00D02BFE"/>
    <w:rsid w:val="00D042AE"/>
    <w:rsid w:val="00D05351"/>
    <w:rsid w:val="00D058DF"/>
    <w:rsid w:val="00D05F76"/>
    <w:rsid w:val="00D06270"/>
    <w:rsid w:val="00D0782A"/>
    <w:rsid w:val="00D07975"/>
    <w:rsid w:val="00D10AB9"/>
    <w:rsid w:val="00D10ACD"/>
    <w:rsid w:val="00D10D3A"/>
    <w:rsid w:val="00D11895"/>
    <w:rsid w:val="00D12D57"/>
    <w:rsid w:val="00D138DD"/>
    <w:rsid w:val="00D14E74"/>
    <w:rsid w:val="00D15298"/>
    <w:rsid w:val="00D156DE"/>
    <w:rsid w:val="00D15AA6"/>
    <w:rsid w:val="00D1762A"/>
    <w:rsid w:val="00D17BDD"/>
    <w:rsid w:val="00D17D76"/>
    <w:rsid w:val="00D20179"/>
    <w:rsid w:val="00D213EE"/>
    <w:rsid w:val="00D2302C"/>
    <w:rsid w:val="00D2363A"/>
    <w:rsid w:val="00D24640"/>
    <w:rsid w:val="00D24916"/>
    <w:rsid w:val="00D25EFF"/>
    <w:rsid w:val="00D2625C"/>
    <w:rsid w:val="00D27759"/>
    <w:rsid w:val="00D31EF8"/>
    <w:rsid w:val="00D31F16"/>
    <w:rsid w:val="00D33DF8"/>
    <w:rsid w:val="00D3505E"/>
    <w:rsid w:val="00D352DE"/>
    <w:rsid w:val="00D35C64"/>
    <w:rsid w:val="00D36CE5"/>
    <w:rsid w:val="00D373AC"/>
    <w:rsid w:val="00D4041C"/>
    <w:rsid w:val="00D410B9"/>
    <w:rsid w:val="00D4158A"/>
    <w:rsid w:val="00D421FA"/>
    <w:rsid w:val="00D42C1F"/>
    <w:rsid w:val="00D43CB6"/>
    <w:rsid w:val="00D4406D"/>
    <w:rsid w:val="00D440F2"/>
    <w:rsid w:val="00D451C1"/>
    <w:rsid w:val="00D451C3"/>
    <w:rsid w:val="00D45CDC"/>
    <w:rsid w:val="00D46497"/>
    <w:rsid w:val="00D47FF3"/>
    <w:rsid w:val="00D50C50"/>
    <w:rsid w:val="00D51635"/>
    <w:rsid w:val="00D54052"/>
    <w:rsid w:val="00D54242"/>
    <w:rsid w:val="00D545DB"/>
    <w:rsid w:val="00D54E17"/>
    <w:rsid w:val="00D555BD"/>
    <w:rsid w:val="00D56E93"/>
    <w:rsid w:val="00D57D01"/>
    <w:rsid w:val="00D57F15"/>
    <w:rsid w:val="00D600D6"/>
    <w:rsid w:val="00D60EEF"/>
    <w:rsid w:val="00D61778"/>
    <w:rsid w:val="00D630AC"/>
    <w:rsid w:val="00D648C5"/>
    <w:rsid w:val="00D64AC7"/>
    <w:rsid w:val="00D65284"/>
    <w:rsid w:val="00D656D2"/>
    <w:rsid w:val="00D656E8"/>
    <w:rsid w:val="00D658FB"/>
    <w:rsid w:val="00D66442"/>
    <w:rsid w:val="00D6690B"/>
    <w:rsid w:val="00D66A3B"/>
    <w:rsid w:val="00D66E81"/>
    <w:rsid w:val="00D6772B"/>
    <w:rsid w:val="00D701E5"/>
    <w:rsid w:val="00D7095C"/>
    <w:rsid w:val="00D70F5F"/>
    <w:rsid w:val="00D7176E"/>
    <w:rsid w:val="00D7182F"/>
    <w:rsid w:val="00D71830"/>
    <w:rsid w:val="00D721BB"/>
    <w:rsid w:val="00D72F82"/>
    <w:rsid w:val="00D7483B"/>
    <w:rsid w:val="00D74975"/>
    <w:rsid w:val="00D749F2"/>
    <w:rsid w:val="00D74C97"/>
    <w:rsid w:val="00D75FFF"/>
    <w:rsid w:val="00D76DA8"/>
    <w:rsid w:val="00D80123"/>
    <w:rsid w:val="00D8119C"/>
    <w:rsid w:val="00D8143D"/>
    <w:rsid w:val="00D82152"/>
    <w:rsid w:val="00D82C36"/>
    <w:rsid w:val="00D83C8D"/>
    <w:rsid w:val="00D85742"/>
    <w:rsid w:val="00D864CF"/>
    <w:rsid w:val="00D86AA3"/>
    <w:rsid w:val="00D87028"/>
    <w:rsid w:val="00D90819"/>
    <w:rsid w:val="00D909F1"/>
    <w:rsid w:val="00D90F7B"/>
    <w:rsid w:val="00D91635"/>
    <w:rsid w:val="00D921B3"/>
    <w:rsid w:val="00D92686"/>
    <w:rsid w:val="00D92FC1"/>
    <w:rsid w:val="00D92FF7"/>
    <w:rsid w:val="00D935E0"/>
    <w:rsid w:val="00D93A22"/>
    <w:rsid w:val="00D93BF1"/>
    <w:rsid w:val="00D93DF2"/>
    <w:rsid w:val="00D94791"/>
    <w:rsid w:val="00D94B00"/>
    <w:rsid w:val="00D954F0"/>
    <w:rsid w:val="00D9557F"/>
    <w:rsid w:val="00D95A40"/>
    <w:rsid w:val="00D963E6"/>
    <w:rsid w:val="00D9663B"/>
    <w:rsid w:val="00DA1157"/>
    <w:rsid w:val="00DA1470"/>
    <w:rsid w:val="00DA2817"/>
    <w:rsid w:val="00DA32CE"/>
    <w:rsid w:val="00DA3C50"/>
    <w:rsid w:val="00DA5AED"/>
    <w:rsid w:val="00DA63A5"/>
    <w:rsid w:val="00DA6C3C"/>
    <w:rsid w:val="00DA6D87"/>
    <w:rsid w:val="00DA6F32"/>
    <w:rsid w:val="00DA70B5"/>
    <w:rsid w:val="00DB0D00"/>
    <w:rsid w:val="00DB10A7"/>
    <w:rsid w:val="00DB1332"/>
    <w:rsid w:val="00DB1C49"/>
    <w:rsid w:val="00DB250B"/>
    <w:rsid w:val="00DB3D72"/>
    <w:rsid w:val="00DB44E9"/>
    <w:rsid w:val="00DB5429"/>
    <w:rsid w:val="00DB63BE"/>
    <w:rsid w:val="00DB65EB"/>
    <w:rsid w:val="00DB6D6F"/>
    <w:rsid w:val="00DB7A93"/>
    <w:rsid w:val="00DB7D99"/>
    <w:rsid w:val="00DB7EF3"/>
    <w:rsid w:val="00DC0E07"/>
    <w:rsid w:val="00DC1D85"/>
    <w:rsid w:val="00DC1EE0"/>
    <w:rsid w:val="00DC2362"/>
    <w:rsid w:val="00DC3B77"/>
    <w:rsid w:val="00DC50A7"/>
    <w:rsid w:val="00DC560F"/>
    <w:rsid w:val="00DC5BC5"/>
    <w:rsid w:val="00DC6BA5"/>
    <w:rsid w:val="00DC73FB"/>
    <w:rsid w:val="00DD171D"/>
    <w:rsid w:val="00DD2000"/>
    <w:rsid w:val="00DD234C"/>
    <w:rsid w:val="00DD2B70"/>
    <w:rsid w:val="00DD2BB2"/>
    <w:rsid w:val="00DD2D35"/>
    <w:rsid w:val="00DD2EC5"/>
    <w:rsid w:val="00DD306F"/>
    <w:rsid w:val="00DD3078"/>
    <w:rsid w:val="00DD3345"/>
    <w:rsid w:val="00DD37F9"/>
    <w:rsid w:val="00DD3B1F"/>
    <w:rsid w:val="00DD4C21"/>
    <w:rsid w:val="00DD5506"/>
    <w:rsid w:val="00DD5D52"/>
    <w:rsid w:val="00DD61FE"/>
    <w:rsid w:val="00DD642E"/>
    <w:rsid w:val="00DD6E83"/>
    <w:rsid w:val="00DD73A3"/>
    <w:rsid w:val="00DD78A5"/>
    <w:rsid w:val="00DD795D"/>
    <w:rsid w:val="00DE0E4B"/>
    <w:rsid w:val="00DE1096"/>
    <w:rsid w:val="00DE1941"/>
    <w:rsid w:val="00DE2BF8"/>
    <w:rsid w:val="00DE3EA1"/>
    <w:rsid w:val="00DE444A"/>
    <w:rsid w:val="00DE461A"/>
    <w:rsid w:val="00DE4774"/>
    <w:rsid w:val="00DE4F41"/>
    <w:rsid w:val="00DE5534"/>
    <w:rsid w:val="00DE59A1"/>
    <w:rsid w:val="00DE6300"/>
    <w:rsid w:val="00DE6C11"/>
    <w:rsid w:val="00DE719B"/>
    <w:rsid w:val="00DE7FBA"/>
    <w:rsid w:val="00DF0C39"/>
    <w:rsid w:val="00DF1B2B"/>
    <w:rsid w:val="00DF2233"/>
    <w:rsid w:val="00DF253B"/>
    <w:rsid w:val="00DF29E7"/>
    <w:rsid w:val="00DF2A63"/>
    <w:rsid w:val="00DF2E21"/>
    <w:rsid w:val="00DF307A"/>
    <w:rsid w:val="00DF31A7"/>
    <w:rsid w:val="00DF4829"/>
    <w:rsid w:val="00DF5AC4"/>
    <w:rsid w:val="00DF656D"/>
    <w:rsid w:val="00DF6851"/>
    <w:rsid w:val="00DF7216"/>
    <w:rsid w:val="00E005B5"/>
    <w:rsid w:val="00E00E74"/>
    <w:rsid w:val="00E01FA8"/>
    <w:rsid w:val="00E02A2D"/>
    <w:rsid w:val="00E037C8"/>
    <w:rsid w:val="00E0384A"/>
    <w:rsid w:val="00E038EA"/>
    <w:rsid w:val="00E05519"/>
    <w:rsid w:val="00E070CB"/>
    <w:rsid w:val="00E0752E"/>
    <w:rsid w:val="00E1029F"/>
    <w:rsid w:val="00E110DB"/>
    <w:rsid w:val="00E11322"/>
    <w:rsid w:val="00E13312"/>
    <w:rsid w:val="00E14D7E"/>
    <w:rsid w:val="00E156C7"/>
    <w:rsid w:val="00E15979"/>
    <w:rsid w:val="00E172B1"/>
    <w:rsid w:val="00E20752"/>
    <w:rsid w:val="00E21447"/>
    <w:rsid w:val="00E219E0"/>
    <w:rsid w:val="00E225BC"/>
    <w:rsid w:val="00E22E84"/>
    <w:rsid w:val="00E2363D"/>
    <w:rsid w:val="00E236E9"/>
    <w:rsid w:val="00E246FE"/>
    <w:rsid w:val="00E249BD"/>
    <w:rsid w:val="00E25268"/>
    <w:rsid w:val="00E252C2"/>
    <w:rsid w:val="00E254C8"/>
    <w:rsid w:val="00E25BB0"/>
    <w:rsid w:val="00E25D83"/>
    <w:rsid w:val="00E25F1C"/>
    <w:rsid w:val="00E26638"/>
    <w:rsid w:val="00E27181"/>
    <w:rsid w:val="00E303CB"/>
    <w:rsid w:val="00E3120C"/>
    <w:rsid w:val="00E319FE"/>
    <w:rsid w:val="00E3252E"/>
    <w:rsid w:val="00E32BC6"/>
    <w:rsid w:val="00E346E4"/>
    <w:rsid w:val="00E348C4"/>
    <w:rsid w:val="00E35F92"/>
    <w:rsid w:val="00E366B5"/>
    <w:rsid w:val="00E371F5"/>
    <w:rsid w:val="00E374F3"/>
    <w:rsid w:val="00E37915"/>
    <w:rsid w:val="00E37B12"/>
    <w:rsid w:val="00E37C66"/>
    <w:rsid w:val="00E415FF"/>
    <w:rsid w:val="00E4160E"/>
    <w:rsid w:val="00E416F9"/>
    <w:rsid w:val="00E427ED"/>
    <w:rsid w:val="00E42B46"/>
    <w:rsid w:val="00E4302B"/>
    <w:rsid w:val="00E43677"/>
    <w:rsid w:val="00E442DA"/>
    <w:rsid w:val="00E44ABD"/>
    <w:rsid w:val="00E4565C"/>
    <w:rsid w:val="00E45E90"/>
    <w:rsid w:val="00E4612F"/>
    <w:rsid w:val="00E4618E"/>
    <w:rsid w:val="00E46578"/>
    <w:rsid w:val="00E47F2C"/>
    <w:rsid w:val="00E50112"/>
    <w:rsid w:val="00E50990"/>
    <w:rsid w:val="00E50BE0"/>
    <w:rsid w:val="00E524B6"/>
    <w:rsid w:val="00E542EF"/>
    <w:rsid w:val="00E54381"/>
    <w:rsid w:val="00E552AA"/>
    <w:rsid w:val="00E553B7"/>
    <w:rsid w:val="00E560AC"/>
    <w:rsid w:val="00E57FAD"/>
    <w:rsid w:val="00E60D74"/>
    <w:rsid w:val="00E62D0B"/>
    <w:rsid w:val="00E6303D"/>
    <w:rsid w:val="00E6309D"/>
    <w:rsid w:val="00E64CF2"/>
    <w:rsid w:val="00E65285"/>
    <w:rsid w:val="00E65FE8"/>
    <w:rsid w:val="00E65FED"/>
    <w:rsid w:val="00E67673"/>
    <w:rsid w:val="00E707C7"/>
    <w:rsid w:val="00E7114D"/>
    <w:rsid w:val="00E72DFB"/>
    <w:rsid w:val="00E73B43"/>
    <w:rsid w:val="00E74B88"/>
    <w:rsid w:val="00E7619F"/>
    <w:rsid w:val="00E7703C"/>
    <w:rsid w:val="00E77FA9"/>
    <w:rsid w:val="00E82CCA"/>
    <w:rsid w:val="00E8354F"/>
    <w:rsid w:val="00E83D58"/>
    <w:rsid w:val="00E8549D"/>
    <w:rsid w:val="00E8624D"/>
    <w:rsid w:val="00E86BDF"/>
    <w:rsid w:val="00E86D15"/>
    <w:rsid w:val="00E87651"/>
    <w:rsid w:val="00E90083"/>
    <w:rsid w:val="00E91FE3"/>
    <w:rsid w:val="00E92A5C"/>
    <w:rsid w:val="00E93416"/>
    <w:rsid w:val="00E93763"/>
    <w:rsid w:val="00E954BF"/>
    <w:rsid w:val="00E954E8"/>
    <w:rsid w:val="00E95920"/>
    <w:rsid w:val="00E9671C"/>
    <w:rsid w:val="00E971AA"/>
    <w:rsid w:val="00E973E5"/>
    <w:rsid w:val="00E9755D"/>
    <w:rsid w:val="00EA00B7"/>
    <w:rsid w:val="00EA02DA"/>
    <w:rsid w:val="00EA0912"/>
    <w:rsid w:val="00EA0A1D"/>
    <w:rsid w:val="00EA0EAC"/>
    <w:rsid w:val="00EA16AF"/>
    <w:rsid w:val="00EA23F7"/>
    <w:rsid w:val="00EA2E9A"/>
    <w:rsid w:val="00EA2FB4"/>
    <w:rsid w:val="00EA3AD4"/>
    <w:rsid w:val="00EA55CE"/>
    <w:rsid w:val="00EA5730"/>
    <w:rsid w:val="00EA5900"/>
    <w:rsid w:val="00EA667E"/>
    <w:rsid w:val="00EA6AEB"/>
    <w:rsid w:val="00EA7F8D"/>
    <w:rsid w:val="00EB0969"/>
    <w:rsid w:val="00EB0A97"/>
    <w:rsid w:val="00EB0DDE"/>
    <w:rsid w:val="00EB18A5"/>
    <w:rsid w:val="00EB1A21"/>
    <w:rsid w:val="00EB2569"/>
    <w:rsid w:val="00EB45E2"/>
    <w:rsid w:val="00EB47CE"/>
    <w:rsid w:val="00EB492D"/>
    <w:rsid w:val="00EB55E4"/>
    <w:rsid w:val="00EB5835"/>
    <w:rsid w:val="00EB59EF"/>
    <w:rsid w:val="00EB5D6A"/>
    <w:rsid w:val="00EB6270"/>
    <w:rsid w:val="00EB6958"/>
    <w:rsid w:val="00EB69A5"/>
    <w:rsid w:val="00EB6AE1"/>
    <w:rsid w:val="00EC0AE5"/>
    <w:rsid w:val="00EC1C49"/>
    <w:rsid w:val="00EC2693"/>
    <w:rsid w:val="00EC2E22"/>
    <w:rsid w:val="00EC335E"/>
    <w:rsid w:val="00EC3B92"/>
    <w:rsid w:val="00EC3D3C"/>
    <w:rsid w:val="00EC588F"/>
    <w:rsid w:val="00EC5B2C"/>
    <w:rsid w:val="00EC5C6D"/>
    <w:rsid w:val="00EC62C1"/>
    <w:rsid w:val="00EC7CA9"/>
    <w:rsid w:val="00ED125F"/>
    <w:rsid w:val="00ED1946"/>
    <w:rsid w:val="00ED1B20"/>
    <w:rsid w:val="00ED2D70"/>
    <w:rsid w:val="00ED3021"/>
    <w:rsid w:val="00ED332D"/>
    <w:rsid w:val="00ED3A75"/>
    <w:rsid w:val="00ED3B42"/>
    <w:rsid w:val="00ED4FDB"/>
    <w:rsid w:val="00ED5C53"/>
    <w:rsid w:val="00ED5FFF"/>
    <w:rsid w:val="00ED6A1B"/>
    <w:rsid w:val="00ED6FBF"/>
    <w:rsid w:val="00ED72F5"/>
    <w:rsid w:val="00ED75EB"/>
    <w:rsid w:val="00ED7789"/>
    <w:rsid w:val="00EE00B3"/>
    <w:rsid w:val="00EE0953"/>
    <w:rsid w:val="00EE0DE2"/>
    <w:rsid w:val="00EE0F95"/>
    <w:rsid w:val="00EE1461"/>
    <w:rsid w:val="00EE17BF"/>
    <w:rsid w:val="00EE18B7"/>
    <w:rsid w:val="00EE338F"/>
    <w:rsid w:val="00EE36B6"/>
    <w:rsid w:val="00EE609F"/>
    <w:rsid w:val="00EE64F2"/>
    <w:rsid w:val="00EE6DEB"/>
    <w:rsid w:val="00EE73F5"/>
    <w:rsid w:val="00EF1581"/>
    <w:rsid w:val="00EF2856"/>
    <w:rsid w:val="00EF34D6"/>
    <w:rsid w:val="00EF39AC"/>
    <w:rsid w:val="00EF3BEA"/>
    <w:rsid w:val="00EF447D"/>
    <w:rsid w:val="00EF48CF"/>
    <w:rsid w:val="00EF4AD7"/>
    <w:rsid w:val="00EF5C81"/>
    <w:rsid w:val="00EF6EF0"/>
    <w:rsid w:val="00EF7030"/>
    <w:rsid w:val="00F01323"/>
    <w:rsid w:val="00F01649"/>
    <w:rsid w:val="00F027DC"/>
    <w:rsid w:val="00F031A9"/>
    <w:rsid w:val="00F04E4D"/>
    <w:rsid w:val="00F055B0"/>
    <w:rsid w:val="00F06091"/>
    <w:rsid w:val="00F067F2"/>
    <w:rsid w:val="00F069EF"/>
    <w:rsid w:val="00F07078"/>
    <w:rsid w:val="00F10A75"/>
    <w:rsid w:val="00F113F4"/>
    <w:rsid w:val="00F11793"/>
    <w:rsid w:val="00F11E01"/>
    <w:rsid w:val="00F12CBE"/>
    <w:rsid w:val="00F1375B"/>
    <w:rsid w:val="00F14144"/>
    <w:rsid w:val="00F144BC"/>
    <w:rsid w:val="00F14AC1"/>
    <w:rsid w:val="00F14E71"/>
    <w:rsid w:val="00F152CD"/>
    <w:rsid w:val="00F15F3F"/>
    <w:rsid w:val="00F1786E"/>
    <w:rsid w:val="00F17941"/>
    <w:rsid w:val="00F2087C"/>
    <w:rsid w:val="00F22ED6"/>
    <w:rsid w:val="00F268A7"/>
    <w:rsid w:val="00F270C9"/>
    <w:rsid w:val="00F2723B"/>
    <w:rsid w:val="00F273C4"/>
    <w:rsid w:val="00F30918"/>
    <w:rsid w:val="00F32AB0"/>
    <w:rsid w:val="00F32E0C"/>
    <w:rsid w:val="00F33375"/>
    <w:rsid w:val="00F33A46"/>
    <w:rsid w:val="00F33B2F"/>
    <w:rsid w:val="00F341CC"/>
    <w:rsid w:val="00F346E7"/>
    <w:rsid w:val="00F34B72"/>
    <w:rsid w:val="00F35AFB"/>
    <w:rsid w:val="00F41284"/>
    <w:rsid w:val="00F41D4A"/>
    <w:rsid w:val="00F43622"/>
    <w:rsid w:val="00F43D77"/>
    <w:rsid w:val="00F44422"/>
    <w:rsid w:val="00F4454D"/>
    <w:rsid w:val="00F44622"/>
    <w:rsid w:val="00F446D9"/>
    <w:rsid w:val="00F44BBD"/>
    <w:rsid w:val="00F472A3"/>
    <w:rsid w:val="00F47582"/>
    <w:rsid w:val="00F47C9C"/>
    <w:rsid w:val="00F50ADF"/>
    <w:rsid w:val="00F50DD6"/>
    <w:rsid w:val="00F515DA"/>
    <w:rsid w:val="00F518C0"/>
    <w:rsid w:val="00F51D76"/>
    <w:rsid w:val="00F542E1"/>
    <w:rsid w:val="00F5447F"/>
    <w:rsid w:val="00F544E2"/>
    <w:rsid w:val="00F54C1E"/>
    <w:rsid w:val="00F55411"/>
    <w:rsid w:val="00F5631E"/>
    <w:rsid w:val="00F56F5A"/>
    <w:rsid w:val="00F57244"/>
    <w:rsid w:val="00F574E9"/>
    <w:rsid w:val="00F6140E"/>
    <w:rsid w:val="00F61DA9"/>
    <w:rsid w:val="00F6237F"/>
    <w:rsid w:val="00F62410"/>
    <w:rsid w:val="00F632BC"/>
    <w:rsid w:val="00F64285"/>
    <w:rsid w:val="00F650E9"/>
    <w:rsid w:val="00F666F6"/>
    <w:rsid w:val="00F67053"/>
    <w:rsid w:val="00F6755F"/>
    <w:rsid w:val="00F705C5"/>
    <w:rsid w:val="00F71281"/>
    <w:rsid w:val="00F72C7E"/>
    <w:rsid w:val="00F72EF7"/>
    <w:rsid w:val="00F73CAE"/>
    <w:rsid w:val="00F74727"/>
    <w:rsid w:val="00F7494D"/>
    <w:rsid w:val="00F74B58"/>
    <w:rsid w:val="00F75A4F"/>
    <w:rsid w:val="00F75FA1"/>
    <w:rsid w:val="00F76745"/>
    <w:rsid w:val="00F80678"/>
    <w:rsid w:val="00F815FD"/>
    <w:rsid w:val="00F819B0"/>
    <w:rsid w:val="00F82F0F"/>
    <w:rsid w:val="00F83B80"/>
    <w:rsid w:val="00F83E38"/>
    <w:rsid w:val="00F8465C"/>
    <w:rsid w:val="00F86025"/>
    <w:rsid w:val="00F86E5F"/>
    <w:rsid w:val="00F8756D"/>
    <w:rsid w:val="00F90D39"/>
    <w:rsid w:val="00F91E17"/>
    <w:rsid w:val="00F91F79"/>
    <w:rsid w:val="00F9283F"/>
    <w:rsid w:val="00F941EC"/>
    <w:rsid w:val="00F9493A"/>
    <w:rsid w:val="00F95BAC"/>
    <w:rsid w:val="00F96320"/>
    <w:rsid w:val="00F9634B"/>
    <w:rsid w:val="00FA0652"/>
    <w:rsid w:val="00FA0895"/>
    <w:rsid w:val="00FA14B5"/>
    <w:rsid w:val="00FA1890"/>
    <w:rsid w:val="00FA19A5"/>
    <w:rsid w:val="00FA2247"/>
    <w:rsid w:val="00FA3A48"/>
    <w:rsid w:val="00FA3AE7"/>
    <w:rsid w:val="00FA477C"/>
    <w:rsid w:val="00FA48A3"/>
    <w:rsid w:val="00FA4FF6"/>
    <w:rsid w:val="00FA5CE9"/>
    <w:rsid w:val="00FA61DA"/>
    <w:rsid w:val="00FA64BD"/>
    <w:rsid w:val="00FA792F"/>
    <w:rsid w:val="00FA7FB8"/>
    <w:rsid w:val="00FB0645"/>
    <w:rsid w:val="00FB0A8B"/>
    <w:rsid w:val="00FB291E"/>
    <w:rsid w:val="00FB33A3"/>
    <w:rsid w:val="00FB3C55"/>
    <w:rsid w:val="00FB4A41"/>
    <w:rsid w:val="00FB4C67"/>
    <w:rsid w:val="00FB5BA8"/>
    <w:rsid w:val="00FB68B3"/>
    <w:rsid w:val="00FC0876"/>
    <w:rsid w:val="00FC092A"/>
    <w:rsid w:val="00FC1392"/>
    <w:rsid w:val="00FC1938"/>
    <w:rsid w:val="00FC21ED"/>
    <w:rsid w:val="00FC2AF4"/>
    <w:rsid w:val="00FC3244"/>
    <w:rsid w:val="00FC4A35"/>
    <w:rsid w:val="00FC5096"/>
    <w:rsid w:val="00FC673B"/>
    <w:rsid w:val="00FC6ECD"/>
    <w:rsid w:val="00FC734F"/>
    <w:rsid w:val="00FD0A8D"/>
    <w:rsid w:val="00FD0D0A"/>
    <w:rsid w:val="00FD1C12"/>
    <w:rsid w:val="00FD1CCC"/>
    <w:rsid w:val="00FD228C"/>
    <w:rsid w:val="00FD22A6"/>
    <w:rsid w:val="00FD2EC1"/>
    <w:rsid w:val="00FD313A"/>
    <w:rsid w:val="00FD31BD"/>
    <w:rsid w:val="00FD34C6"/>
    <w:rsid w:val="00FD367F"/>
    <w:rsid w:val="00FD3A01"/>
    <w:rsid w:val="00FD4314"/>
    <w:rsid w:val="00FD59C1"/>
    <w:rsid w:val="00FD6427"/>
    <w:rsid w:val="00FD6F17"/>
    <w:rsid w:val="00FD7C40"/>
    <w:rsid w:val="00FE0B48"/>
    <w:rsid w:val="00FE0CEC"/>
    <w:rsid w:val="00FE1608"/>
    <w:rsid w:val="00FE19F3"/>
    <w:rsid w:val="00FE3859"/>
    <w:rsid w:val="00FE6C31"/>
    <w:rsid w:val="00FE7384"/>
    <w:rsid w:val="00FF050F"/>
    <w:rsid w:val="00FF12D5"/>
    <w:rsid w:val="00FF24DA"/>
    <w:rsid w:val="00FF342B"/>
    <w:rsid w:val="00FF3A28"/>
    <w:rsid w:val="00FF3C47"/>
    <w:rsid w:val="00FF45D2"/>
    <w:rsid w:val="00FF45E1"/>
    <w:rsid w:val="00FF5841"/>
    <w:rsid w:val="00FF5B7D"/>
    <w:rsid w:val="00FF6054"/>
    <w:rsid w:val="00FF62EB"/>
    <w:rsid w:val="00FF65FF"/>
    <w:rsid w:val="00FF6B36"/>
    <w:rsid w:val="02078D39"/>
    <w:rsid w:val="020F0A85"/>
    <w:rsid w:val="036B5B57"/>
    <w:rsid w:val="03FC9F43"/>
    <w:rsid w:val="04398E21"/>
    <w:rsid w:val="0694F446"/>
    <w:rsid w:val="06B41B88"/>
    <w:rsid w:val="0962ED26"/>
    <w:rsid w:val="0DBA1935"/>
    <w:rsid w:val="0DE25792"/>
    <w:rsid w:val="0F7B9CE0"/>
    <w:rsid w:val="1246685A"/>
    <w:rsid w:val="1431F52A"/>
    <w:rsid w:val="14BF7975"/>
    <w:rsid w:val="19497D80"/>
    <w:rsid w:val="1AD32841"/>
    <w:rsid w:val="1B5EAFAB"/>
    <w:rsid w:val="1BC28B9E"/>
    <w:rsid w:val="1C08A444"/>
    <w:rsid w:val="1DA32F8A"/>
    <w:rsid w:val="20002946"/>
    <w:rsid w:val="241F0113"/>
    <w:rsid w:val="26ED9829"/>
    <w:rsid w:val="2B900130"/>
    <w:rsid w:val="2CA491A4"/>
    <w:rsid w:val="2CAD7B49"/>
    <w:rsid w:val="2EA571BD"/>
    <w:rsid w:val="3299CB31"/>
    <w:rsid w:val="36C5D0F6"/>
    <w:rsid w:val="36FA51FC"/>
    <w:rsid w:val="3AB982BC"/>
    <w:rsid w:val="3D430FB5"/>
    <w:rsid w:val="3D6005F3"/>
    <w:rsid w:val="410A8C6A"/>
    <w:rsid w:val="418E9B6E"/>
    <w:rsid w:val="41D1EE90"/>
    <w:rsid w:val="42A41559"/>
    <w:rsid w:val="43266FC0"/>
    <w:rsid w:val="44C5957D"/>
    <w:rsid w:val="465629EC"/>
    <w:rsid w:val="46D9DFDC"/>
    <w:rsid w:val="47AEC3D1"/>
    <w:rsid w:val="4968D296"/>
    <w:rsid w:val="4BABA105"/>
    <w:rsid w:val="4CE06B48"/>
    <w:rsid w:val="5110717C"/>
    <w:rsid w:val="518FE21E"/>
    <w:rsid w:val="54B020EB"/>
    <w:rsid w:val="54CD99C5"/>
    <w:rsid w:val="55C575B3"/>
    <w:rsid w:val="5757B887"/>
    <w:rsid w:val="57A50E13"/>
    <w:rsid w:val="5C2F421C"/>
    <w:rsid w:val="5E92E0C0"/>
    <w:rsid w:val="5F65557F"/>
    <w:rsid w:val="607C0D95"/>
    <w:rsid w:val="61C0A40B"/>
    <w:rsid w:val="639BDF25"/>
    <w:rsid w:val="63E4BFEB"/>
    <w:rsid w:val="65796D0F"/>
    <w:rsid w:val="65A7A8BC"/>
    <w:rsid w:val="689DEBCF"/>
    <w:rsid w:val="6948450F"/>
    <w:rsid w:val="6A1B845A"/>
    <w:rsid w:val="6A7D842F"/>
    <w:rsid w:val="6C568EF2"/>
    <w:rsid w:val="6C7515FC"/>
    <w:rsid w:val="6EBA437E"/>
    <w:rsid w:val="70039A87"/>
    <w:rsid w:val="710EAF7C"/>
    <w:rsid w:val="721F9FC5"/>
    <w:rsid w:val="72ECA9AD"/>
    <w:rsid w:val="7340B064"/>
    <w:rsid w:val="75AA6A8D"/>
    <w:rsid w:val="75C1D66D"/>
    <w:rsid w:val="76514619"/>
    <w:rsid w:val="7A4A8DBD"/>
    <w:rsid w:val="7C48D28D"/>
    <w:rsid w:val="7DD1C8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20756F"/>
  <w15:docId w15:val="{ECC7086E-0C0C-4321-901F-1F2B7CD4C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before="280" w:after="24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056"/>
    <w:pPr>
      <w:spacing w:before="120" w:after="280"/>
    </w:pPr>
    <w:rPr>
      <w:rFonts w:ascii="Arial" w:hAnsi="Arial"/>
      <w:sz w:val="24"/>
    </w:rPr>
  </w:style>
  <w:style w:type="paragraph" w:styleId="Ttulo1">
    <w:name w:val="heading 1"/>
    <w:basedOn w:val="Normal"/>
    <w:next w:val="Normal"/>
    <w:link w:val="Ttulo1Car"/>
    <w:uiPriority w:val="9"/>
    <w:qFormat/>
    <w:rsid w:val="00457C48"/>
    <w:pPr>
      <w:keepNext/>
      <w:keepLines/>
      <w:spacing w:before="480"/>
      <w:outlineLvl w:val="0"/>
    </w:pPr>
    <w:rPr>
      <w:rFonts w:eastAsiaTheme="majorEastAsia" w:cstheme="majorBidi"/>
      <w:b/>
      <w:sz w:val="40"/>
      <w:szCs w:val="32"/>
    </w:rPr>
  </w:style>
  <w:style w:type="paragraph" w:styleId="Ttulo2">
    <w:name w:val="heading 2"/>
    <w:basedOn w:val="Normal"/>
    <w:next w:val="Normal"/>
    <w:link w:val="Ttulo2Car"/>
    <w:uiPriority w:val="9"/>
    <w:unhideWhenUsed/>
    <w:qFormat/>
    <w:rsid w:val="002543CA"/>
    <w:pPr>
      <w:keepNext/>
      <w:keepLines/>
      <w:numPr>
        <w:ilvl w:val="1"/>
        <w:numId w:val="2"/>
      </w:numPr>
      <w:spacing w:before="400" w:after="36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2543CA"/>
    <w:pPr>
      <w:keepNext/>
      <w:keepLines/>
      <w:outlineLvl w:val="2"/>
    </w:pPr>
    <w:rPr>
      <w:rFonts w:eastAsiaTheme="majorEastAsia" w:cstheme="majorBidi"/>
      <w:b/>
      <w:sz w:val="28"/>
      <w:szCs w:val="24"/>
    </w:rPr>
  </w:style>
  <w:style w:type="paragraph" w:styleId="Ttulo4">
    <w:name w:val="heading 4"/>
    <w:basedOn w:val="Normal"/>
    <w:next w:val="Normal"/>
    <w:link w:val="Ttulo4Car"/>
    <w:uiPriority w:val="9"/>
    <w:unhideWhenUsed/>
    <w:qFormat/>
    <w:rsid w:val="007A79C5"/>
    <w:pPr>
      <w:keepNext/>
      <w:keepLines/>
      <w:spacing w:after="240"/>
      <w:outlineLvl w:val="3"/>
    </w:pPr>
    <w:rPr>
      <w:rFonts w:eastAsiaTheme="majorEastAsia" w:cstheme="majorBidi"/>
      <w:b/>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25D8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25D83"/>
  </w:style>
  <w:style w:type="paragraph" w:styleId="Piedepgina">
    <w:name w:val="footer"/>
    <w:basedOn w:val="Normal"/>
    <w:link w:val="PiedepginaCar"/>
    <w:uiPriority w:val="99"/>
    <w:unhideWhenUsed/>
    <w:rsid w:val="00E25D8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25D83"/>
  </w:style>
  <w:style w:type="paragraph" w:styleId="Subttulo">
    <w:name w:val="Subtitle"/>
    <w:basedOn w:val="Normal"/>
    <w:next w:val="Normal"/>
    <w:link w:val="SubttuloCar"/>
    <w:rsid w:val="00E25D83"/>
    <w:pPr>
      <w:pBdr>
        <w:top w:val="nil"/>
        <w:left w:val="nil"/>
        <w:bottom w:val="single" w:sz="4" w:space="1" w:color="000000"/>
        <w:right w:val="nil"/>
        <w:between w:val="nil"/>
      </w:pBdr>
      <w:spacing w:after="240"/>
    </w:pPr>
    <w:rPr>
      <w:rFonts w:ascii="Calibri" w:eastAsia="Calibri" w:hAnsi="Calibri" w:cs="Calibri"/>
      <w:color w:val="5A5A5A"/>
      <w:lang w:val="es-EC" w:eastAsia="es-ES"/>
    </w:rPr>
  </w:style>
  <w:style w:type="character" w:customStyle="1" w:styleId="SubttuloCar">
    <w:name w:val="Subtítulo Car"/>
    <w:basedOn w:val="Fuentedeprrafopredeter"/>
    <w:link w:val="Subttulo"/>
    <w:rsid w:val="00E25D83"/>
    <w:rPr>
      <w:rFonts w:ascii="Calibri" w:eastAsia="Calibri" w:hAnsi="Calibri" w:cs="Calibri"/>
      <w:color w:val="5A5A5A"/>
      <w:lang w:val="es-EC" w:eastAsia="es-ES"/>
    </w:rPr>
  </w:style>
  <w:style w:type="character" w:customStyle="1" w:styleId="Ttulo1Car">
    <w:name w:val="Título 1 Car"/>
    <w:basedOn w:val="Fuentedeprrafopredeter"/>
    <w:link w:val="Ttulo1"/>
    <w:uiPriority w:val="9"/>
    <w:rsid w:val="00457C48"/>
    <w:rPr>
      <w:rFonts w:ascii="Arial" w:eastAsiaTheme="majorEastAsia" w:hAnsi="Arial" w:cstheme="majorBidi"/>
      <w:b/>
      <w:sz w:val="40"/>
      <w:szCs w:val="32"/>
    </w:rPr>
  </w:style>
  <w:style w:type="paragraph" w:customStyle="1" w:styleId="Titulo1">
    <w:name w:val="Titulo 1"/>
    <w:basedOn w:val="Normal"/>
    <w:next w:val="Normal"/>
    <w:link w:val="Titulo1Car"/>
    <w:rsid w:val="00892FC8"/>
    <w:rPr>
      <w:rFonts w:eastAsia="Calibri"/>
      <w:b/>
      <w:color w:val="000000" w:themeColor="text1"/>
      <w:sz w:val="40"/>
    </w:rPr>
  </w:style>
  <w:style w:type="paragraph" w:styleId="Ttulo">
    <w:name w:val="Title"/>
    <w:basedOn w:val="Normal"/>
    <w:next w:val="Normal"/>
    <w:link w:val="TtuloCar"/>
    <w:uiPriority w:val="10"/>
    <w:qFormat/>
    <w:rsid w:val="00892F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ulo1Car">
    <w:name w:val="Titulo 1 Car"/>
    <w:basedOn w:val="Ttulo1Car"/>
    <w:link w:val="Titulo1"/>
    <w:rsid w:val="00892FC8"/>
    <w:rPr>
      <w:rFonts w:ascii="Arial" w:eastAsia="Calibri" w:hAnsi="Arial" w:cstheme="majorBidi"/>
      <w:b w:val="0"/>
      <w:color w:val="000000" w:themeColor="text1"/>
      <w:sz w:val="40"/>
      <w:szCs w:val="32"/>
    </w:rPr>
  </w:style>
  <w:style w:type="character" w:customStyle="1" w:styleId="TtuloCar">
    <w:name w:val="Título Car"/>
    <w:basedOn w:val="Fuentedeprrafopredeter"/>
    <w:link w:val="Ttulo"/>
    <w:uiPriority w:val="10"/>
    <w:rsid w:val="00892FC8"/>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2543CA"/>
    <w:rPr>
      <w:rFonts w:ascii="Arial" w:eastAsiaTheme="majorEastAsia" w:hAnsi="Arial" w:cstheme="majorBidi"/>
      <w:b/>
      <w:sz w:val="32"/>
      <w:szCs w:val="26"/>
    </w:rPr>
  </w:style>
  <w:style w:type="character" w:customStyle="1" w:styleId="Ttulo3Car">
    <w:name w:val="Título 3 Car"/>
    <w:basedOn w:val="Fuentedeprrafopredeter"/>
    <w:link w:val="Ttulo3"/>
    <w:uiPriority w:val="9"/>
    <w:rsid w:val="002543CA"/>
    <w:rPr>
      <w:rFonts w:ascii="Arial" w:eastAsiaTheme="majorEastAsia" w:hAnsi="Arial" w:cstheme="majorBidi"/>
      <w:b/>
      <w:sz w:val="28"/>
      <w:szCs w:val="24"/>
    </w:rPr>
  </w:style>
  <w:style w:type="paragraph" w:styleId="Prrafodelista">
    <w:name w:val="List Paragraph"/>
    <w:basedOn w:val="Normal"/>
    <w:uiPriority w:val="34"/>
    <w:qFormat/>
    <w:rsid w:val="005B28FB"/>
    <w:pPr>
      <w:ind w:left="720"/>
      <w:contextualSpacing/>
    </w:pPr>
  </w:style>
  <w:style w:type="paragraph" w:styleId="Sinespaciado">
    <w:name w:val="No Spacing"/>
    <w:uiPriority w:val="1"/>
    <w:qFormat/>
    <w:rsid w:val="00F44BBD"/>
    <w:pPr>
      <w:spacing w:before="0" w:after="0" w:line="240" w:lineRule="auto"/>
      <w:jc w:val="center"/>
    </w:pPr>
    <w:rPr>
      <w:rFonts w:ascii="Arial" w:hAnsi="Arial"/>
      <w:sz w:val="24"/>
    </w:rPr>
  </w:style>
  <w:style w:type="paragraph" w:styleId="TtuloTDC">
    <w:name w:val="TOC Heading"/>
    <w:basedOn w:val="Ttulo1"/>
    <w:next w:val="Normal"/>
    <w:uiPriority w:val="39"/>
    <w:unhideWhenUsed/>
    <w:qFormat/>
    <w:rsid w:val="006407DA"/>
    <w:pPr>
      <w:spacing w:before="240" w:after="0"/>
      <w:jc w:val="left"/>
      <w:outlineLvl w:val="9"/>
    </w:pPr>
    <w:rPr>
      <w:rFonts w:asciiTheme="majorHAnsi" w:hAnsiTheme="majorHAnsi"/>
      <w:b w:val="0"/>
      <w:color w:val="2F5496" w:themeColor="accent1" w:themeShade="BF"/>
      <w:sz w:val="32"/>
      <w:lang w:eastAsia="es-ES"/>
    </w:rPr>
  </w:style>
  <w:style w:type="paragraph" w:styleId="TDC1">
    <w:name w:val="toc 1"/>
    <w:basedOn w:val="Normal"/>
    <w:next w:val="Normal"/>
    <w:autoRedefine/>
    <w:uiPriority w:val="39"/>
    <w:unhideWhenUsed/>
    <w:rsid w:val="006407DA"/>
    <w:pPr>
      <w:spacing w:after="100"/>
    </w:pPr>
  </w:style>
  <w:style w:type="paragraph" w:styleId="TDC2">
    <w:name w:val="toc 2"/>
    <w:basedOn w:val="Normal"/>
    <w:next w:val="Normal"/>
    <w:autoRedefine/>
    <w:uiPriority w:val="39"/>
    <w:unhideWhenUsed/>
    <w:rsid w:val="006407DA"/>
    <w:pPr>
      <w:spacing w:after="100"/>
      <w:ind w:left="240"/>
    </w:pPr>
  </w:style>
  <w:style w:type="paragraph" w:styleId="TDC3">
    <w:name w:val="toc 3"/>
    <w:basedOn w:val="Normal"/>
    <w:next w:val="Normal"/>
    <w:autoRedefine/>
    <w:uiPriority w:val="39"/>
    <w:unhideWhenUsed/>
    <w:rsid w:val="006407DA"/>
    <w:pPr>
      <w:spacing w:after="100"/>
      <w:ind w:left="480"/>
    </w:pPr>
  </w:style>
  <w:style w:type="character" w:styleId="Hipervnculo">
    <w:name w:val="Hyperlink"/>
    <w:basedOn w:val="Fuentedeprrafopredeter"/>
    <w:uiPriority w:val="99"/>
    <w:unhideWhenUsed/>
    <w:rsid w:val="006407DA"/>
    <w:rPr>
      <w:color w:val="0563C1" w:themeColor="hyperlink"/>
      <w:u w:val="single"/>
    </w:rPr>
  </w:style>
  <w:style w:type="paragraph" w:styleId="Bibliografa">
    <w:name w:val="Bibliography"/>
    <w:basedOn w:val="Normal"/>
    <w:next w:val="Normal"/>
    <w:uiPriority w:val="37"/>
    <w:unhideWhenUsed/>
    <w:rsid w:val="00021FAD"/>
  </w:style>
  <w:style w:type="paragraph" w:styleId="NormalWeb">
    <w:name w:val="Normal (Web)"/>
    <w:basedOn w:val="Normal"/>
    <w:uiPriority w:val="99"/>
    <w:unhideWhenUsed/>
    <w:rsid w:val="00F1375B"/>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Revisin">
    <w:name w:val="Revision"/>
    <w:hidden/>
    <w:uiPriority w:val="99"/>
    <w:semiHidden/>
    <w:rsid w:val="003051BE"/>
    <w:pPr>
      <w:spacing w:before="0" w:after="0" w:line="240" w:lineRule="auto"/>
      <w:jc w:val="left"/>
    </w:pPr>
    <w:rPr>
      <w:rFonts w:ascii="Arial" w:hAnsi="Arial"/>
      <w:sz w:val="24"/>
    </w:rPr>
  </w:style>
  <w:style w:type="character" w:styleId="Refdecomentario">
    <w:name w:val="annotation reference"/>
    <w:basedOn w:val="Fuentedeprrafopredeter"/>
    <w:semiHidden/>
    <w:unhideWhenUsed/>
    <w:rsid w:val="0038733C"/>
    <w:rPr>
      <w:sz w:val="16"/>
      <w:szCs w:val="16"/>
    </w:rPr>
  </w:style>
  <w:style w:type="paragraph" w:styleId="Textocomentario">
    <w:name w:val="annotation text"/>
    <w:basedOn w:val="Normal"/>
    <w:link w:val="TextocomentarioCar"/>
    <w:semiHidden/>
    <w:unhideWhenUsed/>
    <w:rsid w:val="0038733C"/>
    <w:pPr>
      <w:spacing w:line="240" w:lineRule="auto"/>
    </w:pPr>
    <w:rPr>
      <w:sz w:val="20"/>
      <w:szCs w:val="20"/>
    </w:rPr>
  </w:style>
  <w:style w:type="character" w:customStyle="1" w:styleId="TextocomentarioCar">
    <w:name w:val="Texto comentario Car"/>
    <w:basedOn w:val="Fuentedeprrafopredeter"/>
    <w:link w:val="Textocomentario"/>
    <w:semiHidden/>
    <w:rsid w:val="0038733C"/>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8733C"/>
    <w:rPr>
      <w:b/>
      <w:bCs/>
    </w:rPr>
  </w:style>
  <w:style w:type="character" w:customStyle="1" w:styleId="AsuntodelcomentarioCar">
    <w:name w:val="Asunto del comentario Car"/>
    <w:basedOn w:val="TextocomentarioCar"/>
    <w:link w:val="Asuntodelcomentario"/>
    <w:uiPriority w:val="99"/>
    <w:semiHidden/>
    <w:rsid w:val="0038733C"/>
    <w:rPr>
      <w:rFonts w:ascii="Arial" w:hAnsi="Arial"/>
      <w:b/>
      <w:bCs/>
      <w:sz w:val="20"/>
      <w:szCs w:val="20"/>
    </w:rPr>
  </w:style>
  <w:style w:type="character" w:customStyle="1" w:styleId="Ttulo4Car">
    <w:name w:val="Título 4 Car"/>
    <w:basedOn w:val="Fuentedeprrafopredeter"/>
    <w:link w:val="Ttulo4"/>
    <w:uiPriority w:val="9"/>
    <w:rsid w:val="004B1D2A"/>
    <w:rPr>
      <w:rFonts w:ascii="Arial" w:eastAsiaTheme="majorEastAsia" w:hAnsi="Arial" w:cstheme="majorBidi"/>
      <w:b/>
      <w:iCs/>
      <w:sz w:val="24"/>
    </w:rPr>
  </w:style>
  <w:style w:type="paragraph" w:customStyle="1" w:styleId="Figuras">
    <w:name w:val="Figuras"/>
    <w:basedOn w:val="Normal"/>
    <w:next w:val="Normal"/>
    <w:link w:val="FigurasCar"/>
    <w:qFormat/>
    <w:rsid w:val="007754AD"/>
    <w:pPr>
      <w:numPr>
        <w:numId w:val="16"/>
      </w:numPr>
      <w:spacing w:before="0" w:after="240"/>
      <w:jc w:val="center"/>
    </w:pPr>
    <w:rPr>
      <w:i/>
      <w:sz w:val="18"/>
      <w:szCs w:val="16"/>
    </w:rPr>
  </w:style>
  <w:style w:type="paragraph" w:styleId="TDC4">
    <w:name w:val="toc 4"/>
    <w:basedOn w:val="Normal"/>
    <w:next w:val="Normal"/>
    <w:autoRedefine/>
    <w:uiPriority w:val="39"/>
    <w:unhideWhenUsed/>
    <w:rsid w:val="00CC4BDE"/>
    <w:pPr>
      <w:spacing w:after="100"/>
      <w:ind w:left="720"/>
    </w:pPr>
  </w:style>
  <w:style w:type="character" w:customStyle="1" w:styleId="FigurasCar">
    <w:name w:val="Figuras Car"/>
    <w:basedOn w:val="Fuentedeprrafopredeter"/>
    <w:link w:val="Figuras"/>
    <w:rsid w:val="007754AD"/>
    <w:rPr>
      <w:rFonts w:ascii="Arial" w:hAnsi="Arial"/>
      <w:i/>
      <w:sz w:val="18"/>
      <w:szCs w:val="16"/>
    </w:rPr>
  </w:style>
  <w:style w:type="character" w:styleId="Textodelmarcadordeposicin">
    <w:name w:val="Placeholder Text"/>
    <w:basedOn w:val="Fuentedeprrafopredeter"/>
    <w:uiPriority w:val="99"/>
    <w:semiHidden/>
    <w:rsid w:val="00AE2B14"/>
    <w:rPr>
      <w:color w:val="808080"/>
    </w:rPr>
  </w:style>
  <w:style w:type="character" w:customStyle="1" w:styleId="Arial18negrita">
    <w:name w:val="Arial 18 negrita"/>
    <w:basedOn w:val="Fuentedeprrafopredeter"/>
    <w:uiPriority w:val="1"/>
    <w:rsid w:val="00AE2B14"/>
    <w:rPr>
      <w:rFonts w:ascii="Arial" w:hAnsi="Arial"/>
      <w:b/>
      <w:sz w:val="36"/>
    </w:rPr>
  </w:style>
  <w:style w:type="character" w:customStyle="1" w:styleId="Arial14">
    <w:name w:val="Arial 14"/>
    <w:basedOn w:val="Fuentedeprrafopredeter"/>
    <w:uiPriority w:val="1"/>
    <w:rsid w:val="00AE2B14"/>
    <w:rPr>
      <w:rFonts w:ascii="Arial" w:hAnsi="Arial"/>
      <w:sz w:val="28"/>
    </w:rPr>
  </w:style>
  <w:style w:type="character" w:customStyle="1" w:styleId="Arial12">
    <w:name w:val="Arial 12"/>
    <w:basedOn w:val="Fuentedeprrafopredeter"/>
    <w:uiPriority w:val="1"/>
    <w:rsid w:val="00AE2B14"/>
    <w:rPr>
      <w:rFonts w:ascii="Arial" w:hAnsi="Arial"/>
      <w:sz w:val="24"/>
    </w:rPr>
  </w:style>
  <w:style w:type="character" w:customStyle="1" w:styleId="Arial14Negrita">
    <w:name w:val="Arial 14 Negrita"/>
    <w:basedOn w:val="Fuentedeprrafopredeter"/>
    <w:uiPriority w:val="1"/>
    <w:rsid w:val="00AE2B14"/>
    <w:rPr>
      <w:rFonts w:ascii="Arial" w:hAnsi="Arial"/>
      <w:b/>
      <w:sz w:val="28"/>
    </w:rPr>
  </w:style>
  <w:style w:type="paragraph" w:styleId="Textodeglobo">
    <w:name w:val="Balloon Text"/>
    <w:basedOn w:val="Normal"/>
    <w:link w:val="TextodegloboCar"/>
    <w:uiPriority w:val="99"/>
    <w:semiHidden/>
    <w:unhideWhenUsed/>
    <w:rsid w:val="007C09E7"/>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09E7"/>
    <w:rPr>
      <w:rFonts w:ascii="Segoe UI" w:hAnsi="Segoe UI" w:cs="Segoe UI"/>
      <w:sz w:val="18"/>
      <w:szCs w:val="18"/>
    </w:rPr>
  </w:style>
  <w:style w:type="table" w:styleId="Tablaconcuadrcula">
    <w:name w:val="Table Grid"/>
    <w:basedOn w:val="Tablanormal"/>
    <w:uiPriority w:val="39"/>
    <w:rsid w:val="004E3BE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anormal"/>
    <w:uiPriority w:val="49"/>
    <w:rsid w:val="004E3BE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Tablas">
    <w:name w:val="Tablas"/>
    <w:basedOn w:val="Normal"/>
    <w:link w:val="TablasCar"/>
    <w:qFormat/>
    <w:rsid w:val="003D53B1"/>
    <w:pPr>
      <w:numPr>
        <w:numId w:val="5"/>
      </w:numPr>
      <w:jc w:val="center"/>
    </w:pPr>
    <w:rPr>
      <w:i/>
      <w:sz w:val="18"/>
      <w:lang w:val="es-EC"/>
    </w:rPr>
  </w:style>
  <w:style w:type="character" w:customStyle="1" w:styleId="TablasCar">
    <w:name w:val="Tablas Car"/>
    <w:basedOn w:val="Fuentedeprrafopredeter"/>
    <w:link w:val="Tablas"/>
    <w:rsid w:val="003D53B1"/>
    <w:rPr>
      <w:rFonts w:ascii="Arial" w:hAnsi="Arial"/>
      <w:i/>
      <w:sz w:val="18"/>
      <w:lang w:val="es-EC"/>
    </w:rPr>
  </w:style>
  <w:style w:type="table" w:customStyle="1" w:styleId="PlainTable11">
    <w:name w:val="Plain Table 11"/>
    <w:basedOn w:val="Tablanormal"/>
    <w:uiPriority w:val="41"/>
    <w:rsid w:val="008D1E2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anormal"/>
    <w:uiPriority w:val="40"/>
    <w:rsid w:val="008D1E2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ablecaption">
    <w:name w:val="tablecaption"/>
    <w:basedOn w:val="Normal"/>
    <w:next w:val="Normal"/>
    <w:rsid w:val="00AD4878"/>
    <w:pPr>
      <w:keepNext/>
      <w:keepLines/>
      <w:overflowPunct w:val="0"/>
      <w:autoSpaceDE w:val="0"/>
      <w:autoSpaceDN w:val="0"/>
      <w:adjustRightInd w:val="0"/>
      <w:spacing w:before="240" w:after="120" w:line="220" w:lineRule="atLeast"/>
      <w:jc w:val="center"/>
    </w:pPr>
    <w:rPr>
      <w:rFonts w:ascii="Times New Roman" w:eastAsia="Times New Roman" w:hAnsi="Times New Roman" w:cs="Times New Roman"/>
      <w:sz w:val="18"/>
      <w:szCs w:val="20"/>
      <w:lang w:val="en-US"/>
    </w:rPr>
  </w:style>
  <w:style w:type="paragraph" w:customStyle="1" w:styleId="TableParagraph">
    <w:name w:val="Table Paragraph"/>
    <w:basedOn w:val="Normal"/>
    <w:uiPriority w:val="1"/>
    <w:qFormat/>
    <w:rsid w:val="00F75A4F"/>
    <w:pPr>
      <w:widowControl w:val="0"/>
      <w:autoSpaceDE w:val="0"/>
      <w:autoSpaceDN w:val="0"/>
      <w:spacing w:before="34" w:after="0" w:line="240" w:lineRule="auto"/>
      <w:ind w:left="64"/>
      <w:jc w:val="left"/>
    </w:pPr>
    <w:rPr>
      <w:rFonts w:ascii="Times New Roman" w:eastAsia="Times New Roman" w:hAnsi="Times New Roman" w:cs="Times New Roman"/>
      <w:sz w:val="22"/>
      <w:lang w:val="en-US"/>
    </w:rPr>
  </w:style>
  <w:style w:type="table" w:customStyle="1" w:styleId="TableNormal1">
    <w:name w:val="Table Normal1"/>
    <w:uiPriority w:val="2"/>
    <w:semiHidden/>
    <w:qFormat/>
    <w:rsid w:val="00F75A4F"/>
    <w:pPr>
      <w:widowControl w:val="0"/>
      <w:autoSpaceDE w:val="0"/>
      <w:autoSpaceDN w:val="0"/>
      <w:spacing w:before="0" w:after="0" w:line="240" w:lineRule="auto"/>
      <w:jc w:val="left"/>
    </w:pPr>
    <w:rPr>
      <w:lang w:val="en-US"/>
    </w:rPr>
    <w:tblPr>
      <w:tblCellMar>
        <w:top w:w="0" w:type="dxa"/>
        <w:left w:w="0" w:type="dxa"/>
        <w:bottom w:w="0" w:type="dxa"/>
        <w:right w:w="0" w:type="dxa"/>
      </w:tblCellMar>
    </w:tblPr>
  </w:style>
  <w:style w:type="character" w:customStyle="1" w:styleId="heading3">
    <w:name w:val="heading3"/>
    <w:basedOn w:val="Fuentedeprrafopredeter"/>
    <w:rsid w:val="006376DA"/>
    <w:rPr>
      <w:b/>
      <w:bCs w:val="0"/>
    </w:rPr>
  </w:style>
  <w:style w:type="paragraph" w:customStyle="1" w:styleId="p1a">
    <w:name w:val="p1a"/>
    <w:basedOn w:val="Normal"/>
    <w:next w:val="Normal"/>
    <w:rsid w:val="00E64CF2"/>
    <w:pPr>
      <w:overflowPunct w:val="0"/>
      <w:autoSpaceDE w:val="0"/>
      <w:autoSpaceDN w:val="0"/>
      <w:adjustRightInd w:val="0"/>
      <w:spacing w:before="0" w:after="0" w:line="240" w:lineRule="atLeast"/>
    </w:pPr>
    <w:rPr>
      <w:rFonts w:ascii="Times New Roman" w:eastAsia="Times New Roman" w:hAnsi="Times New Roman"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259">
      <w:bodyDiv w:val="1"/>
      <w:marLeft w:val="0"/>
      <w:marRight w:val="0"/>
      <w:marTop w:val="0"/>
      <w:marBottom w:val="0"/>
      <w:divBdr>
        <w:top w:val="none" w:sz="0" w:space="0" w:color="auto"/>
        <w:left w:val="none" w:sz="0" w:space="0" w:color="auto"/>
        <w:bottom w:val="none" w:sz="0" w:space="0" w:color="auto"/>
        <w:right w:val="none" w:sz="0" w:space="0" w:color="auto"/>
      </w:divBdr>
    </w:div>
    <w:div w:id="327904">
      <w:bodyDiv w:val="1"/>
      <w:marLeft w:val="0"/>
      <w:marRight w:val="0"/>
      <w:marTop w:val="0"/>
      <w:marBottom w:val="0"/>
      <w:divBdr>
        <w:top w:val="none" w:sz="0" w:space="0" w:color="auto"/>
        <w:left w:val="none" w:sz="0" w:space="0" w:color="auto"/>
        <w:bottom w:val="none" w:sz="0" w:space="0" w:color="auto"/>
        <w:right w:val="none" w:sz="0" w:space="0" w:color="auto"/>
      </w:divBdr>
    </w:div>
    <w:div w:id="1589560">
      <w:bodyDiv w:val="1"/>
      <w:marLeft w:val="0"/>
      <w:marRight w:val="0"/>
      <w:marTop w:val="0"/>
      <w:marBottom w:val="0"/>
      <w:divBdr>
        <w:top w:val="none" w:sz="0" w:space="0" w:color="auto"/>
        <w:left w:val="none" w:sz="0" w:space="0" w:color="auto"/>
        <w:bottom w:val="none" w:sz="0" w:space="0" w:color="auto"/>
        <w:right w:val="none" w:sz="0" w:space="0" w:color="auto"/>
      </w:divBdr>
    </w:div>
    <w:div w:id="3091686">
      <w:bodyDiv w:val="1"/>
      <w:marLeft w:val="0"/>
      <w:marRight w:val="0"/>
      <w:marTop w:val="0"/>
      <w:marBottom w:val="0"/>
      <w:divBdr>
        <w:top w:val="none" w:sz="0" w:space="0" w:color="auto"/>
        <w:left w:val="none" w:sz="0" w:space="0" w:color="auto"/>
        <w:bottom w:val="none" w:sz="0" w:space="0" w:color="auto"/>
        <w:right w:val="none" w:sz="0" w:space="0" w:color="auto"/>
      </w:divBdr>
    </w:div>
    <w:div w:id="5598435">
      <w:bodyDiv w:val="1"/>
      <w:marLeft w:val="0"/>
      <w:marRight w:val="0"/>
      <w:marTop w:val="0"/>
      <w:marBottom w:val="0"/>
      <w:divBdr>
        <w:top w:val="none" w:sz="0" w:space="0" w:color="auto"/>
        <w:left w:val="none" w:sz="0" w:space="0" w:color="auto"/>
        <w:bottom w:val="none" w:sz="0" w:space="0" w:color="auto"/>
        <w:right w:val="none" w:sz="0" w:space="0" w:color="auto"/>
      </w:divBdr>
    </w:div>
    <w:div w:id="5636166">
      <w:bodyDiv w:val="1"/>
      <w:marLeft w:val="0"/>
      <w:marRight w:val="0"/>
      <w:marTop w:val="0"/>
      <w:marBottom w:val="0"/>
      <w:divBdr>
        <w:top w:val="none" w:sz="0" w:space="0" w:color="auto"/>
        <w:left w:val="none" w:sz="0" w:space="0" w:color="auto"/>
        <w:bottom w:val="none" w:sz="0" w:space="0" w:color="auto"/>
        <w:right w:val="none" w:sz="0" w:space="0" w:color="auto"/>
      </w:divBdr>
    </w:div>
    <w:div w:id="5790998">
      <w:bodyDiv w:val="1"/>
      <w:marLeft w:val="0"/>
      <w:marRight w:val="0"/>
      <w:marTop w:val="0"/>
      <w:marBottom w:val="0"/>
      <w:divBdr>
        <w:top w:val="none" w:sz="0" w:space="0" w:color="auto"/>
        <w:left w:val="none" w:sz="0" w:space="0" w:color="auto"/>
        <w:bottom w:val="none" w:sz="0" w:space="0" w:color="auto"/>
        <w:right w:val="none" w:sz="0" w:space="0" w:color="auto"/>
      </w:divBdr>
    </w:div>
    <w:div w:id="5862008">
      <w:bodyDiv w:val="1"/>
      <w:marLeft w:val="0"/>
      <w:marRight w:val="0"/>
      <w:marTop w:val="0"/>
      <w:marBottom w:val="0"/>
      <w:divBdr>
        <w:top w:val="none" w:sz="0" w:space="0" w:color="auto"/>
        <w:left w:val="none" w:sz="0" w:space="0" w:color="auto"/>
        <w:bottom w:val="none" w:sz="0" w:space="0" w:color="auto"/>
        <w:right w:val="none" w:sz="0" w:space="0" w:color="auto"/>
      </w:divBdr>
    </w:div>
    <w:div w:id="8526029">
      <w:bodyDiv w:val="1"/>
      <w:marLeft w:val="0"/>
      <w:marRight w:val="0"/>
      <w:marTop w:val="0"/>
      <w:marBottom w:val="0"/>
      <w:divBdr>
        <w:top w:val="none" w:sz="0" w:space="0" w:color="auto"/>
        <w:left w:val="none" w:sz="0" w:space="0" w:color="auto"/>
        <w:bottom w:val="none" w:sz="0" w:space="0" w:color="auto"/>
        <w:right w:val="none" w:sz="0" w:space="0" w:color="auto"/>
      </w:divBdr>
    </w:div>
    <w:div w:id="9573815">
      <w:bodyDiv w:val="1"/>
      <w:marLeft w:val="0"/>
      <w:marRight w:val="0"/>
      <w:marTop w:val="0"/>
      <w:marBottom w:val="0"/>
      <w:divBdr>
        <w:top w:val="none" w:sz="0" w:space="0" w:color="auto"/>
        <w:left w:val="none" w:sz="0" w:space="0" w:color="auto"/>
        <w:bottom w:val="none" w:sz="0" w:space="0" w:color="auto"/>
        <w:right w:val="none" w:sz="0" w:space="0" w:color="auto"/>
      </w:divBdr>
    </w:div>
    <w:div w:id="9769145">
      <w:bodyDiv w:val="1"/>
      <w:marLeft w:val="0"/>
      <w:marRight w:val="0"/>
      <w:marTop w:val="0"/>
      <w:marBottom w:val="0"/>
      <w:divBdr>
        <w:top w:val="none" w:sz="0" w:space="0" w:color="auto"/>
        <w:left w:val="none" w:sz="0" w:space="0" w:color="auto"/>
        <w:bottom w:val="none" w:sz="0" w:space="0" w:color="auto"/>
        <w:right w:val="none" w:sz="0" w:space="0" w:color="auto"/>
      </w:divBdr>
    </w:div>
    <w:div w:id="11077995">
      <w:bodyDiv w:val="1"/>
      <w:marLeft w:val="0"/>
      <w:marRight w:val="0"/>
      <w:marTop w:val="0"/>
      <w:marBottom w:val="0"/>
      <w:divBdr>
        <w:top w:val="none" w:sz="0" w:space="0" w:color="auto"/>
        <w:left w:val="none" w:sz="0" w:space="0" w:color="auto"/>
        <w:bottom w:val="none" w:sz="0" w:space="0" w:color="auto"/>
        <w:right w:val="none" w:sz="0" w:space="0" w:color="auto"/>
      </w:divBdr>
    </w:div>
    <w:div w:id="11300653">
      <w:bodyDiv w:val="1"/>
      <w:marLeft w:val="0"/>
      <w:marRight w:val="0"/>
      <w:marTop w:val="0"/>
      <w:marBottom w:val="0"/>
      <w:divBdr>
        <w:top w:val="none" w:sz="0" w:space="0" w:color="auto"/>
        <w:left w:val="none" w:sz="0" w:space="0" w:color="auto"/>
        <w:bottom w:val="none" w:sz="0" w:space="0" w:color="auto"/>
        <w:right w:val="none" w:sz="0" w:space="0" w:color="auto"/>
      </w:divBdr>
    </w:div>
    <w:div w:id="12923131">
      <w:bodyDiv w:val="1"/>
      <w:marLeft w:val="0"/>
      <w:marRight w:val="0"/>
      <w:marTop w:val="0"/>
      <w:marBottom w:val="0"/>
      <w:divBdr>
        <w:top w:val="none" w:sz="0" w:space="0" w:color="auto"/>
        <w:left w:val="none" w:sz="0" w:space="0" w:color="auto"/>
        <w:bottom w:val="none" w:sz="0" w:space="0" w:color="auto"/>
        <w:right w:val="none" w:sz="0" w:space="0" w:color="auto"/>
      </w:divBdr>
    </w:div>
    <w:div w:id="13964808">
      <w:bodyDiv w:val="1"/>
      <w:marLeft w:val="0"/>
      <w:marRight w:val="0"/>
      <w:marTop w:val="0"/>
      <w:marBottom w:val="0"/>
      <w:divBdr>
        <w:top w:val="none" w:sz="0" w:space="0" w:color="auto"/>
        <w:left w:val="none" w:sz="0" w:space="0" w:color="auto"/>
        <w:bottom w:val="none" w:sz="0" w:space="0" w:color="auto"/>
        <w:right w:val="none" w:sz="0" w:space="0" w:color="auto"/>
      </w:divBdr>
    </w:div>
    <w:div w:id="14158442">
      <w:bodyDiv w:val="1"/>
      <w:marLeft w:val="0"/>
      <w:marRight w:val="0"/>
      <w:marTop w:val="0"/>
      <w:marBottom w:val="0"/>
      <w:divBdr>
        <w:top w:val="none" w:sz="0" w:space="0" w:color="auto"/>
        <w:left w:val="none" w:sz="0" w:space="0" w:color="auto"/>
        <w:bottom w:val="none" w:sz="0" w:space="0" w:color="auto"/>
        <w:right w:val="none" w:sz="0" w:space="0" w:color="auto"/>
      </w:divBdr>
    </w:div>
    <w:div w:id="16278857">
      <w:bodyDiv w:val="1"/>
      <w:marLeft w:val="0"/>
      <w:marRight w:val="0"/>
      <w:marTop w:val="0"/>
      <w:marBottom w:val="0"/>
      <w:divBdr>
        <w:top w:val="none" w:sz="0" w:space="0" w:color="auto"/>
        <w:left w:val="none" w:sz="0" w:space="0" w:color="auto"/>
        <w:bottom w:val="none" w:sz="0" w:space="0" w:color="auto"/>
        <w:right w:val="none" w:sz="0" w:space="0" w:color="auto"/>
      </w:divBdr>
    </w:div>
    <w:div w:id="17196557">
      <w:bodyDiv w:val="1"/>
      <w:marLeft w:val="0"/>
      <w:marRight w:val="0"/>
      <w:marTop w:val="0"/>
      <w:marBottom w:val="0"/>
      <w:divBdr>
        <w:top w:val="none" w:sz="0" w:space="0" w:color="auto"/>
        <w:left w:val="none" w:sz="0" w:space="0" w:color="auto"/>
        <w:bottom w:val="none" w:sz="0" w:space="0" w:color="auto"/>
        <w:right w:val="none" w:sz="0" w:space="0" w:color="auto"/>
      </w:divBdr>
      <w:divsChild>
        <w:div w:id="879367303">
          <w:marLeft w:val="0"/>
          <w:marRight w:val="0"/>
          <w:marTop w:val="0"/>
          <w:marBottom w:val="0"/>
          <w:divBdr>
            <w:top w:val="none" w:sz="0" w:space="0" w:color="auto"/>
            <w:left w:val="none" w:sz="0" w:space="0" w:color="auto"/>
            <w:bottom w:val="none" w:sz="0" w:space="0" w:color="auto"/>
            <w:right w:val="none" w:sz="0" w:space="0" w:color="auto"/>
          </w:divBdr>
          <w:divsChild>
            <w:div w:id="17303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77">
      <w:bodyDiv w:val="1"/>
      <w:marLeft w:val="0"/>
      <w:marRight w:val="0"/>
      <w:marTop w:val="0"/>
      <w:marBottom w:val="0"/>
      <w:divBdr>
        <w:top w:val="none" w:sz="0" w:space="0" w:color="auto"/>
        <w:left w:val="none" w:sz="0" w:space="0" w:color="auto"/>
        <w:bottom w:val="none" w:sz="0" w:space="0" w:color="auto"/>
        <w:right w:val="none" w:sz="0" w:space="0" w:color="auto"/>
      </w:divBdr>
    </w:div>
    <w:div w:id="19744619">
      <w:bodyDiv w:val="1"/>
      <w:marLeft w:val="0"/>
      <w:marRight w:val="0"/>
      <w:marTop w:val="0"/>
      <w:marBottom w:val="0"/>
      <w:divBdr>
        <w:top w:val="none" w:sz="0" w:space="0" w:color="auto"/>
        <w:left w:val="none" w:sz="0" w:space="0" w:color="auto"/>
        <w:bottom w:val="none" w:sz="0" w:space="0" w:color="auto"/>
        <w:right w:val="none" w:sz="0" w:space="0" w:color="auto"/>
      </w:divBdr>
    </w:div>
    <w:div w:id="20128523">
      <w:bodyDiv w:val="1"/>
      <w:marLeft w:val="0"/>
      <w:marRight w:val="0"/>
      <w:marTop w:val="0"/>
      <w:marBottom w:val="0"/>
      <w:divBdr>
        <w:top w:val="none" w:sz="0" w:space="0" w:color="auto"/>
        <w:left w:val="none" w:sz="0" w:space="0" w:color="auto"/>
        <w:bottom w:val="none" w:sz="0" w:space="0" w:color="auto"/>
        <w:right w:val="none" w:sz="0" w:space="0" w:color="auto"/>
      </w:divBdr>
    </w:div>
    <w:div w:id="21712855">
      <w:bodyDiv w:val="1"/>
      <w:marLeft w:val="0"/>
      <w:marRight w:val="0"/>
      <w:marTop w:val="0"/>
      <w:marBottom w:val="0"/>
      <w:divBdr>
        <w:top w:val="none" w:sz="0" w:space="0" w:color="auto"/>
        <w:left w:val="none" w:sz="0" w:space="0" w:color="auto"/>
        <w:bottom w:val="none" w:sz="0" w:space="0" w:color="auto"/>
        <w:right w:val="none" w:sz="0" w:space="0" w:color="auto"/>
      </w:divBdr>
    </w:div>
    <w:div w:id="23217290">
      <w:bodyDiv w:val="1"/>
      <w:marLeft w:val="0"/>
      <w:marRight w:val="0"/>
      <w:marTop w:val="0"/>
      <w:marBottom w:val="0"/>
      <w:divBdr>
        <w:top w:val="none" w:sz="0" w:space="0" w:color="auto"/>
        <w:left w:val="none" w:sz="0" w:space="0" w:color="auto"/>
        <w:bottom w:val="none" w:sz="0" w:space="0" w:color="auto"/>
        <w:right w:val="none" w:sz="0" w:space="0" w:color="auto"/>
      </w:divBdr>
    </w:div>
    <w:div w:id="24454870">
      <w:bodyDiv w:val="1"/>
      <w:marLeft w:val="0"/>
      <w:marRight w:val="0"/>
      <w:marTop w:val="0"/>
      <w:marBottom w:val="0"/>
      <w:divBdr>
        <w:top w:val="none" w:sz="0" w:space="0" w:color="auto"/>
        <w:left w:val="none" w:sz="0" w:space="0" w:color="auto"/>
        <w:bottom w:val="none" w:sz="0" w:space="0" w:color="auto"/>
        <w:right w:val="none" w:sz="0" w:space="0" w:color="auto"/>
      </w:divBdr>
    </w:div>
    <w:div w:id="25907512">
      <w:bodyDiv w:val="1"/>
      <w:marLeft w:val="0"/>
      <w:marRight w:val="0"/>
      <w:marTop w:val="0"/>
      <w:marBottom w:val="0"/>
      <w:divBdr>
        <w:top w:val="none" w:sz="0" w:space="0" w:color="auto"/>
        <w:left w:val="none" w:sz="0" w:space="0" w:color="auto"/>
        <w:bottom w:val="none" w:sz="0" w:space="0" w:color="auto"/>
        <w:right w:val="none" w:sz="0" w:space="0" w:color="auto"/>
      </w:divBdr>
    </w:div>
    <w:div w:id="30960565">
      <w:bodyDiv w:val="1"/>
      <w:marLeft w:val="0"/>
      <w:marRight w:val="0"/>
      <w:marTop w:val="0"/>
      <w:marBottom w:val="0"/>
      <w:divBdr>
        <w:top w:val="none" w:sz="0" w:space="0" w:color="auto"/>
        <w:left w:val="none" w:sz="0" w:space="0" w:color="auto"/>
        <w:bottom w:val="none" w:sz="0" w:space="0" w:color="auto"/>
        <w:right w:val="none" w:sz="0" w:space="0" w:color="auto"/>
      </w:divBdr>
    </w:div>
    <w:div w:id="34888459">
      <w:bodyDiv w:val="1"/>
      <w:marLeft w:val="0"/>
      <w:marRight w:val="0"/>
      <w:marTop w:val="0"/>
      <w:marBottom w:val="0"/>
      <w:divBdr>
        <w:top w:val="none" w:sz="0" w:space="0" w:color="auto"/>
        <w:left w:val="none" w:sz="0" w:space="0" w:color="auto"/>
        <w:bottom w:val="none" w:sz="0" w:space="0" w:color="auto"/>
        <w:right w:val="none" w:sz="0" w:space="0" w:color="auto"/>
      </w:divBdr>
    </w:div>
    <w:div w:id="35472138">
      <w:bodyDiv w:val="1"/>
      <w:marLeft w:val="0"/>
      <w:marRight w:val="0"/>
      <w:marTop w:val="0"/>
      <w:marBottom w:val="0"/>
      <w:divBdr>
        <w:top w:val="none" w:sz="0" w:space="0" w:color="auto"/>
        <w:left w:val="none" w:sz="0" w:space="0" w:color="auto"/>
        <w:bottom w:val="none" w:sz="0" w:space="0" w:color="auto"/>
        <w:right w:val="none" w:sz="0" w:space="0" w:color="auto"/>
      </w:divBdr>
    </w:div>
    <w:div w:id="37365927">
      <w:bodyDiv w:val="1"/>
      <w:marLeft w:val="0"/>
      <w:marRight w:val="0"/>
      <w:marTop w:val="0"/>
      <w:marBottom w:val="0"/>
      <w:divBdr>
        <w:top w:val="none" w:sz="0" w:space="0" w:color="auto"/>
        <w:left w:val="none" w:sz="0" w:space="0" w:color="auto"/>
        <w:bottom w:val="none" w:sz="0" w:space="0" w:color="auto"/>
        <w:right w:val="none" w:sz="0" w:space="0" w:color="auto"/>
      </w:divBdr>
    </w:div>
    <w:div w:id="43067082">
      <w:bodyDiv w:val="1"/>
      <w:marLeft w:val="0"/>
      <w:marRight w:val="0"/>
      <w:marTop w:val="0"/>
      <w:marBottom w:val="0"/>
      <w:divBdr>
        <w:top w:val="none" w:sz="0" w:space="0" w:color="auto"/>
        <w:left w:val="none" w:sz="0" w:space="0" w:color="auto"/>
        <w:bottom w:val="none" w:sz="0" w:space="0" w:color="auto"/>
        <w:right w:val="none" w:sz="0" w:space="0" w:color="auto"/>
      </w:divBdr>
    </w:div>
    <w:div w:id="43337713">
      <w:bodyDiv w:val="1"/>
      <w:marLeft w:val="0"/>
      <w:marRight w:val="0"/>
      <w:marTop w:val="0"/>
      <w:marBottom w:val="0"/>
      <w:divBdr>
        <w:top w:val="none" w:sz="0" w:space="0" w:color="auto"/>
        <w:left w:val="none" w:sz="0" w:space="0" w:color="auto"/>
        <w:bottom w:val="none" w:sz="0" w:space="0" w:color="auto"/>
        <w:right w:val="none" w:sz="0" w:space="0" w:color="auto"/>
      </w:divBdr>
    </w:div>
    <w:div w:id="43798489">
      <w:bodyDiv w:val="1"/>
      <w:marLeft w:val="0"/>
      <w:marRight w:val="0"/>
      <w:marTop w:val="0"/>
      <w:marBottom w:val="0"/>
      <w:divBdr>
        <w:top w:val="none" w:sz="0" w:space="0" w:color="auto"/>
        <w:left w:val="none" w:sz="0" w:space="0" w:color="auto"/>
        <w:bottom w:val="none" w:sz="0" w:space="0" w:color="auto"/>
        <w:right w:val="none" w:sz="0" w:space="0" w:color="auto"/>
      </w:divBdr>
    </w:div>
    <w:div w:id="44910347">
      <w:bodyDiv w:val="1"/>
      <w:marLeft w:val="0"/>
      <w:marRight w:val="0"/>
      <w:marTop w:val="0"/>
      <w:marBottom w:val="0"/>
      <w:divBdr>
        <w:top w:val="none" w:sz="0" w:space="0" w:color="auto"/>
        <w:left w:val="none" w:sz="0" w:space="0" w:color="auto"/>
        <w:bottom w:val="none" w:sz="0" w:space="0" w:color="auto"/>
        <w:right w:val="none" w:sz="0" w:space="0" w:color="auto"/>
      </w:divBdr>
    </w:div>
    <w:div w:id="48652709">
      <w:bodyDiv w:val="1"/>
      <w:marLeft w:val="0"/>
      <w:marRight w:val="0"/>
      <w:marTop w:val="0"/>
      <w:marBottom w:val="0"/>
      <w:divBdr>
        <w:top w:val="none" w:sz="0" w:space="0" w:color="auto"/>
        <w:left w:val="none" w:sz="0" w:space="0" w:color="auto"/>
        <w:bottom w:val="none" w:sz="0" w:space="0" w:color="auto"/>
        <w:right w:val="none" w:sz="0" w:space="0" w:color="auto"/>
      </w:divBdr>
    </w:div>
    <w:div w:id="49234036">
      <w:bodyDiv w:val="1"/>
      <w:marLeft w:val="0"/>
      <w:marRight w:val="0"/>
      <w:marTop w:val="0"/>
      <w:marBottom w:val="0"/>
      <w:divBdr>
        <w:top w:val="none" w:sz="0" w:space="0" w:color="auto"/>
        <w:left w:val="none" w:sz="0" w:space="0" w:color="auto"/>
        <w:bottom w:val="none" w:sz="0" w:space="0" w:color="auto"/>
        <w:right w:val="none" w:sz="0" w:space="0" w:color="auto"/>
      </w:divBdr>
    </w:div>
    <w:div w:id="49619058">
      <w:bodyDiv w:val="1"/>
      <w:marLeft w:val="0"/>
      <w:marRight w:val="0"/>
      <w:marTop w:val="0"/>
      <w:marBottom w:val="0"/>
      <w:divBdr>
        <w:top w:val="none" w:sz="0" w:space="0" w:color="auto"/>
        <w:left w:val="none" w:sz="0" w:space="0" w:color="auto"/>
        <w:bottom w:val="none" w:sz="0" w:space="0" w:color="auto"/>
        <w:right w:val="none" w:sz="0" w:space="0" w:color="auto"/>
      </w:divBdr>
    </w:div>
    <w:div w:id="50080340">
      <w:bodyDiv w:val="1"/>
      <w:marLeft w:val="0"/>
      <w:marRight w:val="0"/>
      <w:marTop w:val="0"/>
      <w:marBottom w:val="0"/>
      <w:divBdr>
        <w:top w:val="none" w:sz="0" w:space="0" w:color="auto"/>
        <w:left w:val="none" w:sz="0" w:space="0" w:color="auto"/>
        <w:bottom w:val="none" w:sz="0" w:space="0" w:color="auto"/>
        <w:right w:val="none" w:sz="0" w:space="0" w:color="auto"/>
      </w:divBdr>
    </w:div>
    <w:div w:id="50661238">
      <w:bodyDiv w:val="1"/>
      <w:marLeft w:val="0"/>
      <w:marRight w:val="0"/>
      <w:marTop w:val="0"/>
      <w:marBottom w:val="0"/>
      <w:divBdr>
        <w:top w:val="none" w:sz="0" w:space="0" w:color="auto"/>
        <w:left w:val="none" w:sz="0" w:space="0" w:color="auto"/>
        <w:bottom w:val="none" w:sz="0" w:space="0" w:color="auto"/>
        <w:right w:val="none" w:sz="0" w:space="0" w:color="auto"/>
      </w:divBdr>
    </w:div>
    <w:div w:id="54476390">
      <w:bodyDiv w:val="1"/>
      <w:marLeft w:val="0"/>
      <w:marRight w:val="0"/>
      <w:marTop w:val="0"/>
      <w:marBottom w:val="0"/>
      <w:divBdr>
        <w:top w:val="none" w:sz="0" w:space="0" w:color="auto"/>
        <w:left w:val="none" w:sz="0" w:space="0" w:color="auto"/>
        <w:bottom w:val="none" w:sz="0" w:space="0" w:color="auto"/>
        <w:right w:val="none" w:sz="0" w:space="0" w:color="auto"/>
      </w:divBdr>
    </w:div>
    <w:div w:id="57868743">
      <w:bodyDiv w:val="1"/>
      <w:marLeft w:val="0"/>
      <w:marRight w:val="0"/>
      <w:marTop w:val="0"/>
      <w:marBottom w:val="0"/>
      <w:divBdr>
        <w:top w:val="none" w:sz="0" w:space="0" w:color="auto"/>
        <w:left w:val="none" w:sz="0" w:space="0" w:color="auto"/>
        <w:bottom w:val="none" w:sz="0" w:space="0" w:color="auto"/>
        <w:right w:val="none" w:sz="0" w:space="0" w:color="auto"/>
      </w:divBdr>
    </w:div>
    <w:div w:id="60636917">
      <w:bodyDiv w:val="1"/>
      <w:marLeft w:val="0"/>
      <w:marRight w:val="0"/>
      <w:marTop w:val="0"/>
      <w:marBottom w:val="0"/>
      <w:divBdr>
        <w:top w:val="none" w:sz="0" w:space="0" w:color="auto"/>
        <w:left w:val="none" w:sz="0" w:space="0" w:color="auto"/>
        <w:bottom w:val="none" w:sz="0" w:space="0" w:color="auto"/>
        <w:right w:val="none" w:sz="0" w:space="0" w:color="auto"/>
      </w:divBdr>
    </w:div>
    <w:div w:id="60755728">
      <w:bodyDiv w:val="1"/>
      <w:marLeft w:val="0"/>
      <w:marRight w:val="0"/>
      <w:marTop w:val="0"/>
      <w:marBottom w:val="0"/>
      <w:divBdr>
        <w:top w:val="none" w:sz="0" w:space="0" w:color="auto"/>
        <w:left w:val="none" w:sz="0" w:space="0" w:color="auto"/>
        <w:bottom w:val="none" w:sz="0" w:space="0" w:color="auto"/>
        <w:right w:val="none" w:sz="0" w:space="0" w:color="auto"/>
      </w:divBdr>
    </w:div>
    <w:div w:id="65541169">
      <w:bodyDiv w:val="1"/>
      <w:marLeft w:val="0"/>
      <w:marRight w:val="0"/>
      <w:marTop w:val="0"/>
      <w:marBottom w:val="0"/>
      <w:divBdr>
        <w:top w:val="none" w:sz="0" w:space="0" w:color="auto"/>
        <w:left w:val="none" w:sz="0" w:space="0" w:color="auto"/>
        <w:bottom w:val="none" w:sz="0" w:space="0" w:color="auto"/>
        <w:right w:val="none" w:sz="0" w:space="0" w:color="auto"/>
      </w:divBdr>
    </w:div>
    <w:div w:id="66075290">
      <w:bodyDiv w:val="1"/>
      <w:marLeft w:val="0"/>
      <w:marRight w:val="0"/>
      <w:marTop w:val="0"/>
      <w:marBottom w:val="0"/>
      <w:divBdr>
        <w:top w:val="none" w:sz="0" w:space="0" w:color="auto"/>
        <w:left w:val="none" w:sz="0" w:space="0" w:color="auto"/>
        <w:bottom w:val="none" w:sz="0" w:space="0" w:color="auto"/>
        <w:right w:val="none" w:sz="0" w:space="0" w:color="auto"/>
      </w:divBdr>
    </w:div>
    <w:div w:id="66197100">
      <w:bodyDiv w:val="1"/>
      <w:marLeft w:val="0"/>
      <w:marRight w:val="0"/>
      <w:marTop w:val="0"/>
      <w:marBottom w:val="0"/>
      <w:divBdr>
        <w:top w:val="none" w:sz="0" w:space="0" w:color="auto"/>
        <w:left w:val="none" w:sz="0" w:space="0" w:color="auto"/>
        <w:bottom w:val="none" w:sz="0" w:space="0" w:color="auto"/>
        <w:right w:val="none" w:sz="0" w:space="0" w:color="auto"/>
      </w:divBdr>
    </w:div>
    <w:div w:id="67313228">
      <w:bodyDiv w:val="1"/>
      <w:marLeft w:val="0"/>
      <w:marRight w:val="0"/>
      <w:marTop w:val="0"/>
      <w:marBottom w:val="0"/>
      <w:divBdr>
        <w:top w:val="none" w:sz="0" w:space="0" w:color="auto"/>
        <w:left w:val="none" w:sz="0" w:space="0" w:color="auto"/>
        <w:bottom w:val="none" w:sz="0" w:space="0" w:color="auto"/>
        <w:right w:val="none" w:sz="0" w:space="0" w:color="auto"/>
      </w:divBdr>
    </w:div>
    <w:div w:id="67848983">
      <w:bodyDiv w:val="1"/>
      <w:marLeft w:val="0"/>
      <w:marRight w:val="0"/>
      <w:marTop w:val="0"/>
      <w:marBottom w:val="0"/>
      <w:divBdr>
        <w:top w:val="none" w:sz="0" w:space="0" w:color="auto"/>
        <w:left w:val="none" w:sz="0" w:space="0" w:color="auto"/>
        <w:bottom w:val="none" w:sz="0" w:space="0" w:color="auto"/>
        <w:right w:val="none" w:sz="0" w:space="0" w:color="auto"/>
      </w:divBdr>
    </w:div>
    <w:div w:id="69086446">
      <w:bodyDiv w:val="1"/>
      <w:marLeft w:val="0"/>
      <w:marRight w:val="0"/>
      <w:marTop w:val="0"/>
      <w:marBottom w:val="0"/>
      <w:divBdr>
        <w:top w:val="none" w:sz="0" w:space="0" w:color="auto"/>
        <w:left w:val="none" w:sz="0" w:space="0" w:color="auto"/>
        <w:bottom w:val="none" w:sz="0" w:space="0" w:color="auto"/>
        <w:right w:val="none" w:sz="0" w:space="0" w:color="auto"/>
      </w:divBdr>
    </w:div>
    <w:div w:id="71893961">
      <w:bodyDiv w:val="1"/>
      <w:marLeft w:val="0"/>
      <w:marRight w:val="0"/>
      <w:marTop w:val="0"/>
      <w:marBottom w:val="0"/>
      <w:divBdr>
        <w:top w:val="none" w:sz="0" w:space="0" w:color="auto"/>
        <w:left w:val="none" w:sz="0" w:space="0" w:color="auto"/>
        <w:bottom w:val="none" w:sz="0" w:space="0" w:color="auto"/>
        <w:right w:val="none" w:sz="0" w:space="0" w:color="auto"/>
      </w:divBdr>
    </w:div>
    <w:div w:id="72482829">
      <w:bodyDiv w:val="1"/>
      <w:marLeft w:val="0"/>
      <w:marRight w:val="0"/>
      <w:marTop w:val="0"/>
      <w:marBottom w:val="0"/>
      <w:divBdr>
        <w:top w:val="none" w:sz="0" w:space="0" w:color="auto"/>
        <w:left w:val="none" w:sz="0" w:space="0" w:color="auto"/>
        <w:bottom w:val="none" w:sz="0" w:space="0" w:color="auto"/>
        <w:right w:val="none" w:sz="0" w:space="0" w:color="auto"/>
      </w:divBdr>
    </w:div>
    <w:div w:id="72826160">
      <w:bodyDiv w:val="1"/>
      <w:marLeft w:val="0"/>
      <w:marRight w:val="0"/>
      <w:marTop w:val="0"/>
      <w:marBottom w:val="0"/>
      <w:divBdr>
        <w:top w:val="none" w:sz="0" w:space="0" w:color="auto"/>
        <w:left w:val="none" w:sz="0" w:space="0" w:color="auto"/>
        <w:bottom w:val="none" w:sz="0" w:space="0" w:color="auto"/>
        <w:right w:val="none" w:sz="0" w:space="0" w:color="auto"/>
      </w:divBdr>
    </w:div>
    <w:div w:id="73624459">
      <w:bodyDiv w:val="1"/>
      <w:marLeft w:val="0"/>
      <w:marRight w:val="0"/>
      <w:marTop w:val="0"/>
      <w:marBottom w:val="0"/>
      <w:divBdr>
        <w:top w:val="none" w:sz="0" w:space="0" w:color="auto"/>
        <w:left w:val="none" w:sz="0" w:space="0" w:color="auto"/>
        <w:bottom w:val="none" w:sz="0" w:space="0" w:color="auto"/>
        <w:right w:val="none" w:sz="0" w:space="0" w:color="auto"/>
      </w:divBdr>
    </w:div>
    <w:div w:id="75784564">
      <w:bodyDiv w:val="1"/>
      <w:marLeft w:val="0"/>
      <w:marRight w:val="0"/>
      <w:marTop w:val="0"/>
      <w:marBottom w:val="0"/>
      <w:divBdr>
        <w:top w:val="none" w:sz="0" w:space="0" w:color="auto"/>
        <w:left w:val="none" w:sz="0" w:space="0" w:color="auto"/>
        <w:bottom w:val="none" w:sz="0" w:space="0" w:color="auto"/>
        <w:right w:val="none" w:sz="0" w:space="0" w:color="auto"/>
      </w:divBdr>
    </w:div>
    <w:div w:id="75826347">
      <w:bodyDiv w:val="1"/>
      <w:marLeft w:val="0"/>
      <w:marRight w:val="0"/>
      <w:marTop w:val="0"/>
      <w:marBottom w:val="0"/>
      <w:divBdr>
        <w:top w:val="none" w:sz="0" w:space="0" w:color="auto"/>
        <w:left w:val="none" w:sz="0" w:space="0" w:color="auto"/>
        <w:bottom w:val="none" w:sz="0" w:space="0" w:color="auto"/>
        <w:right w:val="none" w:sz="0" w:space="0" w:color="auto"/>
      </w:divBdr>
    </w:div>
    <w:div w:id="80225491">
      <w:bodyDiv w:val="1"/>
      <w:marLeft w:val="0"/>
      <w:marRight w:val="0"/>
      <w:marTop w:val="0"/>
      <w:marBottom w:val="0"/>
      <w:divBdr>
        <w:top w:val="none" w:sz="0" w:space="0" w:color="auto"/>
        <w:left w:val="none" w:sz="0" w:space="0" w:color="auto"/>
        <w:bottom w:val="none" w:sz="0" w:space="0" w:color="auto"/>
        <w:right w:val="none" w:sz="0" w:space="0" w:color="auto"/>
      </w:divBdr>
    </w:div>
    <w:div w:id="80299017">
      <w:bodyDiv w:val="1"/>
      <w:marLeft w:val="0"/>
      <w:marRight w:val="0"/>
      <w:marTop w:val="0"/>
      <w:marBottom w:val="0"/>
      <w:divBdr>
        <w:top w:val="none" w:sz="0" w:space="0" w:color="auto"/>
        <w:left w:val="none" w:sz="0" w:space="0" w:color="auto"/>
        <w:bottom w:val="none" w:sz="0" w:space="0" w:color="auto"/>
        <w:right w:val="none" w:sz="0" w:space="0" w:color="auto"/>
      </w:divBdr>
    </w:div>
    <w:div w:id="82999844">
      <w:bodyDiv w:val="1"/>
      <w:marLeft w:val="0"/>
      <w:marRight w:val="0"/>
      <w:marTop w:val="0"/>
      <w:marBottom w:val="0"/>
      <w:divBdr>
        <w:top w:val="none" w:sz="0" w:space="0" w:color="auto"/>
        <w:left w:val="none" w:sz="0" w:space="0" w:color="auto"/>
        <w:bottom w:val="none" w:sz="0" w:space="0" w:color="auto"/>
        <w:right w:val="none" w:sz="0" w:space="0" w:color="auto"/>
      </w:divBdr>
    </w:div>
    <w:div w:id="83113098">
      <w:bodyDiv w:val="1"/>
      <w:marLeft w:val="0"/>
      <w:marRight w:val="0"/>
      <w:marTop w:val="0"/>
      <w:marBottom w:val="0"/>
      <w:divBdr>
        <w:top w:val="none" w:sz="0" w:space="0" w:color="auto"/>
        <w:left w:val="none" w:sz="0" w:space="0" w:color="auto"/>
        <w:bottom w:val="none" w:sz="0" w:space="0" w:color="auto"/>
        <w:right w:val="none" w:sz="0" w:space="0" w:color="auto"/>
      </w:divBdr>
    </w:div>
    <w:div w:id="84304698">
      <w:bodyDiv w:val="1"/>
      <w:marLeft w:val="0"/>
      <w:marRight w:val="0"/>
      <w:marTop w:val="0"/>
      <w:marBottom w:val="0"/>
      <w:divBdr>
        <w:top w:val="none" w:sz="0" w:space="0" w:color="auto"/>
        <w:left w:val="none" w:sz="0" w:space="0" w:color="auto"/>
        <w:bottom w:val="none" w:sz="0" w:space="0" w:color="auto"/>
        <w:right w:val="none" w:sz="0" w:space="0" w:color="auto"/>
      </w:divBdr>
    </w:div>
    <w:div w:id="85348316">
      <w:bodyDiv w:val="1"/>
      <w:marLeft w:val="0"/>
      <w:marRight w:val="0"/>
      <w:marTop w:val="0"/>
      <w:marBottom w:val="0"/>
      <w:divBdr>
        <w:top w:val="none" w:sz="0" w:space="0" w:color="auto"/>
        <w:left w:val="none" w:sz="0" w:space="0" w:color="auto"/>
        <w:bottom w:val="none" w:sz="0" w:space="0" w:color="auto"/>
        <w:right w:val="none" w:sz="0" w:space="0" w:color="auto"/>
      </w:divBdr>
    </w:div>
    <w:div w:id="87309449">
      <w:bodyDiv w:val="1"/>
      <w:marLeft w:val="0"/>
      <w:marRight w:val="0"/>
      <w:marTop w:val="0"/>
      <w:marBottom w:val="0"/>
      <w:divBdr>
        <w:top w:val="none" w:sz="0" w:space="0" w:color="auto"/>
        <w:left w:val="none" w:sz="0" w:space="0" w:color="auto"/>
        <w:bottom w:val="none" w:sz="0" w:space="0" w:color="auto"/>
        <w:right w:val="none" w:sz="0" w:space="0" w:color="auto"/>
      </w:divBdr>
    </w:div>
    <w:div w:id="88239446">
      <w:bodyDiv w:val="1"/>
      <w:marLeft w:val="0"/>
      <w:marRight w:val="0"/>
      <w:marTop w:val="0"/>
      <w:marBottom w:val="0"/>
      <w:divBdr>
        <w:top w:val="none" w:sz="0" w:space="0" w:color="auto"/>
        <w:left w:val="none" w:sz="0" w:space="0" w:color="auto"/>
        <w:bottom w:val="none" w:sz="0" w:space="0" w:color="auto"/>
        <w:right w:val="none" w:sz="0" w:space="0" w:color="auto"/>
      </w:divBdr>
    </w:div>
    <w:div w:id="89351070">
      <w:bodyDiv w:val="1"/>
      <w:marLeft w:val="0"/>
      <w:marRight w:val="0"/>
      <w:marTop w:val="0"/>
      <w:marBottom w:val="0"/>
      <w:divBdr>
        <w:top w:val="none" w:sz="0" w:space="0" w:color="auto"/>
        <w:left w:val="none" w:sz="0" w:space="0" w:color="auto"/>
        <w:bottom w:val="none" w:sz="0" w:space="0" w:color="auto"/>
        <w:right w:val="none" w:sz="0" w:space="0" w:color="auto"/>
      </w:divBdr>
    </w:div>
    <w:div w:id="90128056">
      <w:bodyDiv w:val="1"/>
      <w:marLeft w:val="0"/>
      <w:marRight w:val="0"/>
      <w:marTop w:val="0"/>
      <w:marBottom w:val="0"/>
      <w:divBdr>
        <w:top w:val="none" w:sz="0" w:space="0" w:color="auto"/>
        <w:left w:val="none" w:sz="0" w:space="0" w:color="auto"/>
        <w:bottom w:val="none" w:sz="0" w:space="0" w:color="auto"/>
        <w:right w:val="none" w:sz="0" w:space="0" w:color="auto"/>
      </w:divBdr>
    </w:div>
    <w:div w:id="90198188">
      <w:bodyDiv w:val="1"/>
      <w:marLeft w:val="0"/>
      <w:marRight w:val="0"/>
      <w:marTop w:val="0"/>
      <w:marBottom w:val="0"/>
      <w:divBdr>
        <w:top w:val="none" w:sz="0" w:space="0" w:color="auto"/>
        <w:left w:val="none" w:sz="0" w:space="0" w:color="auto"/>
        <w:bottom w:val="none" w:sz="0" w:space="0" w:color="auto"/>
        <w:right w:val="none" w:sz="0" w:space="0" w:color="auto"/>
      </w:divBdr>
    </w:div>
    <w:div w:id="90442708">
      <w:bodyDiv w:val="1"/>
      <w:marLeft w:val="0"/>
      <w:marRight w:val="0"/>
      <w:marTop w:val="0"/>
      <w:marBottom w:val="0"/>
      <w:divBdr>
        <w:top w:val="none" w:sz="0" w:space="0" w:color="auto"/>
        <w:left w:val="none" w:sz="0" w:space="0" w:color="auto"/>
        <w:bottom w:val="none" w:sz="0" w:space="0" w:color="auto"/>
        <w:right w:val="none" w:sz="0" w:space="0" w:color="auto"/>
      </w:divBdr>
    </w:div>
    <w:div w:id="91554501">
      <w:bodyDiv w:val="1"/>
      <w:marLeft w:val="0"/>
      <w:marRight w:val="0"/>
      <w:marTop w:val="0"/>
      <w:marBottom w:val="0"/>
      <w:divBdr>
        <w:top w:val="none" w:sz="0" w:space="0" w:color="auto"/>
        <w:left w:val="none" w:sz="0" w:space="0" w:color="auto"/>
        <w:bottom w:val="none" w:sz="0" w:space="0" w:color="auto"/>
        <w:right w:val="none" w:sz="0" w:space="0" w:color="auto"/>
      </w:divBdr>
    </w:div>
    <w:div w:id="91584903">
      <w:bodyDiv w:val="1"/>
      <w:marLeft w:val="0"/>
      <w:marRight w:val="0"/>
      <w:marTop w:val="0"/>
      <w:marBottom w:val="0"/>
      <w:divBdr>
        <w:top w:val="none" w:sz="0" w:space="0" w:color="auto"/>
        <w:left w:val="none" w:sz="0" w:space="0" w:color="auto"/>
        <w:bottom w:val="none" w:sz="0" w:space="0" w:color="auto"/>
        <w:right w:val="none" w:sz="0" w:space="0" w:color="auto"/>
      </w:divBdr>
      <w:divsChild>
        <w:div w:id="990062381">
          <w:marLeft w:val="0"/>
          <w:marRight w:val="0"/>
          <w:marTop w:val="0"/>
          <w:marBottom w:val="0"/>
          <w:divBdr>
            <w:top w:val="none" w:sz="0" w:space="0" w:color="auto"/>
            <w:left w:val="none" w:sz="0" w:space="0" w:color="auto"/>
            <w:bottom w:val="none" w:sz="0" w:space="0" w:color="auto"/>
            <w:right w:val="none" w:sz="0" w:space="0" w:color="auto"/>
          </w:divBdr>
          <w:divsChild>
            <w:div w:id="177517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2786">
      <w:bodyDiv w:val="1"/>
      <w:marLeft w:val="0"/>
      <w:marRight w:val="0"/>
      <w:marTop w:val="0"/>
      <w:marBottom w:val="0"/>
      <w:divBdr>
        <w:top w:val="none" w:sz="0" w:space="0" w:color="auto"/>
        <w:left w:val="none" w:sz="0" w:space="0" w:color="auto"/>
        <w:bottom w:val="none" w:sz="0" w:space="0" w:color="auto"/>
        <w:right w:val="none" w:sz="0" w:space="0" w:color="auto"/>
      </w:divBdr>
    </w:div>
    <w:div w:id="91898115">
      <w:bodyDiv w:val="1"/>
      <w:marLeft w:val="0"/>
      <w:marRight w:val="0"/>
      <w:marTop w:val="0"/>
      <w:marBottom w:val="0"/>
      <w:divBdr>
        <w:top w:val="none" w:sz="0" w:space="0" w:color="auto"/>
        <w:left w:val="none" w:sz="0" w:space="0" w:color="auto"/>
        <w:bottom w:val="none" w:sz="0" w:space="0" w:color="auto"/>
        <w:right w:val="none" w:sz="0" w:space="0" w:color="auto"/>
      </w:divBdr>
    </w:div>
    <w:div w:id="93284060">
      <w:bodyDiv w:val="1"/>
      <w:marLeft w:val="0"/>
      <w:marRight w:val="0"/>
      <w:marTop w:val="0"/>
      <w:marBottom w:val="0"/>
      <w:divBdr>
        <w:top w:val="none" w:sz="0" w:space="0" w:color="auto"/>
        <w:left w:val="none" w:sz="0" w:space="0" w:color="auto"/>
        <w:bottom w:val="none" w:sz="0" w:space="0" w:color="auto"/>
        <w:right w:val="none" w:sz="0" w:space="0" w:color="auto"/>
      </w:divBdr>
    </w:div>
    <w:div w:id="94131773">
      <w:bodyDiv w:val="1"/>
      <w:marLeft w:val="0"/>
      <w:marRight w:val="0"/>
      <w:marTop w:val="0"/>
      <w:marBottom w:val="0"/>
      <w:divBdr>
        <w:top w:val="none" w:sz="0" w:space="0" w:color="auto"/>
        <w:left w:val="none" w:sz="0" w:space="0" w:color="auto"/>
        <w:bottom w:val="none" w:sz="0" w:space="0" w:color="auto"/>
        <w:right w:val="none" w:sz="0" w:space="0" w:color="auto"/>
      </w:divBdr>
      <w:divsChild>
        <w:div w:id="284697559">
          <w:marLeft w:val="0"/>
          <w:marRight w:val="0"/>
          <w:marTop w:val="0"/>
          <w:marBottom w:val="0"/>
          <w:divBdr>
            <w:top w:val="none" w:sz="0" w:space="0" w:color="auto"/>
            <w:left w:val="none" w:sz="0" w:space="0" w:color="auto"/>
            <w:bottom w:val="none" w:sz="0" w:space="0" w:color="auto"/>
            <w:right w:val="none" w:sz="0" w:space="0" w:color="auto"/>
          </w:divBdr>
          <w:divsChild>
            <w:div w:id="17653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47698">
      <w:bodyDiv w:val="1"/>
      <w:marLeft w:val="0"/>
      <w:marRight w:val="0"/>
      <w:marTop w:val="0"/>
      <w:marBottom w:val="0"/>
      <w:divBdr>
        <w:top w:val="none" w:sz="0" w:space="0" w:color="auto"/>
        <w:left w:val="none" w:sz="0" w:space="0" w:color="auto"/>
        <w:bottom w:val="none" w:sz="0" w:space="0" w:color="auto"/>
        <w:right w:val="none" w:sz="0" w:space="0" w:color="auto"/>
      </w:divBdr>
    </w:div>
    <w:div w:id="101457637">
      <w:bodyDiv w:val="1"/>
      <w:marLeft w:val="0"/>
      <w:marRight w:val="0"/>
      <w:marTop w:val="0"/>
      <w:marBottom w:val="0"/>
      <w:divBdr>
        <w:top w:val="none" w:sz="0" w:space="0" w:color="auto"/>
        <w:left w:val="none" w:sz="0" w:space="0" w:color="auto"/>
        <w:bottom w:val="none" w:sz="0" w:space="0" w:color="auto"/>
        <w:right w:val="none" w:sz="0" w:space="0" w:color="auto"/>
      </w:divBdr>
    </w:div>
    <w:div w:id="101656522">
      <w:bodyDiv w:val="1"/>
      <w:marLeft w:val="0"/>
      <w:marRight w:val="0"/>
      <w:marTop w:val="0"/>
      <w:marBottom w:val="0"/>
      <w:divBdr>
        <w:top w:val="none" w:sz="0" w:space="0" w:color="auto"/>
        <w:left w:val="none" w:sz="0" w:space="0" w:color="auto"/>
        <w:bottom w:val="none" w:sz="0" w:space="0" w:color="auto"/>
        <w:right w:val="none" w:sz="0" w:space="0" w:color="auto"/>
      </w:divBdr>
    </w:div>
    <w:div w:id="102574593">
      <w:bodyDiv w:val="1"/>
      <w:marLeft w:val="0"/>
      <w:marRight w:val="0"/>
      <w:marTop w:val="0"/>
      <w:marBottom w:val="0"/>
      <w:divBdr>
        <w:top w:val="none" w:sz="0" w:space="0" w:color="auto"/>
        <w:left w:val="none" w:sz="0" w:space="0" w:color="auto"/>
        <w:bottom w:val="none" w:sz="0" w:space="0" w:color="auto"/>
        <w:right w:val="none" w:sz="0" w:space="0" w:color="auto"/>
      </w:divBdr>
    </w:div>
    <w:div w:id="103696452">
      <w:bodyDiv w:val="1"/>
      <w:marLeft w:val="0"/>
      <w:marRight w:val="0"/>
      <w:marTop w:val="0"/>
      <w:marBottom w:val="0"/>
      <w:divBdr>
        <w:top w:val="none" w:sz="0" w:space="0" w:color="auto"/>
        <w:left w:val="none" w:sz="0" w:space="0" w:color="auto"/>
        <w:bottom w:val="none" w:sz="0" w:space="0" w:color="auto"/>
        <w:right w:val="none" w:sz="0" w:space="0" w:color="auto"/>
      </w:divBdr>
    </w:div>
    <w:div w:id="105346455">
      <w:bodyDiv w:val="1"/>
      <w:marLeft w:val="0"/>
      <w:marRight w:val="0"/>
      <w:marTop w:val="0"/>
      <w:marBottom w:val="0"/>
      <w:divBdr>
        <w:top w:val="none" w:sz="0" w:space="0" w:color="auto"/>
        <w:left w:val="none" w:sz="0" w:space="0" w:color="auto"/>
        <w:bottom w:val="none" w:sz="0" w:space="0" w:color="auto"/>
        <w:right w:val="none" w:sz="0" w:space="0" w:color="auto"/>
      </w:divBdr>
    </w:div>
    <w:div w:id="105347640">
      <w:bodyDiv w:val="1"/>
      <w:marLeft w:val="0"/>
      <w:marRight w:val="0"/>
      <w:marTop w:val="0"/>
      <w:marBottom w:val="0"/>
      <w:divBdr>
        <w:top w:val="none" w:sz="0" w:space="0" w:color="auto"/>
        <w:left w:val="none" w:sz="0" w:space="0" w:color="auto"/>
        <w:bottom w:val="none" w:sz="0" w:space="0" w:color="auto"/>
        <w:right w:val="none" w:sz="0" w:space="0" w:color="auto"/>
      </w:divBdr>
    </w:div>
    <w:div w:id="105775389">
      <w:bodyDiv w:val="1"/>
      <w:marLeft w:val="0"/>
      <w:marRight w:val="0"/>
      <w:marTop w:val="0"/>
      <w:marBottom w:val="0"/>
      <w:divBdr>
        <w:top w:val="none" w:sz="0" w:space="0" w:color="auto"/>
        <w:left w:val="none" w:sz="0" w:space="0" w:color="auto"/>
        <w:bottom w:val="none" w:sz="0" w:space="0" w:color="auto"/>
        <w:right w:val="none" w:sz="0" w:space="0" w:color="auto"/>
      </w:divBdr>
    </w:div>
    <w:div w:id="109014676">
      <w:bodyDiv w:val="1"/>
      <w:marLeft w:val="0"/>
      <w:marRight w:val="0"/>
      <w:marTop w:val="0"/>
      <w:marBottom w:val="0"/>
      <w:divBdr>
        <w:top w:val="none" w:sz="0" w:space="0" w:color="auto"/>
        <w:left w:val="none" w:sz="0" w:space="0" w:color="auto"/>
        <w:bottom w:val="none" w:sz="0" w:space="0" w:color="auto"/>
        <w:right w:val="none" w:sz="0" w:space="0" w:color="auto"/>
      </w:divBdr>
    </w:div>
    <w:div w:id="112136160">
      <w:bodyDiv w:val="1"/>
      <w:marLeft w:val="0"/>
      <w:marRight w:val="0"/>
      <w:marTop w:val="0"/>
      <w:marBottom w:val="0"/>
      <w:divBdr>
        <w:top w:val="none" w:sz="0" w:space="0" w:color="auto"/>
        <w:left w:val="none" w:sz="0" w:space="0" w:color="auto"/>
        <w:bottom w:val="none" w:sz="0" w:space="0" w:color="auto"/>
        <w:right w:val="none" w:sz="0" w:space="0" w:color="auto"/>
      </w:divBdr>
    </w:div>
    <w:div w:id="112948737">
      <w:bodyDiv w:val="1"/>
      <w:marLeft w:val="0"/>
      <w:marRight w:val="0"/>
      <w:marTop w:val="0"/>
      <w:marBottom w:val="0"/>
      <w:divBdr>
        <w:top w:val="none" w:sz="0" w:space="0" w:color="auto"/>
        <w:left w:val="none" w:sz="0" w:space="0" w:color="auto"/>
        <w:bottom w:val="none" w:sz="0" w:space="0" w:color="auto"/>
        <w:right w:val="none" w:sz="0" w:space="0" w:color="auto"/>
      </w:divBdr>
    </w:div>
    <w:div w:id="115562844">
      <w:bodyDiv w:val="1"/>
      <w:marLeft w:val="0"/>
      <w:marRight w:val="0"/>
      <w:marTop w:val="0"/>
      <w:marBottom w:val="0"/>
      <w:divBdr>
        <w:top w:val="none" w:sz="0" w:space="0" w:color="auto"/>
        <w:left w:val="none" w:sz="0" w:space="0" w:color="auto"/>
        <w:bottom w:val="none" w:sz="0" w:space="0" w:color="auto"/>
        <w:right w:val="none" w:sz="0" w:space="0" w:color="auto"/>
      </w:divBdr>
    </w:div>
    <w:div w:id="116147412">
      <w:bodyDiv w:val="1"/>
      <w:marLeft w:val="0"/>
      <w:marRight w:val="0"/>
      <w:marTop w:val="0"/>
      <w:marBottom w:val="0"/>
      <w:divBdr>
        <w:top w:val="none" w:sz="0" w:space="0" w:color="auto"/>
        <w:left w:val="none" w:sz="0" w:space="0" w:color="auto"/>
        <w:bottom w:val="none" w:sz="0" w:space="0" w:color="auto"/>
        <w:right w:val="none" w:sz="0" w:space="0" w:color="auto"/>
      </w:divBdr>
    </w:div>
    <w:div w:id="116216469">
      <w:bodyDiv w:val="1"/>
      <w:marLeft w:val="0"/>
      <w:marRight w:val="0"/>
      <w:marTop w:val="0"/>
      <w:marBottom w:val="0"/>
      <w:divBdr>
        <w:top w:val="none" w:sz="0" w:space="0" w:color="auto"/>
        <w:left w:val="none" w:sz="0" w:space="0" w:color="auto"/>
        <w:bottom w:val="none" w:sz="0" w:space="0" w:color="auto"/>
        <w:right w:val="none" w:sz="0" w:space="0" w:color="auto"/>
      </w:divBdr>
    </w:div>
    <w:div w:id="117263819">
      <w:bodyDiv w:val="1"/>
      <w:marLeft w:val="0"/>
      <w:marRight w:val="0"/>
      <w:marTop w:val="0"/>
      <w:marBottom w:val="0"/>
      <w:divBdr>
        <w:top w:val="none" w:sz="0" w:space="0" w:color="auto"/>
        <w:left w:val="none" w:sz="0" w:space="0" w:color="auto"/>
        <w:bottom w:val="none" w:sz="0" w:space="0" w:color="auto"/>
        <w:right w:val="none" w:sz="0" w:space="0" w:color="auto"/>
      </w:divBdr>
    </w:div>
    <w:div w:id="119224465">
      <w:bodyDiv w:val="1"/>
      <w:marLeft w:val="0"/>
      <w:marRight w:val="0"/>
      <w:marTop w:val="0"/>
      <w:marBottom w:val="0"/>
      <w:divBdr>
        <w:top w:val="none" w:sz="0" w:space="0" w:color="auto"/>
        <w:left w:val="none" w:sz="0" w:space="0" w:color="auto"/>
        <w:bottom w:val="none" w:sz="0" w:space="0" w:color="auto"/>
        <w:right w:val="none" w:sz="0" w:space="0" w:color="auto"/>
      </w:divBdr>
    </w:div>
    <w:div w:id="119763424">
      <w:bodyDiv w:val="1"/>
      <w:marLeft w:val="0"/>
      <w:marRight w:val="0"/>
      <w:marTop w:val="0"/>
      <w:marBottom w:val="0"/>
      <w:divBdr>
        <w:top w:val="none" w:sz="0" w:space="0" w:color="auto"/>
        <w:left w:val="none" w:sz="0" w:space="0" w:color="auto"/>
        <w:bottom w:val="none" w:sz="0" w:space="0" w:color="auto"/>
        <w:right w:val="none" w:sz="0" w:space="0" w:color="auto"/>
      </w:divBdr>
    </w:div>
    <w:div w:id="120078059">
      <w:bodyDiv w:val="1"/>
      <w:marLeft w:val="0"/>
      <w:marRight w:val="0"/>
      <w:marTop w:val="0"/>
      <w:marBottom w:val="0"/>
      <w:divBdr>
        <w:top w:val="none" w:sz="0" w:space="0" w:color="auto"/>
        <w:left w:val="none" w:sz="0" w:space="0" w:color="auto"/>
        <w:bottom w:val="none" w:sz="0" w:space="0" w:color="auto"/>
        <w:right w:val="none" w:sz="0" w:space="0" w:color="auto"/>
      </w:divBdr>
    </w:div>
    <w:div w:id="120349275">
      <w:bodyDiv w:val="1"/>
      <w:marLeft w:val="0"/>
      <w:marRight w:val="0"/>
      <w:marTop w:val="0"/>
      <w:marBottom w:val="0"/>
      <w:divBdr>
        <w:top w:val="none" w:sz="0" w:space="0" w:color="auto"/>
        <w:left w:val="none" w:sz="0" w:space="0" w:color="auto"/>
        <w:bottom w:val="none" w:sz="0" w:space="0" w:color="auto"/>
        <w:right w:val="none" w:sz="0" w:space="0" w:color="auto"/>
      </w:divBdr>
    </w:div>
    <w:div w:id="122775337">
      <w:bodyDiv w:val="1"/>
      <w:marLeft w:val="0"/>
      <w:marRight w:val="0"/>
      <w:marTop w:val="0"/>
      <w:marBottom w:val="0"/>
      <w:divBdr>
        <w:top w:val="none" w:sz="0" w:space="0" w:color="auto"/>
        <w:left w:val="none" w:sz="0" w:space="0" w:color="auto"/>
        <w:bottom w:val="none" w:sz="0" w:space="0" w:color="auto"/>
        <w:right w:val="none" w:sz="0" w:space="0" w:color="auto"/>
      </w:divBdr>
    </w:div>
    <w:div w:id="122818324">
      <w:bodyDiv w:val="1"/>
      <w:marLeft w:val="0"/>
      <w:marRight w:val="0"/>
      <w:marTop w:val="0"/>
      <w:marBottom w:val="0"/>
      <w:divBdr>
        <w:top w:val="none" w:sz="0" w:space="0" w:color="auto"/>
        <w:left w:val="none" w:sz="0" w:space="0" w:color="auto"/>
        <w:bottom w:val="none" w:sz="0" w:space="0" w:color="auto"/>
        <w:right w:val="none" w:sz="0" w:space="0" w:color="auto"/>
      </w:divBdr>
    </w:div>
    <w:div w:id="124083068">
      <w:bodyDiv w:val="1"/>
      <w:marLeft w:val="0"/>
      <w:marRight w:val="0"/>
      <w:marTop w:val="0"/>
      <w:marBottom w:val="0"/>
      <w:divBdr>
        <w:top w:val="none" w:sz="0" w:space="0" w:color="auto"/>
        <w:left w:val="none" w:sz="0" w:space="0" w:color="auto"/>
        <w:bottom w:val="none" w:sz="0" w:space="0" w:color="auto"/>
        <w:right w:val="none" w:sz="0" w:space="0" w:color="auto"/>
      </w:divBdr>
    </w:div>
    <w:div w:id="124470185">
      <w:bodyDiv w:val="1"/>
      <w:marLeft w:val="0"/>
      <w:marRight w:val="0"/>
      <w:marTop w:val="0"/>
      <w:marBottom w:val="0"/>
      <w:divBdr>
        <w:top w:val="none" w:sz="0" w:space="0" w:color="auto"/>
        <w:left w:val="none" w:sz="0" w:space="0" w:color="auto"/>
        <w:bottom w:val="none" w:sz="0" w:space="0" w:color="auto"/>
        <w:right w:val="none" w:sz="0" w:space="0" w:color="auto"/>
      </w:divBdr>
    </w:div>
    <w:div w:id="125860933">
      <w:bodyDiv w:val="1"/>
      <w:marLeft w:val="0"/>
      <w:marRight w:val="0"/>
      <w:marTop w:val="0"/>
      <w:marBottom w:val="0"/>
      <w:divBdr>
        <w:top w:val="none" w:sz="0" w:space="0" w:color="auto"/>
        <w:left w:val="none" w:sz="0" w:space="0" w:color="auto"/>
        <w:bottom w:val="none" w:sz="0" w:space="0" w:color="auto"/>
        <w:right w:val="none" w:sz="0" w:space="0" w:color="auto"/>
      </w:divBdr>
    </w:div>
    <w:div w:id="129638893">
      <w:bodyDiv w:val="1"/>
      <w:marLeft w:val="0"/>
      <w:marRight w:val="0"/>
      <w:marTop w:val="0"/>
      <w:marBottom w:val="0"/>
      <w:divBdr>
        <w:top w:val="none" w:sz="0" w:space="0" w:color="auto"/>
        <w:left w:val="none" w:sz="0" w:space="0" w:color="auto"/>
        <w:bottom w:val="none" w:sz="0" w:space="0" w:color="auto"/>
        <w:right w:val="none" w:sz="0" w:space="0" w:color="auto"/>
      </w:divBdr>
    </w:div>
    <w:div w:id="131485774">
      <w:bodyDiv w:val="1"/>
      <w:marLeft w:val="0"/>
      <w:marRight w:val="0"/>
      <w:marTop w:val="0"/>
      <w:marBottom w:val="0"/>
      <w:divBdr>
        <w:top w:val="none" w:sz="0" w:space="0" w:color="auto"/>
        <w:left w:val="none" w:sz="0" w:space="0" w:color="auto"/>
        <w:bottom w:val="none" w:sz="0" w:space="0" w:color="auto"/>
        <w:right w:val="none" w:sz="0" w:space="0" w:color="auto"/>
      </w:divBdr>
    </w:div>
    <w:div w:id="131677898">
      <w:bodyDiv w:val="1"/>
      <w:marLeft w:val="0"/>
      <w:marRight w:val="0"/>
      <w:marTop w:val="0"/>
      <w:marBottom w:val="0"/>
      <w:divBdr>
        <w:top w:val="none" w:sz="0" w:space="0" w:color="auto"/>
        <w:left w:val="none" w:sz="0" w:space="0" w:color="auto"/>
        <w:bottom w:val="none" w:sz="0" w:space="0" w:color="auto"/>
        <w:right w:val="none" w:sz="0" w:space="0" w:color="auto"/>
      </w:divBdr>
    </w:div>
    <w:div w:id="137111030">
      <w:bodyDiv w:val="1"/>
      <w:marLeft w:val="0"/>
      <w:marRight w:val="0"/>
      <w:marTop w:val="0"/>
      <w:marBottom w:val="0"/>
      <w:divBdr>
        <w:top w:val="none" w:sz="0" w:space="0" w:color="auto"/>
        <w:left w:val="none" w:sz="0" w:space="0" w:color="auto"/>
        <w:bottom w:val="none" w:sz="0" w:space="0" w:color="auto"/>
        <w:right w:val="none" w:sz="0" w:space="0" w:color="auto"/>
      </w:divBdr>
    </w:div>
    <w:div w:id="138499001">
      <w:bodyDiv w:val="1"/>
      <w:marLeft w:val="0"/>
      <w:marRight w:val="0"/>
      <w:marTop w:val="0"/>
      <w:marBottom w:val="0"/>
      <w:divBdr>
        <w:top w:val="none" w:sz="0" w:space="0" w:color="auto"/>
        <w:left w:val="none" w:sz="0" w:space="0" w:color="auto"/>
        <w:bottom w:val="none" w:sz="0" w:space="0" w:color="auto"/>
        <w:right w:val="none" w:sz="0" w:space="0" w:color="auto"/>
      </w:divBdr>
    </w:div>
    <w:div w:id="138770297">
      <w:bodyDiv w:val="1"/>
      <w:marLeft w:val="0"/>
      <w:marRight w:val="0"/>
      <w:marTop w:val="0"/>
      <w:marBottom w:val="0"/>
      <w:divBdr>
        <w:top w:val="none" w:sz="0" w:space="0" w:color="auto"/>
        <w:left w:val="none" w:sz="0" w:space="0" w:color="auto"/>
        <w:bottom w:val="none" w:sz="0" w:space="0" w:color="auto"/>
        <w:right w:val="none" w:sz="0" w:space="0" w:color="auto"/>
      </w:divBdr>
    </w:div>
    <w:div w:id="139077284">
      <w:bodyDiv w:val="1"/>
      <w:marLeft w:val="0"/>
      <w:marRight w:val="0"/>
      <w:marTop w:val="0"/>
      <w:marBottom w:val="0"/>
      <w:divBdr>
        <w:top w:val="none" w:sz="0" w:space="0" w:color="auto"/>
        <w:left w:val="none" w:sz="0" w:space="0" w:color="auto"/>
        <w:bottom w:val="none" w:sz="0" w:space="0" w:color="auto"/>
        <w:right w:val="none" w:sz="0" w:space="0" w:color="auto"/>
      </w:divBdr>
    </w:div>
    <w:div w:id="139539428">
      <w:bodyDiv w:val="1"/>
      <w:marLeft w:val="0"/>
      <w:marRight w:val="0"/>
      <w:marTop w:val="0"/>
      <w:marBottom w:val="0"/>
      <w:divBdr>
        <w:top w:val="none" w:sz="0" w:space="0" w:color="auto"/>
        <w:left w:val="none" w:sz="0" w:space="0" w:color="auto"/>
        <w:bottom w:val="none" w:sz="0" w:space="0" w:color="auto"/>
        <w:right w:val="none" w:sz="0" w:space="0" w:color="auto"/>
      </w:divBdr>
    </w:div>
    <w:div w:id="140394710">
      <w:bodyDiv w:val="1"/>
      <w:marLeft w:val="0"/>
      <w:marRight w:val="0"/>
      <w:marTop w:val="0"/>
      <w:marBottom w:val="0"/>
      <w:divBdr>
        <w:top w:val="none" w:sz="0" w:space="0" w:color="auto"/>
        <w:left w:val="none" w:sz="0" w:space="0" w:color="auto"/>
        <w:bottom w:val="none" w:sz="0" w:space="0" w:color="auto"/>
        <w:right w:val="none" w:sz="0" w:space="0" w:color="auto"/>
      </w:divBdr>
    </w:div>
    <w:div w:id="140732715">
      <w:bodyDiv w:val="1"/>
      <w:marLeft w:val="0"/>
      <w:marRight w:val="0"/>
      <w:marTop w:val="0"/>
      <w:marBottom w:val="0"/>
      <w:divBdr>
        <w:top w:val="none" w:sz="0" w:space="0" w:color="auto"/>
        <w:left w:val="none" w:sz="0" w:space="0" w:color="auto"/>
        <w:bottom w:val="none" w:sz="0" w:space="0" w:color="auto"/>
        <w:right w:val="none" w:sz="0" w:space="0" w:color="auto"/>
      </w:divBdr>
    </w:div>
    <w:div w:id="141047699">
      <w:bodyDiv w:val="1"/>
      <w:marLeft w:val="0"/>
      <w:marRight w:val="0"/>
      <w:marTop w:val="0"/>
      <w:marBottom w:val="0"/>
      <w:divBdr>
        <w:top w:val="none" w:sz="0" w:space="0" w:color="auto"/>
        <w:left w:val="none" w:sz="0" w:space="0" w:color="auto"/>
        <w:bottom w:val="none" w:sz="0" w:space="0" w:color="auto"/>
        <w:right w:val="none" w:sz="0" w:space="0" w:color="auto"/>
      </w:divBdr>
    </w:div>
    <w:div w:id="141852049">
      <w:bodyDiv w:val="1"/>
      <w:marLeft w:val="0"/>
      <w:marRight w:val="0"/>
      <w:marTop w:val="0"/>
      <w:marBottom w:val="0"/>
      <w:divBdr>
        <w:top w:val="none" w:sz="0" w:space="0" w:color="auto"/>
        <w:left w:val="none" w:sz="0" w:space="0" w:color="auto"/>
        <w:bottom w:val="none" w:sz="0" w:space="0" w:color="auto"/>
        <w:right w:val="none" w:sz="0" w:space="0" w:color="auto"/>
      </w:divBdr>
    </w:div>
    <w:div w:id="143552106">
      <w:bodyDiv w:val="1"/>
      <w:marLeft w:val="0"/>
      <w:marRight w:val="0"/>
      <w:marTop w:val="0"/>
      <w:marBottom w:val="0"/>
      <w:divBdr>
        <w:top w:val="none" w:sz="0" w:space="0" w:color="auto"/>
        <w:left w:val="none" w:sz="0" w:space="0" w:color="auto"/>
        <w:bottom w:val="none" w:sz="0" w:space="0" w:color="auto"/>
        <w:right w:val="none" w:sz="0" w:space="0" w:color="auto"/>
      </w:divBdr>
    </w:div>
    <w:div w:id="144591834">
      <w:bodyDiv w:val="1"/>
      <w:marLeft w:val="0"/>
      <w:marRight w:val="0"/>
      <w:marTop w:val="0"/>
      <w:marBottom w:val="0"/>
      <w:divBdr>
        <w:top w:val="none" w:sz="0" w:space="0" w:color="auto"/>
        <w:left w:val="none" w:sz="0" w:space="0" w:color="auto"/>
        <w:bottom w:val="none" w:sz="0" w:space="0" w:color="auto"/>
        <w:right w:val="none" w:sz="0" w:space="0" w:color="auto"/>
      </w:divBdr>
    </w:div>
    <w:div w:id="144860708">
      <w:bodyDiv w:val="1"/>
      <w:marLeft w:val="0"/>
      <w:marRight w:val="0"/>
      <w:marTop w:val="0"/>
      <w:marBottom w:val="0"/>
      <w:divBdr>
        <w:top w:val="none" w:sz="0" w:space="0" w:color="auto"/>
        <w:left w:val="none" w:sz="0" w:space="0" w:color="auto"/>
        <w:bottom w:val="none" w:sz="0" w:space="0" w:color="auto"/>
        <w:right w:val="none" w:sz="0" w:space="0" w:color="auto"/>
      </w:divBdr>
    </w:div>
    <w:div w:id="146671406">
      <w:bodyDiv w:val="1"/>
      <w:marLeft w:val="0"/>
      <w:marRight w:val="0"/>
      <w:marTop w:val="0"/>
      <w:marBottom w:val="0"/>
      <w:divBdr>
        <w:top w:val="none" w:sz="0" w:space="0" w:color="auto"/>
        <w:left w:val="none" w:sz="0" w:space="0" w:color="auto"/>
        <w:bottom w:val="none" w:sz="0" w:space="0" w:color="auto"/>
        <w:right w:val="none" w:sz="0" w:space="0" w:color="auto"/>
      </w:divBdr>
    </w:div>
    <w:div w:id="147868683">
      <w:bodyDiv w:val="1"/>
      <w:marLeft w:val="0"/>
      <w:marRight w:val="0"/>
      <w:marTop w:val="0"/>
      <w:marBottom w:val="0"/>
      <w:divBdr>
        <w:top w:val="none" w:sz="0" w:space="0" w:color="auto"/>
        <w:left w:val="none" w:sz="0" w:space="0" w:color="auto"/>
        <w:bottom w:val="none" w:sz="0" w:space="0" w:color="auto"/>
        <w:right w:val="none" w:sz="0" w:space="0" w:color="auto"/>
      </w:divBdr>
    </w:div>
    <w:div w:id="148329606">
      <w:bodyDiv w:val="1"/>
      <w:marLeft w:val="0"/>
      <w:marRight w:val="0"/>
      <w:marTop w:val="0"/>
      <w:marBottom w:val="0"/>
      <w:divBdr>
        <w:top w:val="none" w:sz="0" w:space="0" w:color="auto"/>
        <w:left w:val="none" w:sz="0" w:space="0" w:color="auto"/>
        <w:bottom w:val="none" w:sz="0" w:space="0" w:color="auto"/>
        <w:right w:val="none" w:sz="0" w:space="0" w:color="auto"/>
      </w:divBdr>
    </w:div>
    <w:div w:id="149103134">
      <w:bodyDiv w:val="1"/>
      <w:marLeft w:val="0"/>
      <w:marRight w:val="0"/>
      <w:marTop w:val="0"/>
      <w:marBottom w:val="0"/>
      <w:divBdr>
        <w:top w:val="none" w:sz="0" w:space="0" w:color="auto"/>
        <w:left w:val="none" w:sz="0" w:space="0" w:color="auto"/>
        <w:bottom w:val="none" w:sz="0" w:space="0" w:color="auto"/>
        <w:right w:val="none" w:sz="0" w:space="0" w:color="auto"/>
      </w:divBdr>
    </w:div>
    <w:div w:id="149904797">
      <w:bodyDiv w:val="1"/>
      <w:marLeft w:val="0"/>
      <w:marRight w:val="0"/>
      <w:marTop w:val="0"/>
      <w:marBottom w:val="0"/>
      <w:divBdr>
        <w:top w:val="none" w:sz="0" w:space="0" w:color="auto"/>
        <w:left w:val="none" w:sz="0" w:space="0" w:color="auto"/>
        <w:bottom w:val="none" w:sz="0" w:space="0" w:color="auto"/>
        <w:right w:val="none" w:sz="0" w:space="0" w:color="auto"/>
      </w:divBdr>
    </w:div>
    <w:div w:id="150021994">
      <w:bodyDiv w:val="1"/>
      <w:marLeft w:val="0"/>
      <w:marRight w:val="0"/>
      <w:marTop w:val="0"/>
      <w:marBottom w:val="0"/>
      <w:divBdr>
        <w:top w:val="none" w:sz="0" w:space="0" w:color="auto"/>
        <w:left w:val="none" w:sz="0" w:space="0" w:color="auto"/>
        <w:bottom w:val="none" w:sz="0" w:space="0" w:color="auto"/>
        <w:right w:val="none" w:sz="0" w:space="0" w:color="auto"/>
      </w:divBdr>
    </w:div>
    <w:div w:id="150143756">
      <w:bodyDiv w:val="1"/>
      <w:marLeft w:val="0"/>
      <w:marRight w:val="0"/>
      <w:marTop w:val="0"/>
      <w:marBottom w:val="0"/>
      <w:divBdr>
        <w:top w:val="none" w:sz="0" w:space="0" w:color="auto"/>
        <w:left w:val="none" w:sz="0" w:space="0" w:color="auto"/>
        <w:bottom w:val="none" w:sz="0" w:space="0" w:color="auto"/>
        <w:right w:val="none" w:sz="0" w:space="0" w:color="auto"/>
      </w:divBdr>
      <w:divsChild>
        <w:div w:id="337273376">
          <w:marLeft w:val="0"/>
          <w:marRight w:val="0"/>
          <w:marTop w:val="0"/>
          <w:marBottom w:val="0"/>
          <w:divBdr>
            <w:top w:val="none" w:sz="0" w:space="0" w:color="auto"/>
            <w:left w:val="none" w:sz="0" w:space="0" w:color="auto"/>
            <w:bottom w:val="none" w:sz="0" w:space="0" w:color="auto"/>
            <w:right w:val="none" w:sz="0" w:space="0" w:color="auto"/>
          </w:divBdr>
          <w:divsChild>
            <w:div w:id="121569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0146">
      <w:bodyDiv w:val="1"/>
      <w:marLeft w:val="0"/>
      <w:marRight w:val="0"/>
      <w:marTop w:val="0"/>
      <w:marBottom w:val="0"/>
      <w:divBdr>
        <w:top w:val="none" w:sz="0" w:space="0" w:color="auto"/>
        <w:left w:val="none" w:sz="0" w:space="0" w:color="auto"/>
        <w:bottom w:val="none" w:sz="0" w:space="0" w:color="auto"/>
        <w:right w:val="none" w:sz="0" w:space="0" w:color="auto"/>
      </w:divBdr>
    </w:div>
    <w:div w:id="151411420">
      <w:bodyDiv w:val="1"/>
      <w:marLeft w:val="0"/>
      <w:marRight w:val="0"/>
      <w:marTop w:val="0"/>
      <w:marBottom w:val="0"/>
      <w:divBdr>
        <w:top w:val="none" w:sz="0" w:space="0" w:color="auto"/>
        <w:left w:val="none" w:sz="0" w:space="0" w:color="auto"/>
        <w:bottom w:val="none" w:sz="0" w:space="0" w:color="auto"/>
        <w:right w:val="none" w:sz="0" w:space="0" w:color="auto"/>
      </w:divBdr>
    </w:div>
    <w:div w:id="151994799">
      <w:bodyDiv w:val="1"/>
      <w:marLeft w:val="0"/>
      <w:marRight w:val="0"/>
      <w:marTop w:val="0"/>
      <w:marBottom w:val="0"/>
      <w:divBdr>
        <w:top w:val="none" w:sz="0" w:space="0" w:color="auto"/>
        <w:left w:val="none" w:sz="0" w:space="0" w:color="auto"/>
        <w:bottom w:val="none" w:sz="0" w:space="0" w:color="auto"/>
        <w:right w:val="none" w:sz="0" w:space="0" w:color="auto"/>
      </w:divBdr>
    </w:div>
    <w:div w:id="155725198">
      <w:bodyDiv w:val="1"/>
      <w:marLeft w:val="0"/>
      <w:marRight w:val="0"/>
      <w:marTop w:val="0"/>
      <w:marBottom w:val="0"/>
      <w:divBdr>
        <w:top w:val="none" w:sz="0" w:space="0" w:color="auto"/>
        <w:left w:val="none" w:sz="0" w:space="0" w:color="auto"/>
        <w:bottom w:val="none" w:sz="0" w:space="0" w:color="auto"/>
        <w:right w:val="none" w:sz="0" w:space="0" w:color="auto"/>
      </w:divBdr>
    </w:div>
    <w:div w:id="160976402">
      <w:bodyDiv w:val="1"/>
      <w:marLeft w:val="0"/>
      <w:marRight w:val="0"/>
      <w:marTop w:val="0"/>
      <w:marBottom w:val="0"/>
      <w:divBdr>
        <w:top w:val="none" w:sz="0" w:space="0" w:color="auto"/>
        <w:left w:val="none" w:sz="0" w:space="0" w:color="auto"/>
        <w:bottom w:val="none" w:sz="0" w:space="0" w:color="auto"/>
        <w:right w:val="none" w:sz="0" w:space="0" w:color="auto"/>
      </w:divBdr>
    </w:div>
    <w:div w:id="163672040">
      <w:bodyDiv w:val="1"/>
      <w:marLeft w:val="0"/>
      <w:marRight w:val="0"/>
      <w:marTop w:val="0"/>
      <w:marBottom w:val="0"/>
      <w:divBdr>
        <w:top w:val="none" w:sz="0" w:space="0" w:color="auto"/>
        <w:left w:val="none" w:sz="0" w:space="0" w:color="auto"/>
        <w:bottom w:val="none" w:sz="0" w:space="0" w:color="auto"/>
        <w:right w:val="none" w:sz="0" w:space="0" w:color="auto"/>
      </w:divBdr>
    </w:div>
    <w:div w:id="163785597">
      <w:bodyDiv w:val="1"/>
      <w:marLeft w:val="0"/>
      <w:marRight w:val="0"/>
      <w:marTop w:val="0"/>
      <w:marBottom w:val="0"/>
      <w:divBdr>
        <w:top w:val="none" w:sz="0" w:space="0" w:color="auto"/>
        <w:left w:val="none" w:sz="0" w:space="0" w:color="auto"/>
        <w:bottom w:val="none" w:sz="0" w:space="0" w:color="auto"/>
        <w:right w:val="none" w:sz="0" w:space="0" w:color="auto"/>
      </w:divBdr>
    </w:div>
    <w:div w:id="164899443">
      <w:bodyDiv w:val="1"/>
      <w:marLeft w:val="0"/>
      <w:marRight w:val="0"/>
      <w:marTop w:val="0"/>
      <w:marBottom w:val="0"/>
      <w:divBdr>
        <w:top w:val="none" w:sz="0" w:space="0" w:color="auto"/>
        <w:left w:val="none" w:sz="0" w:space="0" w:color="auto"/>
        <w:bottom w:val="none" w:sz="0" w:space="0" w:color="auto"/>
        <w:right w:val="none" w:sz="0" w:space="0" w:color="auto"/>
      </w:divBdr>
    </w:div>
    <w:div w:id="170461735">
      <w:bodyDiv w:val="1"/>
      <w:marLeft w:val="0"/>
      <w:marRight w:val="0"/>
      <w:marTop w:val="0"/>
      <w:marBottom w:val="0"/>
      <w:divBdr>
        <w:top w:val="none" w:sz="0" w:space="0" w:color="auto"/>
        <w:left w:val="none" w:sz="0" w:space="0" w:color="auto"/>
        <w:bottom w:val="none" w:sz="0" w:space="0" w:color="auto"/>
        <w:right w:val="none" w:sz="0" w:space="0" w:color="auto"/>
      </w:divBdr>
    </w:div>
    <w:div w:id="171143319">
      <w:bodyDiv w:val="1"/>
      <w:marLeft w:val="0"/>
      <w:marRight w:val="0"/>
      <w:marTop w:val="0"/>
      <w:marBottom w:val="0"/>
      <w:divBdr>
        <w:top w:val="none" w:sz="0" w:space="0" w:color="auto"/>
        <w:left w:val="none" w:sz="0" w:space="0" w:color="auto"/>
        <w:bottom w:val="none" w:sz="0" w:space="0" w:color="auto"/>
        <w:right w:val="none" w:sz="0" w:space="0" w:color="auto"/>
      </w:divBdr>
    </w:div>
    <w:div w:id="172036004">
      <w:bodyDiv w:val="1"/>
      <w:marLeft w:val="0"/>
      <w:marRight w:val="0"/>
      <w:marTop w:val="0"/>
      <w:marBottom w:val="0"/>
      <w:divBdr>
        <w:top w:val="none" w:sz="0" w:space="0" w:color="auto"/>
        <w:left w:val="none" w:sz="0" w:space="0" w:color="auto"/>
        <w:bottom w:val="none" w:sz="0" w:space="0" w:color="auto"/>
        <w:right w:val="none" w:sz="0" w:space="0" w:color="auto"/>
      </w:divBdr>
    </w:div>
    <w:div w:id="174153299">
      <w:bodyDiv w:val="1"/>
      <w:marLeft w:val="0"/>
      <w:marRight w:val="0"/>
      <w:marTop w:val="0"/>
      <w:marBottom w:val="0"/>
      <w:divBdr>
        <w:top w:val="none" w:sz="0" w:space="0" w:color="auto"/>
        <w:left w:val="none" w:sz="0" w:space="0" w:color="auto"/>
        <w:bottom w:val="none" w:sz="0" w:space="0" w:color="auto"/>
        <w:right w:val="none" w:sz="0" w:space="0" w:color="auto"/>
      </w:divBdr>
    </w:div>
    <w:div w:id="176189173">
      <w:bodyDiv w:val="1"/>
      <w:marLeft w:val="0"/>
      <w:marRight w:val="0"/>
      <w:marTop w:val="0"/>
      <w:marBottom w:val="0"/>
      <w:divBdr>
        <w:top w:val="none" w:sz="0" w:space="0" w:color="auto"/>
        <w:left w:val="none" w:sz="0" w:space="0" w:color="auto"/>
        <w:bottom w:val="none" w:sz="0" w:space="0" w:color="auto"/>
        <w:right w:val="none" w:sz="0" w:space="0" w:color="auto"/>
      </w:divBdr>
    </w:div>
    <w:div w:id="176619706">
      <w:bodyDiv w:val="1"/>
      <w:marLeft w:val="0"/>
      <w:marRight w:val="0"/>
      <w:marTop w:val="0"/>
      <w:marBottom w:val="0"/>
      <w:divBdr>
        <w:top w:val="none" w:sz="0" w:space="0" w:color="auto"/>
        <w:left w:val="none" w:sz="0" w:space="0" w:color="auto"/>
        <w:bottom w:val="none" w:sz="0" w:space="0" w:color="auto"/>
        <w:right w:val="none" w:sz="0" w:space="0" w:color="auto"/>
      </w:divBdr>
    </w:div>
    <w:div w:id="176888404">
      <w:bodyDiv w:val="1"/>
      <w:marLeft w:val="0"/>
      <w:marRight w:val="0"/>
      <w:marTop w:val="0"/>
      <w:marBottom w:val="0"/>
      <w:divBdr>
        <w:top w:val="none" w:sz="0" w:space="0" w:color="auto"/>
        <w:left w:val="none" w:sz="0" w:space="0" w:color="auto"/>
        <w:bottom w:val="none" w:sz="0" w:space="0" w:color="auto"/>
        <w:right w:val="none" w:sz="0" w:space="0" w:color="auto"/>
      </w:divBdr>
    </w:div>
    <w:div w:id="179785252">
      <w:bodyDiv w:val="1"/>
      <w:marLeft w:val="0"/>
      <w:marRight w:val="0"/>
      <w:marTop w:val="0"/>
      <w:marBottom w:val="0"/>
      <w:divBdr>
        <w:top w:val="none" w:sz="0" w:space="0" w:color="auto"/>
        <w:left w:val="none" w:sz="0" w:space="0" w:color="auto"/>
        <w:bottom w:val="none" w:sz="0" w:space="0" w:color="auto"/>
        <w:right w:val="none" w:sz="0" w:space="0" w:color="auto"/>
      </w:divBdr>
    </w:div>
    <w:div w:id="180706536">
      <w:bodyDiv w:val="1"/>
      <w:marLeft w:val="0"/>
      <w:marRight w:val="0"/>
      <w:marTop w:val="0"/>
      <w:marBottom w:val="0"/>
      <w:divBdr>
        <w:top w:val="none" w:sz="0" w:space="0" w:color="auto"/>
        <w:left w:val="none" w:sz="0" w:space="0" w:color="auto"/>
        <w:bottom w:val="none" w:sz="0" w:space="0" w:color="auto"/>
        <w:right w:val="none" w:sz="0" w:space="0" w:color="auto"/>
      </w:divBdr>
    </w:div>
    <w:div w:id="181211479">
      <w:bodyDiv w:val="1"/>
      <w:marLeft w:val="0"/>
      <w:marRight w:val="0"/>
      <w:marTop w:val="0"/>
      <w:marBottom w:val="0"/>
      <w:divBdr>
        <w:top w:val="none" w:sz="0" w:space="0" w:color="auto"/>
        <w:left w:val="none" w:sz="0" w:space="0" w:color="auto"/>
        <w:bottom w:val="none" w:sz="0" w:space="0" w:color="auto"/>
        <w:right w:val="none" w:sz="0" w:space="0" w:color="auto"/>
      </w:divBdr>
    </w:div>
    <w:div w:id="181478312">
      <w:bodyDiv w:val="1"/>
      <w:marLeft w:val="0"/>
      <w:marRight w:val="0"/>
      <w:marTop w:val="0"/>
      <w:marBottom w:val="0"/>
      <w:divBdr>
        <w:top w:val="none" w:sz="0" w:space="0" w:color="auto"/>
        <w:left w:val="none" w:sz="0" w:space="0" w:color="auto"/>
        <w:bottom w:val="none" w:sz="0" w:space="0" w:color="auto"/>
        <w:right w:val="none" w:sz="0" w:space="0" w:color="auto"/>
      </w:divBdr>
    </w:div>
    <w:div w:id="182091713">
      <w:bodyDiv w:val="1"/>
      <w:marLeft w:val="0"/>
      <w:marRight w:val="0"/>
      <w:marTop w:val="0"/>
      <w:marBottom w:val="0"/>
      <w:divBdr>
        <w:top w:val="none" w:sz="0" w:space="0" w:color="auto"/>
        <w:left w:val="none" w:sz="0" w:space="0" w:color="auto"/>
        <w:bottom w:val="none" w:sz="0" w:space="0" w:color="auto"/>
        <w:right w:val="none" w:sz="0" w:space="0" w:color="auto"/>
      </w:divBdr>
    </w:div>
    <w:div w:id="186870649">
      <w:bodyDiv w:val="1"/>
      <w:marLeft w:val="0"/>
      <w:marRight w:val="0"/>
      <w:marTop w:val="0"/>
      <w:marBottom w:val="0"/>
      <w:divBdr>
        <w:top w:val="none" w:sz="0" w:space="0" w:color="auto"/>
        <w:left w:val="none" w:sz="0" w:space="0" w:color="auto"/>
        <w:bottom w:val="none" w:sz="0" w:space="0" w:color="auto"/>
        <w:right w:val="none" w:sz="0" w:space="0" w:color="auto"/>
      </w:divBdr>
    </w:div>
    <w:div w:id="186910322">
      <w:bodyDiv w:val="1"/>
      <w:marLeft w:val="0"/>
      <w:marRight w:val="0"/>
      <w:marTop w:val="0"/>
      <w:marBottom w:val="0"/>
      <w:divBdr>
        <w:top w:val="none" w:sz="0" w:space="0" w:color="auto"/>
        <w:left w:val="none" w:sz="0" w:space="0" w:color="auto"/>
        <w:bottom w:val="none" w:sz="0" w:space="0" w:color="auto"/>
        <w:right w:val="none" w:sz="0" w:space="0" w:color="auto"/>
      </w:divBdr>
    </w:div>
    <w:div w:id="189296629">
      <w:bodyDiv w:val="1"/>
      <w:marLeft w:val="0"/>
      <w:marRight w:val="0"/>
      <w:marTop w:val="0"/>
      <w:marBottom w:val="0"/>
      <w:divBdr>
        <w:top w:val="none" w:sz="0" w:space="0" w:color="auto"/>
        <w:left w:val="none" w:sz="0" w:space="0" w:color="auto"/>
        <w:bottom w:val="none" w:sz="0" w:space="0" w:color="auto"/>
        <w:right w:val="none" w:sz="0" w:space="0" w:color="auto"/>
      </w:divBdr>
    </w:div>
    <w:div w:id="189955430">
      <w:bodyDiv w:val="1"/>
      <w:marLeft w:val="0"/>
      <w:marRight w:val="0"/>
      <w:marTop w:val="0"/>
      <w:marBottom w:val="0"/>
      <w:divBdr>
        <w:top w:val="none" w:sz="0" w:space="0" w:color="auto"/>
        <w:left w:val="none" w:sz="0" w:space="0" w:color="auto"/>
        <w:bottom w:val="none" w:sz="0" w:space="0" w:color="auto"/>
        <w:right w:val="none" w:sz="0" w:space="0" w:color="auto"/>
      </w:divBdr>
    </w:div>
    <w:div w:id="191381476">
      <w:bodyDiv w:val="1"/>
      <w:marLeft w:val="0"/>
      <w:marRight w:val="0"/>
      <w:marTop w:val="0"/>
      <w:marBottom w:val="0"/>
      <w:divBdr>
        <w:top w:val="none" w:sz="0" w:space="0" w:color="auto"/>
        <w:left w:val="none" w:sz="0" w:space="0" w:color="auto"/>
        <w:bottom w:val="none" w:sz="0" w:space="0" w:color="auto"/>
        <w:right w:val="none" w:sz="0" w:space="0" w:color="auto"/>
      </w:divBdr>
    </w:div>
    <w:div w:id="191498291">
      <w:bodyDiv w:val="1"/>
      <w:marLeft w:val="0"/>
      <w:marRight w:val="0"/>
      <w:marTop w:val="0"/>
      <w:marBottom w:val="0"/>
      <w:divBdr>
        <w:top w:val="none" w:sz="0" w:space="0" w:color="auto"/>
        <w:left w:val="none" w:sz="0" w:space="0" w:color="auto"/>
        <w:bottom w:val="none" w:sz="0" w:space="0" w:color="auto"/>
        <w:right w:val="none" w:sz="0" w:space="0" w:color="auto"/>
      </w:divBdr>
    </w:div>
    <w:div w:id="194851050">
      <w:bodyDiv w:val="1"/>
      <w:marLeft w:val="0"/>
      <w:marRight w:val="0"/>
      <w:marTop w:val="0"/>
      <w:marBottom w:val="0"/>
      <w:divBdr>
        <w:top w:val="none" w:sz="0" w:space="0" w:color="auto"/>
        <w:left w:val="none" w:sz="0" w:space="0" w:color="auto"/>
        <w:bottom w:val="none" w:sz="0" w:space="0" w:color="auto"/>
        <w:right w:val="none" w:sz="0" w:space="0" w:color="auto"/>
      </w:divBdr>
    </w:div>
    <w:div w:id="195507143">
      <w:bodyDiv w:val="1"/>
      <w:marLeft w:val="0"/>
      <w:marRight w:val="0"/>
      <w:marTop w:val="0"/>
      <w:marBottom w:val="0"/>
      <w:divBdr>
        <w:top w:val="none" w:sz="0" w:space="0" w:color="auto"/>
        <w:left w:val="none" w:sz="0" w:space="0" w:color="auto"/>
        <w:bottom w:val="none" w:sz="0" w:space="0" w:color="auto"/>
        <w:right w:val="none" w:sz="0" w:space="0" w:color="auto"/>
      </w:divBdr>
    </w:div>
    <w:div w:id="196281302">
      <w:bodyDiv w:val="1"/>
      <w:marLeft w:val="0"/>
      <w:marRight w:val="0"/>
      <w:marTop w:val="0"/>
      <w:marBottom w:val="0"/>
      <w:divBdr>
        <w:top w:val="none" w:sz="0" w:space="0" w:color="auto"/>
        <w:left w:val="none" w:sz="0" w:space="0" w:color="auto"/>
        <w:bottom w:val="none" w:sz="0" w:space="0" w:color="auto"/>
        <w:right w:val="none" w:sz="0" w:space="0" w:color="auto"/>
      </w:divBdr>
    </w:div>
    <w:div w:id="196353391">
      <w:bodyDiv w:val="1"/>
      <w:marLeft w:val="0"/>
      <w:marRight w:val="0"/>
      <w:marTop w:val="0"/>
      <w:marBottom w:val="0"/>
      <w:divBdr>
        <w:top w:val="none" w:sz="0" w:space="0" w:color="auto"/>
        <w:left w:val="none" w:sz="0" w:space="0" w:color="auto"/>
        <w:bottom w:val="none" w:sz="0" w:space="0" w:color="auto"/>
        <w:right w:val="none" w:sz="0" w:space="0" w:color="auto"/>
      </w:divBdr>
      <w:divsChild>
        <w:div w:id="146822727">
          <w:marLeft w:val="0"/>
          <w:marRight w:val="0"/>
          <w:marTop w:val="0"/>
          <w:marBottom w:val="0"/>
          <w:divBdr>
            <w:top w:val="none" w:sz="0" w:space="0" w:color="auto"/>
            <w:left w:val="none" w:sz="0" w:space="0" w:color="auto"/>
            <w:bottom w:val="none" w:sz="0" w:space="0" w:color="auto"/>
            <w:right w:val="none" w:sz="0" w:space="0" w:color="auto"/>
          </w:divBdr>
          <w:divsChild>
            <w:div w:id="9347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4332">
      <w:bodyDiv w:val="1"/>
      <w:marLeft w:val="0"/>
      <w:marRight w:val="0"/>
      <w:marTop w:val="0"/>
      <w:marBottom w:val="0"/>
      <w:divBdr>
        <w:top w:val="none" w:sz="0" w:space="0" w:color="auto"/>
        <w:left w:val="none" w:sz="0" w:space="0" w:color="auto"/>
        <w:bottom w:val="none" w:sz="0" w:space="0" w:color="auto"/>
        <w:right w:val="none" w:sz="0" w:space="0" w:color="auto"/>
      </w:divBdr>
    </w:div>
    <w:div w:id="202451833">
      <w:bodyDiv w:val="1"/>
      <w:marLeft w:val="0"/>
      <w:marRight w:val="0"/>
      <w:marTop w:val="0"/>
      <w:marBottom w:val="0"/>
      <w:divBdr>
        <w:top w:val="none" w:sz="0" w:space="0" w:color="auto"/>
        <w:left w:val="none" w:sz="0" w:space="0" w:color="auto"/>
        <w:bottom w:val="none" w:sz="0" w:space="0" w:color="auto"/>
        <w:right w:val="none" w:sz="0" w:space="0" w:color="auto"/>
      </w:divBdr>
    </w:div>
    <w:div w:id="203299579">
      <w:bodyDiv w:val="1"/>
      <w:marLeft w:val="0"/>
      <w:marRight w:val="0"/>
      <w:marTop w:val="0"/>
      <w:marBottom w:val="0"/>
      <w:divBdr>
        <w:top w:val="none" w:sz="0" w:space="0" w:color="auto"/>
        <w:left w:val="none" w:sz="0" w:space="0" w:color="auto"/>
        <w:bottom w:val="none" w:sz="0" w:space="0" w:color="auto"/>
        <w:right w:val="none" w:sz="0" w:space="0" w:color="auto"/>
      </w:divBdr>
    </w:div>
    <w:div w:id="203449193">
      <w:bodyDiv w:val="1"/>
      <w:marLeft w:val="0"/>
      <w:marRight w:val="0"/>
      <w:marTop w:val="0"/>
      <w:marBottom w:val="0"/>
      <w:divBdr>
        <w:top w:val="none" w:sz="0" w:space="0" w:color="auto"/>
        <w:left w:val="none" w:sz="0" w:space="0" w:color="auto"/>
        <w:bottom w:val="none" w:sz="0" w:space="0" w:color="auto"/>
        <w:right w:val="none" w:sz="0" w:space="0" w:color="auto"/>
      </w:divBdr>
    </w:div>
    <w:div w:id="203951684">
      <w:bodyDiv w:val="1"/>
      <w:marLeft w:val="0"/>
      <w:marRight w:val="0"/>
      <w:marTop w:val="0"/>
      <w:marBottom w:val="0"/>
      <w:divBdr>
        <w:top w:val="none" w:sz="0" w:space="0" w:color="auto"/>
        <w:left w:val="none" w:sz="0" w:space="0" w:color="auto"/>
        <w:bottom w:val="none" w:sz="0" w:space="0" w:color="auto"/>
        <w:right w:val="none" w:sz="0" w:space="0" w:color="auto"/>
      </w:divBdr>
    </w:div>
    <w:div w:id="204872793">
      <w:bodyDiv w:val="1"/>
      <w:marLeft w:val="0"/>
      <w:marRight w:val="0"/>
      <w:marTop w:val="0"/>
      <w:marBottom w:val="0"/>
      <w:divBdr>
        <w:top w:val="none" w:sz="0" w:space="0" w:color="auto"/>
        <w:left w:val="none" w:sz="0" w:space="0" w:color="auto"/>
        <w:bottom w:val="none" w:sz="0" w:space="0" w:color="auto"/>
        <w:right w:val="none" w:sz="0" w:space="0" w:color="auto"/>
      </w:divBdr>
    </w:div>
    <w:div w:id="205681379">
      <w:bodyDiv w:val="1"/>
      <w:marLeft w:val="0"/>
      <w:marRight w:val="0"/>
      <w:marTop w:val="0"/>
      <w:marBottom w:val="0"/>
      <w:divBdr>
        <w:top w:val="none" w:sz="0" w:space="0" w:color="auto"/>
        <w:left w:val="none" w:sz="0" w:space="0" w:color="auto"/>
        <w:bottom w:val="none" w:sz="0" w:space="0" w:color="auto"/>
        <w:right w:val="none" w:sz="0" w:space="0" w:color="auto"/>
      </w:divBdr>
    </w:div>
    <w:div w:id="207498167">
      <w:bodyDiv w:val="1"/>
      <w:marLeft w:val="0"/>
      <w:marRight w:val="0"/>
      <w:marTop w:val="0"/>
      <w:marBottom w:val="0"/>
      <w:divBdr>
        <w:top w:val="none" w:sz="0" w:space="0" w:color="auto"/>
        <w:left w:val="none" w:sz="0" w:space="0" w:color="auto"/>
        <w:bottom w:val="none" w:sz="0" w:space="0" w:color="auto"/>
        <w:right w:val="none" w:sz="0" w:space="0" w:color="auto"/>
      </w:divBdr>
    </w:div>
    <w:div w:id="209847445">
      <w:bodyDiv w:val="1"/>
      <w:marLeft w:val="0"/>
      <w:marRight w:val="0"/>
      <w:marTop w:val="0"/>
      <w:marBottom w:val="0"/>
      <w:divBdr>
        <w:top w:val="none" w:sz="0" w:space="0" w:color="auto"/>
        <w:left w:val="none" w:sz="0" w:space="0" w:color="auto"/>
        <w:bottom w:val="none" w:sz="0" w:space="0" w:color="auto"/>
        <w:right w:val="none" w:sz="0" w:space="0" w:color="auto"/>
      </w:divBdr>
    </w:div>
    <w:div w:id="210188378">
      <w:bodyDiv w:val="1"/>
      <w:marLeft w:val="0"/>
      <w:marRight w:val="0"/>
      <w:marTop w:val="0"/>
      <w:marBottom w:val="0"/>
      <w:divBdr>
        <w:top w:val="none" w:sz="0" w:space="0" w:color="auto"/>
        <w:left w:val="none" w:sz="0" w:space="0" w:color="auto"/>
        <w:bottom w:val="none" w:sz="0" w:space="0" w:color="auto"/>
        <w:right w:val="none" w:sz="0" w:space="0" w:color="auto"/>
      </w:divBdr>
    </w:div>
    <w:div w:id="211770387">
      <w:bodyDiv w:val="1"/>
      <w:marLeft w:val="0"/>
      <w:marRight w:val="0"/>
      <w:marTop w:val="0"/>
      <w:marBottom w:val="0"/>
      <w:divBdr>
        <w:top w:val="none" w:sz="0" w:space="0" w:color="auto"/>
        <w:left w:val="none" w:sz="0" w:space="0" w:color="auto"/>
        <w:bottom w:val="none" w:sz="0" w:space="0" w:color="auto"/>
        <w:right w:val="none" w:sz="0" w:space="0" w:color="auto"/>
      </w:divBdr>
    </w:div>
    <w:div w:id="216281241">
      <w:bodyDiv w:val="1"/>
      <w:marLeft w:val="0"/>
      <w:marRight w:val="0"/>
      <w:marTop w:val="0"/>
      <w:marBottom w:val="0"/>
      <w:divBdr>
        <w:top w:val="none" w:sz="0" w:space="0" w:color="auto"/>
        <w:left w:val="none" w:sz="0" w:space="0" w:color="auto"/>
        <w:bottom w:val="none" w:sz="0" w:space="0" w:color="auto"/>
        <w:right w:val="none" w:sz="0" w:space="0" w:color="auto"/>
      </w:divBdr>
    </w:div>
    <w:div w:id="216623591">
      <w:bodyDiv w:val="1"/>
      <w:marLeft w:val="0"/>
      <w:marRight w:val="0"/>
      <w:marTop w:val="0"/>
      <w:marBottom w:val="0"/>
      <w:divBdr>
        <w:top w:val="none" w:sz="0" w:space="0" w:color="auto"/>
        <w:left w:val="none" w:sz="0" w:space="0" w:color="auto"/>
        <w:bottom w:val="none" w:sz="0" w:space="0" w:color="auto"/>
        <w:right w:val="none" w:sz="0" w:space="0" w:color="auto"/>
      </w:divBdr>
    </w:div>
    <w:div w:id="216821667">
      <w:bodyDiv w:val="1"/>
      <w:marLeft w:val="0"/>
      <w:marRight w:val="0"/>
      <w:marTop w:val="0"/>
      <w:marBottom w:val="0"/>
      <w:divBdr>
        <w:top w:val="none" w:sz="0" w:space="0" w:color="auto"/>
        <w:left w:val="none" w:sz="0" w:space="0" w:color="auto"/>
        <w:bottom w:val="none" w:sz="0" w:space="0" w:color="auto"/>
        <w:right w:val="none" w:sz="0" w:space="0" w:color="auto"/>
      </w:divBdr>
    </w:div>
    <w:div w:id="217324337">
      <w:bodyDiv w:val="1"/>
      <w:marLeft w:val="0"/>
      <w:marRight w:val="0"/>
      <w:marTop w:val="0"/>
      <w:marBottom w:val="0"/>
      <w:divBdr>
        <w:top w:val="none" w:sz="0" w:space="0" w:color="auto"/>
        <w:left w:val="none" w:sz="0" w:space="0" w:color="auto"/>
        <w:bottom w:val="none" w:sz="0" w:space="0" w:color="auto"/>
        <w:right w:val="none" w:sz="0" w:space="0" w:color="auto"/>
      </w:divBdr>
    </w:div>
    <w:div w:id="218176228">
      <w:bodyDiv w:val="1"/>
      <w:marLeft w:val="0"/>
      <w:marRight w:val="0"/>
      <w:marTop w:val="0"/>
      <w:marBottom w:val="0"/>
      <w:divBdr>
        <w:top w:val="none" w:sz="0" w:space="0" w:color="auto"/>
        <w:left w:val="none" w:sz="0" w:space="0" w:color="auto"/>
        <w:bottom w:val="none" w:sz="0" w:space="0" w:color="auto"/>
        <w:right w:val="none" w:sz="0" w:space="0" w:color="auto"/>
      </w:divBdr>
    </w:div>
    <w:div w:id="219562723">
      <w:bodyDiv w:val="1"/>
      <w:marLeft w:val="0"/>
      <w:marRight w:val="0"/>
      <w:marTop w:val="0"/>
      <w:marBottom w:val="0"/>
      <w:divBdr>
        <w:top w:val="none" w:sz="0" w:space="0" w:color="auto"/>
        <w:left w:val="none" w:sz="0" w:space="0" w:color="auto"/>
        <w:bottom w:val="none" w:sz="0" w:space="0" w:color="auto"/>
        <w:right w:val="none" w:sz="0" w:space="0" w:color="auto"/>
      </w:divBdr>
    </w:div>
    <w:div w:id="219681425">
      <w:bodyDiv w:val="1"/>
      <w:marLeft w:val="0"/>
      <w:marRight w:val="0"/>
      <w:marTop w:val="0"/>
      <w:marBottom w:val="0"/>
      <w:divBdr>
        <w:top w:val="none" w:sz="0" w:space="0" w:color="auto"/>
        <w:left w:val="none" w:sz="0" w:space="0" w:color="auto"/>
        <w:bottom w:val="none" w:sz="0" w:space="0" w:color="auto"/>
        <w:right w:val="none" w:sz="0" w:space="0" w:color="auto"/>
      </w:divBdr>
    </w:div>
    <w:div w:id="220799718">
      <w:bodyDiv w:val="1"/>
      <w:marLeft w:val="0"/>
      <w:marRight w:val="0"/>
      <w:marTop w:val="0"/>
      <w:marBottom w:val="0"/>
      <w:divBdr>
        <w:top w:val="none" w:sz="0" w:space="0" w:color="auto"/>
        <w:left w:val="none" w:sz="0" w:space="0" w:color="auto"/>
        <w:bottom w:val="none" w:sz="0" w:space="0" w:color="auto"/>
        <w:right w:val="none" w:sz="0" w:space="0" w:color="auto"/>
      </w:divBdr>
    </w:div>
    <w:div w:id="221058683">
      <w:bodyDiv w:val="1"/>
      <w:marLeft w:val="0"/>
      <w:marRight w:val="0"/>
      <w:marTop w:val="0"/>
      <w:marBottom w:val="0"/>
      <w:divBdr>
        <w:top w:val="none" w:sz="0" w:space="0" w:color="auto"/>
        <w:left w:val="none" w:sz="0" w:space="0" w:color="auto"/>
        <w:bottom w:val="none" w:sz="0" w:space="0" w:color="auto"/>
        <w:right w:val="none" w:sz="0" w:space="0" w:color="auto"/>
      </w:divBdr>
    </w:div>
    <w:div w:id="222908964">
      <w:bodyDiv w:val="1"/>
      <w:marLeft w:val="0"/>
      <w:marRight w:val="0"/>
      <w:marTop w:val="0"/>
      <w:marBottom w:val="0"/>
      <w:divBdr>
        <w:top w:val="none" w:sz="0" w:space="0" w:color="auto"/>
        <w:left w:val="none" w:sz="0" w:space="0" w:color="auto"/>
        <w:bottom w:val="none" w:sz="0" w:space="0" w:color="auto"/>
        <w:right w:val="none" w:sz="0" w:space="0" w:color="auto"/>
      </w:divBdr>
    </w:div>
    <w:div w:id="223180170">
      <w:bodyDiv w:val="1"/>
      <w:marLeft w:val="0"/>
      <w:marRight w:val="0"/>
      <w:marTop w:val="0"/>
      <w:marBottom w:val="0"/>
      <w:divBdr>
        <w:top w:val="none" w:sz="0" w:space="0" w:color="auto"/>
        <w:left w:val="none" w:sz="0" w:space="0" w:color="auto"/>
        <w:bottom w:val="none" w:sz="0" w:space="0" w:color="auto"/>
        <w:right w:val="none" w:sz="0" w:space="0" w:color="auto"/>
      </w:divBdr>
    </w:div>
    <w:div w:id="225996060">
      <w:bodyDiv w:val="1"/>
      <w:marLeft w:val="0"/>
      <w:marRight w:val="0"/>
      <w:marTop w:val="0"/>
      <w:marBottom w:val="0"/>
      <w:divBdr>
        <w:top w:val="none" w:sz="0" w:space="0" w:color="auto"/>
        <w:left w:val="none" w:sz="0" w:space="0" w:color="auto"/>
        <w:bottom w:val="none" w:sz="0" w:space="0" w:color="auto"/>
        <w:right w:val="none" w:sz="0" w:space="0" w:color="auto"/>
      </w:divBdr>
    </w:div>
    <w:div w:id="226115807">
      <w:bodyDiv w:val="1"/>
      <w:marLeft w:val="0"/>
      <w:marRight w:val="0"/>
      <w:marTop w:val="0"/>
      <w:marBottom w:val="0"/>
      <w:divBdr>
        <w:top w:val="none" w:sz="0" w:space="0" w:color="auto"/>
        <w:left w:val="none" w:sz="0" w:space="0" w:color="auto"/>
        <w:bottom w:val="none" w:sz="0" w:space="0" w:color="auto"/>
        <w:right w:val="none" w:sz="0" w:space="0" w:color="auto"/>
      </w:divBdr>
    </w:div>
    <w:div w:id="226842446">
      <w:bodyDiv w:val="1"/>
      <w:marLeft w:val="0"/>
      <w:marRight w:val="0"/>
      <w:marTop w:val="0"/>
      <w:marBottom w:val="0"/>
      <w:divBdr>
        <w:top w:val="none" w:sz="0" w:space="0" w:color="auto"/>
        <w:left w:val="none" w:sz="0" w:space="0" w:color="auto"/>
        <w:bottom w:val="none" w:sz="0" w:space="0" w:color="auto"/>
        <w:right w:val="none" w:sz="0" w:space="0" w:color="auto"/>
      </w:divBdr>
    </w:div>
    <w:div w:id="227568755">
      <w:bodyDiv w:val="1"/>
      <w:marLeft w:val="0"/>
      <w:marRight w:val="0"/>
      <w:marTop w:val="0"/>
      <w:marBottom w:val="0"/>
      <w:divBdr>
        <w:top w:val="none" w:sz="0" w:space="0" w:color="auto"/>
        <w:left w:val="none" w:sz="0" w:space="0" w:color="auto"/>
        <w:bottom w:val="none" w:sz="0" w:space="0" w:color="auto"/>
        <w:right w:val="none" w:sz="0" w:space="0" w:color="auto"/>
      </w:divBdr>
    </w:div>
    <w:div w:id="227959710">
      <w:bodyDiv w:val="1"/>
      <w:marLeft w:val="0"/>
      <w:marRight w:val="0"/>
      <w:marTop w:val="0"/>
      <w:marBottom w:val="0"/>
      <w:divBdr>
        <w:top w:val="none" w:sz="0" w:space="0" w:color="auto"/>
        <w:left w:val="none" w:sz="0" w:space="0" w:color="auto"/>
        <w:bottom w:val="none" w:sz="0" w:space="0" w:color="auto"/>
        <w:right w:val="none" w:sz="0" w:space="0" w:color="auto"/>
      </w:divBdr>
    </w:div>
    <w:div w:id="230241950">
      <w:bodyDiv w:val="1"/>
      <w:marLeft w:val="0"/>
      <w:marRight w:val="0"/>
      <w:marTop w:val="0"/>
      <w:marBottom w:val="0"/>
      <w:divBdr>
        <w:top w:val="none" w:sz="0" w:space="0" w:color="auto"/>
        <w:left w:val="none" w:sz="0" w:space="0" w:color="auto"/>
        <w:bottom w:val="none" w:sz="0" w:space="0" w:color="auto"/>
        <w:right w:val="none" w:sz="0" w:space="0" w:color="auto"/>
      </w:divBdr>
    </w:div>
    <w:div w:id="232400903">
      <w:bodyDiv w:val="1"/>
      <w:marLeft w:val="0"/>
      <w:marRight w:val="0"/>
      <w:marTop w:val="0"/>
      <w:marBottom w:val="0"/>
      <w:divBdr>
        <w:top w:val="none" w:sz="0" w:space="0" w:color="auto"/>
        <w:left w:val="none" w:sz="0" w:space="0" w:color="auto"/>
        <w:bottom w:val="none" w:sz="0" w:space="0" w:color="auto"/>
        <w:right w:val="none" w:sz="0" w:space="0" w:color="auto"/>
      </w:divBdr>
    </w:div>
    <w:div w:id="234895556">
      <w:bodyDiv w:val="1"/>
      <w:marLeft w:val="0"/>
      <w:marRight w:val="0"/>
      <w:marTop w:val="0"/>
      <w:marBottom w:val="0"/>
      <w:divBdr>
        <w:top w:val="none" w:sz="0" w:space="0" w:color="auto"/>
        <w:left w:val="none" w:sz="0" w:space="0" w:color="auto"/>
        <w:bottom w:val="none" w:sz="0" w:space="0" w:color="auto"/>
        <w:right w:val="none" w:sz="0" w:space="0" w:color="auto"/>
      </w:divBdr>
    </w:div>
    <w:div w:id="236213115">
      <w:bodyDiv w:val="1"/>
      <w:marLeft w:val="0"/>
      <w:marRight w:val="0"/>
      <w:marTop w:val="0"/>
      <w:marBottom w:val="0"/>
      <w:divBdr>
        <w:top w:val="none" w:sz="0" w:space="0" w:color="auto"/>
        <w:left w:val="none" w:sz="0" w:space="0" w:color="auto"/>
        <w:bottom w:val="none" w:sz="0" w:space="0" w:color="auto"/>
        <w:right w:val="none" w:sz="0" w:space="0" w:color="auto"/>
      </w:divBdr>
    </w:div>
    <w:div w:id="237793282">
      <w:bodyDiv w:val="1"/>
      <w:marLeft w:val="0"/>
      <w:marRight w:val="0"/>
      <w:marTop w:val="0"/>
      <w:marBottom w:val="0"/>
      <w:divBdr>
        <w:top w:val="none" w:sz="0" w:space="0" w:color="auto"/>
        <w:left w:val="none" w:sz="0" w:space="0" w:color="auto"/>
        <w:bottom w:val="none" w:sz="0" w:space="0" w:color="auto"/>
        <w:right w:val="none" w:sz="0" w:space="0" w:color="auto"/>
      </w:divBdr>
    </w:div>
    <w:div w:id="243419885">
      <w:bodyDiv w:val="1"/>
      <w:marLeft w:val="0"/>
      <w:marRight w:val="0"/>
      <w:marTop w:val="0"/>
      <w:marBottom w:val="0"/>
      <w:divBdr>
        <w:top w:val="none" w:sz="0" w:space="0" w:color="auto"/>
        <w:left w:val="none" w:sz="0" w:space="0" w:color="auto"/>
        <w:bottom w:val="none" w:sz="0" w:space="0" w:color="auto"/>
        <w:right w:val="none" w:sz="0" w:space="0" w:color="auto"/>
      </w:divBdr>
    </w:div>
    <w:div w:id="243488564">
      <w:bodyDiv w:val="1"/>
      <w:marLeft w:val="0"/>
      <w:marRight w:val="0"/>
      <w:marTop w:val="0"/>
      <w:marBottom w:val="0"/>
      <w:divBdr>
        <w:top w:val="none" w:sz="0" w:space="0" w:color="auto"/>
        <w:left w:val="none" w:sz="0" w:space="0" w:color="auto"/>
        <w:bottom w:val="none" w:sz="0" w:space="0" w:color="auto"/>
        <w:right w:val="none" w:sz="0" w:space="0" w:color="auto"/>
      </w:divBdr>
    </w:div>
    <w:div w:id="245961950">
      <w:bodyDiv w:val="1"/>
      <w:marLeft w:val="0"/>
      <w:marRight w:val="0"/>
      <w:marTop w:val="0"/>
      <w:marBottom w:val="0"/>
      <w:divBdr>
        <w:top w:val="none" w:sz="0" w:space="0" w:color="auto"/>
        <w:left w:val="none" w:sz="0" w:space="0" w:color="auto"/>
        <w:bottom w:val="none" w:sz="0" w:space="0" w:color="auto"/>
        <w:right w:val="none" w:sz="0" w:space="0" w:color="auto"/>
      </w:divBdr>
    </w:div>
    <w:div w:id="246767146">
      <w:bodyDiv w:val="1"/>
      <w:marLeft w:val="0"/>
      <w:marRight w:val="0"/>
      <w:marTop w:val="0"/>
      <w:marBottom w:val="0"/>
      <w:divBdr>
        <w:top w:val="none" w:sz="0" w:space="0" w:color="auto"/>
        <w:left w:val="none" w:sz="0" w:space="0" w:color="auto"/>
        <w:bottom w:val="none" w:sz="0" w:space="0" w:color="auto"/>
        <w:right w:val="none" w:sz="0" w:space="0" w:color="auto"/>
      </w:divBdr>
    </w:div>
    <w:div w:id="246767738">
      <w:bodyDiv w:val="1"/>
      <w:marLeft w:val="0"/>
      <w:marRight w:val="0"/>
      <w:marTop w:val="0"/>
      <w:marBottom w:val="0"/>
      <w:divBdr>
        <w:top w:val="none" w:sz="0" w:space="0" w:color="auto"/>
        <w:left w:val="none" w:sz="0" w:space="0" w:color="auto"/>
        <w:bottom w:val="none" w:sz="0" w:space="0" w:color="auto"/>
        <w:right w:val="none" w:sz="0" w:space="0" w:color="auto"/>
      </w:divBdr>
    </w:div>
    <w:div w:id="249003644">
      <w:bodyDiv w:val="1"/>
      <w:marLeft w:val="0"/>
      <w:marRight w:val="0"/>
      <w:marTop w:val="0"/>
      <w:marBottom w:val="0"/>
      <w:divBdr>
        <w:top w:val="none" w:sz="0" w:space="0" w:color="auto"/>
        <w:left w:val="none" w:sz="0" w:space="0" w:color="auto"/>
        <w:bottom w:val="none" w:sz="0" w:space="0" w:color="auto"/>
        <w:right w:val="none" w:sz="0" w:space="0" w:color="auto"/>
      </w:divBdr>
    </w:div>
    <w:div w:id="249238884">
      <w:bodyDiv w:val="1"/>
      <w:marLeft w:val="0"/>
      <w:marRight w:val="0"/>
      <w:marTop w:val="0"/>
      <w:marBottom w:val="0"/>
      <w:divBdr>
        <w:top w:val="none" w:sz="0" w:space="0" w:color="auto"/>
        <w:left w:val="none" w:sz="0" w:space="0" w:color="auto"/>
        <w:bottom w:val="none" w:sz="0" w:space="0" w:color="auto"/>
        <w:right w:val="none" w:sz="0" w:space="0" w:color="auto"/>
      </w:divBdr>
    </w:div>
    <w:div w:id="249506862">
      <w:bodyDiv w:val="1"/>
      <w:marLeft w:val="0"/>
      <w:marRight w:val="0"/>
      <w:marTop w:val="0"/>
      <w:marBottom w:val="0"/>
      <w:divBdr>
        <w:top w:val="none" w:sz="0" w:space="0" w:color="auto"/>
        <w:left w:val="none" w:sz="0" w:space="0" w:color="auto"/>
        <w:bottom w:val="none" w:sz="0" w:space="0" w:color="auto"/>
        <w:right w:val="none" w:sz="0" w:space="0" w:color="auto"/>
      </w:divBdr>
    </w:div>
    <w:div w:id="249580835">
      <w:bodyDiv w:val="1"/>
      <w:marLeft w:val="0"/>
      <w:marRight w:val="0"/>
      <w:marTop w:val="0"/>
      <w:marBottom w:val="0"/>
      <w:divBdr>
        <w:top w:val="none" w:sz="0" w:space="0" w:color="auto"/>
        <w:left w:val="none" w:sz="0" w:space="0" w:color="auto"/>
        <w:bottom w:val="none" w:sz="0" w:space="0" w:color="auto"/>
        <w:right w:val="none" w:sz="0" w:space="0" w:color="auto"/>
      </w:divBdr>
    </w:div>
    <w:div w:id="250353179">
      <w:bodyDiv w:val="1"/>
      <w:marLeft w:val="0"/>
      <w:marRight w:val="0"/>
      <w:marTop w:val="0"/>
      <w:marBottom w:val="0"/>
      <w:divBdr>
        <w:top w:val="none" w:sz="0" w:space="0" w:color="auto"/>
        <w:left w:val="none" w:sz="0" w:space="0" w:color="auto"/>
        <w:bottom w:val="none" w:sz="0" w:space="0" w:color="auto"/>
        <w:right w:val="none" w:sz="0" w:space="0" w:color="auto"/>
      </w:divBdr>
    </w:div>
    <w:div w:id="255865360">
      <w:bodyDiv w:val="1"/>
      <w:marLeft w:val="0"/>
      <w:marRight w:val="0"/>
      <w:marTop w:val="0"/>
      <w:marBottom w:val="0"/>
      <w:divBdr>
        <w:top w:val="none" w:sz="0" w:space="0" w:color="auto"/>
        <w:left w:val="none" w:sz="0" w:space="0" w:color="auto"/>
        <w:bottom w:val="none" w:sz="0" w:space="0" w:color="auto"/>
        <w:right w:val="none" w:sz="0" w:space="0" w:color="auto"/>
      </w:divBdr>
    </w:div>
    <w:div w:id="257258341">
      <w:bodyDiv w:val="1"/>
      <w:marLeft w:val="0"/>
      <w:marRight w:val="0"/>
      <w:marTop w:val="0"/>
      <w:marBottom w:val="0"/>
      <w:divBdr>
        <w:top w:val="none" w:sz="0" w:space="0" w:color="auto"/>
        <w:left w:val="none" w:sz="0" w:space="0" w:color="auto"/>
        <w:bottom w:val="none" w:sz="0" w:space="0" w:color="auto"/>
        <w:right w:val="none" w:sz="0" w:space="0" w:color="auto"/>
      </w:divBdr>
    </w:div>
    <w:div w:id="258027229">
      <w:bodyDiv w:val="1"/>
      <w:marLeft w:val="0"/>
      <w:marRight w:val="0"/>
      <w:marTop w:val="0"/>
      <w:marBottom w:val="0"/>
      <w:divBdr>
        <w:top w:val="none" w:sz="0" w:space="0" w:color="auto"/>
        <w:left w:val="none" w:sz="0" w:space="0" w:color="auto"/>
        <w:bottom w:val="none" w:sz="0" w:space="0" w:color="auto"/>
        <w:right w:val="none" w:sz="0" w:space="0" w:color="auto"/>
      </w:divBdr>
    </w:div>
    <w:div w:id="262687152">
      <w:bodyDiv w:val="1"/>
      <w:marLeft w:val="0"/>
      <w:marRight w:val="0"/>
      <w:marTop w:val="0"/>
      <w:marBottom w:val="0"/>
      <w:divBdr>
        <w:top w:val="none" w:sz="0" w:space="0" w:color="auto"/>
        <w:left w:val="none" w:sz="0" w:space="0" w:color="auto"/>
        <w:bottom w:val="none" w:sz="0" w:space="0" w:color="auto"/>
        <w:right w:val="none" w:sz="0" w:space="0" w:color="auto"/>
      </w:divBdr>
    </w:div>
    <w:div w:id="262763403">
      <w:bodyDiv w:val="1"/>
      <w:marLeft w:val="0"/>
      <w:marRight w:val="0"/>
      <w:marTop w:val="0"/>
      <w:marBottom w:val="0"/>
      <w:divBdr>
        <w:top w:val="none" w:sz="0" w:space="0" w:color="auto"/>
        <w:left w:val="none" w:sz="0" w:space="0" w:color="auto"/>
        <w:bottom w:val="none" w:sz="0" w:space="0" w:color="auto"/>
        <w:right w:val="none" w:sz="0" w:space="0" w:color="auto"/>
      </w:divBdr>
    </w:div>
    <w:div w:id="262882015">
      <w:bodyDiv w:val="1"/>
      <w:marLeft w:val="0"/>
      <w:marRight w:val="0"/>
      <w:marTop w:val="0"/>
      <w:marBottom w:val="0"/>
      <w:divBdr>
        <w:top w:val="none" w:sz="0" w:space="0" w:color="auto"/>
        <w:left w:val="none" w:sz="0" w:space="0" w:color="auto"/>
        <w:bottom w:val="none" w:sz="0" w:space="0" w:color="auto"/>
        <w:right w:val="none" w:sz="0" w:space="0" w:color="auto"/>
      </w:divBdr>
    </w:div>
    <w:div w:id="264461103">
      <w:bodyDiv w:val="1"/>
      <w:marLeft w:val="0"/>
      <w:marRight w:val="0"/>
      <w:marTop w:val="0"/>
      <w:marBottom w:val="0"/>
      <w:divBdr>
        <w:top w:val="none" w:sz="0" w:space="0" w:color="auto"/>
        <w:left w:val="none" w:sz="0" w:space="0" w:color="auto"/>
        <w:bottom w:val="none" w:sz="0" w:space="0" w:color="auto"/>
        <w:right w:val="none" w:sz="0" w:space="0" w:color="auto"/>
      </w:divBdr>
    </w:div>
    <w:div w:id="264576235">
      <w:bodyDiv w:val="1"/>
      <w:marLeft w:val="0"/>
      <w:marRight w:val="0"/>
      <w:marTop w:val="0"/>
      <w:marBottom w:val="0"/>
      <w:divBdr>
        <w:top w:val="none" w:sz="0" w:space="0" w:color="auto"/>
        <w:left w:val="none" w:sz="0" w:space="0" w:color="auto"/>
        <w:bottom w:val="none" w:sz="0" w:space="0" w:color="auto"/>
        <w:right w:val="none" w:sz="0" w:space="0" w:color="auto"/>
      </w:divBdr>
    </w:div>
    <w:div w:id="264966591">
      <w:bodyDiv w:val="1"/>
      <w:marLeft w:val="0"/>
      <w:marRight w:val="0"/>
      <w:marTop w:val="0"/>
      <w:marBottom w:val="0"/>
      <w:divBdr>
        <w:top w:val="none" w:sz="0" w:space="0" w:color="auto"/>
        <w:left w:val="none" w:sz="0" w:space="0" w:color="auto"/>
        <w:bottom w:val="none" w:sz="0" w:space="0" w:color="auto"/>
        <w:right w:val="none" w:sz="0" w:space="0" w:color="auto"/>
      </w:divBdr>
    </w:div>
    <w:div w:id="268703699">
      <w:bodyDiv w:val="1"/>
      <w:marLeft w:val="0"/>
      <w:marRight w:val="0"/>
      <w:marTop w:val="0"/>
      <w:marBottom w:val="0"/>
      <w:divBdr>
        <w:top w:val="none" w:sz="0" w:space="0" w:color="auto"/>
        <w:left w:val="none" w:sz="0" w:space="0" w:color="auto"/>
        <w:bottom w:val="none" w:sz="0" w:space="0" w:color="auto"/>
        <w:right w:val="none" w:sz="0" w:space="0" w:color="auto"/>
      </w:divBdr>
    </w:div>
    <w:div w:id="270430747">
      <w:bodyDiv w:val="1"/>
      <w:marLeft w:val="0"/>
      <w:marRight w:val="0"/>
      <w:marTop w:val="0"/>
      <w:marBottom w:val="0"/>
      <w:divBdr>
        <w:top w:val="none" w:sz="0" w:space="0" w:color="auto"/>
        <w:left w:val="none" w:sz="0" w:space="0" w:color="auto"/>
        <w:bottom w:val="none" w:sz="0" w:space="0" w:color="auto"/>
        <w:right w:val="none" w:sz="0" w:space="0" w:color="auto"/>
      </w:divBdr>
    </w:div>
    <w:div w:id="270747562">
      <w:bodyDiv w:val="1"/>
      <w:marLeft w:val="0"/>
      <w:marRight w:val="0"/>
      <w:marTop w:val="0"/>
      <w:marBottom w:val="0"/>
      <w:divBdr>
        <w:top w:val="none" w:sz="0" w:space="0" w:color="auto"/>
        <w:left w:val="none" w:sz="0" w:space="0" w:color="auto"/>
        <w:bottom w:val="none" w:sz="0" w:space="0" w:color="auto"/>
        <w:right w:val="none" w:sz="0" w:space="0" w:color="auto"/>
      </w:divBdr>
    </w:div>
    <w:div w:id="271474649">
      <w:bodyDiv w:val="1"/>
      <w:marLeft w:val="0"/>
      <w:marRight w:val="0"/>
      <w:marTop w:val="0"/>
      <w:marBottom w:val="0"/>
      <w:divBdr>
        <w:top w:val="none" w:sz="0" w:space="0" w:color="auto"/>
        <w:left w:val="none" w:sz="0" w:space="0" w:color="auto"/>
        <w:bottom w:val="none" w:sz="0" w:space="0" w:color="auto"/>
        <w:right w:val="none" w:sz="0" w:space="0" w:color="auto"/>
      </w:divBdr>
    </w:div>
    <w:div w:id="272907042">
      <w:bodyDiv w:val="1"/>
      <w:marLeft w:val="0"/>
      <w:marRight w:val="0"/>
      <w:marTop w:val="0"/>
      <w:marBottom w:val="0"/>
      <w:divBdr>
        <w:top w:val="none" w:sz="0" w:space="0" w:color="auto"/>
        <w:left w:val="none" w:sz="0" w:space="0" w:color="auto"/>
        <w:bottom w:val="none" w:sz="0" w:space="0" w:color="auto"/>
        <w:right w:val="none" w:sz="0" w:space="0" w:color="auto"/>
      </w:divBdr>
    </w:div>
    <w:div w:id="272908570">
      <w:bodyDiv w:val="1"/>
      <w:marLeft w:val="0"/>
      <w:marRight w:val="0"/>
      <w:marTop w:val="0"/>
      <w:marBottom w:val="0"/>
      <w:divBdr>
        <w:top w:val="none" w:sz="0" w:space="0" w:color="auto"/>
        <w:left w:val="none" w:sz="0" w:space="0" w:color="auto"/>
        <w:bottom w:val="none" w:sz="0" w:space="0" w:color="auto"/>
        <w:right w:val="none" w:sz="0" w:space="0" w:color="auto"/>
      </w:divBdr>
    </w:div>
    <w:div w:id="274874606">
      <w:bodyDiv w:val="1"/>
      <w:marLeft w:val="0"/>
      <w:marRight w:val="0"/>
      <w:marTop w:val="0"/>
      <w:marBottom w:val="0"/>
      <w:divBdr>
        <w:top w:val="none" w:sz="0" w:space="0" w:color="auto"/>
        <w:left w:val="none" w:sz="0" w:space="0" w:color="auto"/>
        <w:bottom w:val="none" w:sz="0" w:space="0" w:color="auto"/>
        <w:right w:val="none" w:sz="0" w:space="0" w:color="auto"/>
      </w:divBdr>
    </w:div>
    <w:div w:id="275138955">
      <w:bodyDiv w:val="1"/>
      <w:marLeft w:val="0"/>
      <w:marRight w:val="0"/>
      <w:marTop w:val="0"/>
      <w:marBottom w:val="0"/>
      <w:divBdr>
        <w:top w:val="none" w:sz="0" w:space="0" w:color="auto"/>
        <w:left w:val="none" w:sz="0" w:space="0" w:color="auto"/>
        <w:bottom w:val="none" w:sz="0" w:space="0" w:color="auto"/>
        <w:right w:val="none" w:sz="0" w:space="0" w:color="auto"/>
      </w:divBdr>
    </w:div>
    <w:div w:id="276331401">
      <w:bodyDiv w:val="1"/>
      <w:marLeft w:val="0"/>
      <w:marRight w:val="0"/>
      <w:marTop w:val="0"/>
      <w:marBottom w:val="0"/>
      <w:divBdr>
        <w:top w:val="none" w:sz="0" w:space="0" w:color="auto"/>
        <w:left w:val="none" w:sz="0" w:space="0" w:color="auto"/>
        <w:bottom w:val="none" w:sz="0" w:space="0" w:color="auto"/>
        <w:right w:val="none" w:sz="0" w:space="0" w:color="auto"/>
      </w:divBdr>
    </w:div>
    <w:div w:id="278030800">
      <w:bodyDiv w:val="1"/>
      <w:marLeft w:val="0"/>
      <w:marRight w:val="0"/>
      <w:marTop w:val="0"/>
      <w:marBottom w:val="0"/>
      <w:divBdr>
        <w:top w:val="none" w:sz="0" w:space="0" w:color="auto"/>
        <w:left w:val="none" w:sz="0" w:space="0" w:color="auto"/>
        <w:bottom w:val="none" w:sz="0" w:space="0" w:color="auto"/>
        <w:right w:val="none" w:sz="0" w:space="0" w:color="auto"/>
      </w:divBdr>
    </w:div>
    <w:div w:id="278269272">
      <w:bodyDiv w:val="1"/>
      <w:marLeft w:val="0"/>
      <w:marRight w:val="0"/>
      <w:marTop w:val="0"/>
      <w:marBottom w:val="0"/>
      <w:divBdr>
        <w:top w:val="none" w:sz="0" w:space="0" w:color="auto"/>
        <w:left w:val="none" w:sz="0" w:space="0" w:color="auto"/>
        <w:bottom w:val="none" w:sz="0" w:space="0" w:color="auto"/>
        <w:right w:val="none" w:sz="0" w:space="0" w:color="auto"/>
      </w:divBdr>
    </w:div>
    <w:div w:id="278607023">
      <w:bodyDiv w:val="1"/>
      <w:marLeft w:val="0"/>
      <w:marRight w:val="0"/>
      <w:marTop w:val="0"/>
      <w:marBottom w:val="0"/>
      <w:divBdr>
        <w:top w:val="none" w:sz="0" w:space="0" w:color="auto"/>
        <w:left w:val="none" w:sz="0" w:space="0" w:color="auto"/>
        <w:bottom w:val="none" w:sz="0" w:space="0" w:color="auto"/>
        <w:right w:val="none" w:sz="0" w:space="0" w:color="auto"/>
      </w:divBdr>
    </w:div>
    <w:div w:id="279920452">
      <w:bodyDiv w:val="1"/>
      <w:marLeft w:val="0"/>
      <w:marRight w:val="0"/>
      <w:marTop w:val="0"/>
      <w:marBottom w:val="0"/>
      <w:divBdr>
        <w:top w:val="none" w:sz="0" w:space="0" w:color="auto"/>
        <w:left w:val="none" w:sz="0" w:space="0" w:color="auto"/>
        <w:bottom w:val="none" w:sz="0" w:space="0" w:color="auto"/>
        <w:right w:val="none" w:sz="0" w:space="0" w:color="auto"/>
      </w:divBdr>
    </w:div>
    <w:div w:id="281612623">
      <w:bodyDiv w:val="1"/>
      <w:marLeft w:val="0"/>
      <w:marRight w:val="0"/>
      <w:marTop w:val="0"/>
      <w:marBottom w:val="0"/>
      <w:divBdr>
        <w:top w:val="none" w:sz="0" w:space="0" w:color="auto"/>
        <w:left w:val="none" w:sz="0" w:space="0" w:color="auto"/>
        <w:bottom w:val="none" w:sz="0" w:space="0" w:color="auto"/>
        <w:right w:val="none" w:sz="0" w:space="0" w:color="auto"/>
      </w:divBdr>
    </w:div>
    <w:div w:id="281763784">
      <w:bodyDiv w:val="1"/>
      <w:marLeft w:val="0"/>
      <w:marRight w:val="0"/>
      <w:marTop w:val="0"/>
      <w:marBottom w:val="0"/>
      <w:divBdr>
        <w:top w:val="none" w:sz="0" w:space="0" w:color="auto"/>
        <w:left w:val="none" w:sz="0" w:space="0" w:color="auto"/>
        <w:bottom w:val="none" w:sz="0" w:space="0" w:color="auto"/>
        <w:right w:val="none" w:sz="0" w:space="0" w:color="auto"/>
      </w:divBdr>
    </w:div>
    <w:div w:id="282002416">
      <w:bodyDiv w:val="1"/>
      <w:marLeft w:val="0"/>
      <w:marRight w:val="0"/>
      <w:marTop w:val="0"/>
      <w:marBottom w:val="0"/>
      <w:divBdr>
        <w:top w:val="none" w:sz="0" w:space="0" w:color="auto"/>
        <w:left w:val="none" w:sz="0" w:space="0" w:color="auto"/>
        <w:bottom w:val="none" w:sz="0" w:space="0" w:color="auto"/>
        <w:right w:val="none" w:sz="0" w:space="0" w:color="auto"/>
      </w:divBdr>
    </w:div>
    <w:div w:id="282275287">
      <w:bodyDiv w:val="1"/>
      <w:marLeft w:val="0"/>
      <w:marRight w:val="0"/>
      <w:marTop w:val="0"/>
      <w:marBottom w:val="0"/>
      <w:divBdr>
        <w:top w:val="none" w:sz="0" w:space="0" w:color="auto"/>
        <w:left w:val="none" w:sz="0" w:space="0" w:color="auto"/>
        <w:bottom w:val="none" w:sz="0" w:space="0" w:color="auto"/>
        <w:right w:val="none" w:sz="0" w:space="0" w:color="auto"/>
      </w:divBdr>
    </w:div>
    <w:div w:id="287708860">
      <w:bodyDiv w:val="1"/>
      <w:marLeft w:val="0"/>
      <w:marRight w:val="0"/>
      <w:marTop w:val="0"/>
      <w:marBottom w:val="0"/>
      <w:divBdr>
        <w:top w:val="none" w:sz="0" w:space="0" w:color="auto"/>
        <w:left w:val="none" w:sz="0" w:space="0" w:color="auto"/>
        <w:bottom w:val="none" w:sz="0" w:space="0" w:color="auto"/>
        <w:right w:val="none" w:sz="0" w:space="0" w:color="auto"/>
      </w:divBdr>
    </w:div>
    <w:div w:id="288558270">
      <w:bodyDiv w:val="1"/>
      <w:marLeft w:val="0"/>
      <w:marRight w:val="0"/>
      <w:marTop w:val="0"/>
      <w:marBottom w:val="0"/>
      <w:divBdr>
        <w:top w:val="none" w:sz="0" w:space="0" w:color="auto"/>
        <w:left w:val="none" w:sz="0" w:space="0" w:color="auto"/>
        <w:bottom w:val="none" w:sz="0" w:space="0" w:color="auto"/>
        <w:right w:val="none" w:sz="0" w:space="0" w:color="auto"/>
      </w:divBdr>
    </w:div>
    <w:div w:id="292180165">
      <w:bodyDiv w:val="1"/>
      <w:marLeft w:val="0"/>
      <w:marRight w:val="0"/>
      <w:marTop w:val="0"/>
      <w:marBottom w:val="0"/>
      <w:divBdr>
        <w:top w:val="none" w:sz="0" w:space="0" w:color="auto"/>
        <w:left w:val="none" w:sz="0" w:space="0" w:color="auto"/>
        <w:bottom w:val="none" w:sz="0" w:space="0" w:color="auto"/>
        <w:right w:val="none" w:sz="0" w:space="0" w:color="auto"/>
      </w:divBdr>
    </w:div>
    <w:div w:id="292365256">
      <w:bodyDiv w:val="1"/>
      <w:marLeft w:val="0"/>
      <w:marRight w:val="0"/>
      <w:marTop w:val="0"/>
      <w:marBottom w:val="0"/>
      <w:divBdr>
        <w:top w:val="none" w:sz="0" w:space="0" w:color="auto"/>
        <w:left w:val="none" w:sz="0" w:space="0" w:color="auto"/>
        <w:bottom w:val="none" w:sz="0" w:space="0" w:color="auto"/>
        <w:right w:val="none" w:sz="0" w:space="0" w:color="auto"/>
      </w:divBdr>
    </w:div>
    <w:div w:id="293103849">
      <w:bodyDiv w:val="1"/>
      <w:marLeft w:val="0"/>
      <w:marRight w:val="0"/>
      <w:marTop w:val="0"/>
      <w:marBottom w:val="0"/>
      <w:divBdr>
        <w:top w:val="none" w:sz="0" w:space="0" w:color="auto"/>
        <w:left w:val="none" w:sz="0" w:space="0" w:color="auto"/>
        <w:bottom w:val="none" w:sz="0" w:space="0" w:color="auto"/>
        <w:right w:val="none" w:sz="0" w:space="0" w:color="auto"/>
      </w:divBdr>
    </w:div>
    <w:div w:id="293490071">
      <w:bodyDiv w:val="1"/>
      <w:marLeft w:val="0"/>
      <w:marRight w:val="0"/>
      <w:marTop w:val="0"/>
      <w:marBottom w:val="0"/>
      <w:divBdr>
        <w:top w:val="none" w:sz="0" w:space="0" w:color="auto"/>
        <w:left w:val="none" w:sz="0" w:space="0" w:color="auto"/>
        <w:bottom w:val="none" w:sz="0" w:space="0" w:color="auto"/>
        <w:right w:val="none" w:sz="0" w:space="0" w:color="auto"/>
      </w:divBdr>
      <w:divsChild>
        <w:div w:id="177086540">
          <w:marLeft w:val="0"/>
          <w:marRight w:val="0"/>
          <w:marTop w:val="0"/>
          <w:marBottom w:val="0"/>
          <w:divBdr>
            <w:top w:val="none" w:sz="0" w:space="0" w:color="auto"/>
            <w:left w:val="none" w:sz="0" w:space="0" w:color="auto"/>
            <w:bottom w:val="none" w:sz="0" w:space="0" w:color="auto"/>
            <w:right w:val="none" w:sz="0" w:space="0" w:color="auto"/>
          </w:divBdr>
          <w:divsChild>
            <w:div w:id="75610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75323">
      <w:bodyDiv w:val="1"/>
      <w:marLeft w:val="0"/>
      <w:marRight w:val="0"/>
      <w:marTop w:val="0"/>
      <w:marBottom w:val="0"/>
      <w:divBdr>
        <w:top w:val="none" w:sz="0" w:space="0" w:color="auto"/>
        <w:left w:val="none" w:sz="0" w:space="0" w:color="auto"/>
        <w:bottom w:val="none" w:sz="0" w:space="0" w:color="auto"/>
        <w:right w:val="none" w:sz="0" w:space="0" w:color="auto"/>
      </w:divBdr>
    </w:div>
    <w:div w:id="300961921">
      <w:bodyDiv w:val="1"/>
      <w:marLeft w:val="0"/>
      <w:marRight w:val="0"/>
      <w:marTop w:val="0"/>
      <w:marBottom w:val="0"/>
      <w:divBdr>
        <w:top w:val="none" w:sz="0" w:space="0" w:color="auto"/>
        <w:left w:val="none" w:sz="0" w:space="0" w:color="auto"/>
        <w:bottom w:val="none" w:sz="0" w:space="0" w:color="auto"/>
        <w:right w:val="none" w:sz="0" w:space="0" w:color="auto"/>
      </w:divBdr>
      <w:divsChild>
        <w:div w:id="1524055612">
          <w:marLeft w:val="0"/>
          <w:marRight w:val="0"/>
          <w:marTop w:val="0"/>
          <w:marBottom w:val="0"/>
          <w:divBdr>
            <w:top w:val="none" w:sz="0" w:space="0" w:color="auto"/>
            <w:left w:val="none" w:sz="0" w:space="0" w:color="auto"/>
            <w:bottom w:val="none" w:sz="0" w:space="0" w:color="auto"/>
            <w:right w:val="none" w:sz="0" w:space="0" w:color="auto"/>
          </w:divBdr>
          <w:divsChild>
            <w:div w:id="18903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354115">
      <w:bodyDiv w:val="1"/>
      <w:marLeft w:val="0"/>
      <w:marRight w:val="0"/>
      <w:marTop w:val="0"/>
      <w:marBottom w:val="0"/>
      <w:divBdr>
        <w:top w:val="none" w:sz="0" w:space="0" w:color="auto"/>
        <w:left w:val="none" w:sz="0" w:space="0" w:color="auto"/>
        <w:bottom w:val="none" w:sz="0" w:space="0" w:color="auto"/>
        <w:right w:val="none" w:sz="0" w:space="0" w:color="auto"/>
      </w:divBdr>
    </w:div>
    <w:div w:id="302202923">
      <w:bodyDiv w:val="1"/>
      <w:marLeft w:val="0"/>
      <w:marRight w:val="0"/>
      <w:marTop w:val="0"/>
      <w:marBottom w:val="0"/>
      <w:divBdr>
        <w:top w:val="none" w:sz="0" w:space="0" w:color="auto"/>
        <w:left w:val="none" w:sz="0" w:space="0" w:color="auto"/>
        <w:bottom w:val="none" w:sz="0" w:space="0" w:color="auto"/>
        <w:right w:val="none" w:sz="0" w:space="0" w:color="auto"/>
      </w:divBdr>
    </w:div>
    <w:div w:id="305859303">
      <w:bodyDiv w:val="1"/>
      <w:marLeft w:val="0"/>
      <w:marRight w:val="0"/>
      <w:marTop w:val="0"/>
      <w:marBottom w:val="0"/>
      <w:divBdr>
        <w:top w:val="none" w:sz="0" w:space="0" w:color="auto"/>
        <w:left w:val="none" w:sz="0" w:space="0" w:color="auto"/>
        <w:bottom w:val="none" w:sz="0" w:space="0" w:color="auto"/>
        <w:right w:val="none" w:sz="0" w:space="0" w:color="auto"/>
      </w:divBdr>
    </w:div>
    <w:div w:id="306009222">
      <w:bodyDiv w:val="1"/>
      <w:marLeft w:val="0"/>
      <w:marRight w:val="0"/>
      <w:marTop w:val="0"/>
      <w:marBottom w:val="0"/>
      <w:divBdr>
        <w:top w:val="none" w:sz="0" w:space="0" w:color="auto"/>
        <w:left w:val="none" w:sz="0" w:space="0" w:color="auto"/>
        <w:bottom w:val="none" w:sz="0" w:space="0" w:color="auto"/>
        <w:right w:val="none" w:sz="0" w:space="0" w:color="auto"/>
      </w:divBdr>
    </w:div>
    <w:div w:id="306788823">
      <w:bodyDiv w:val="1"/>
      <w:marLeft w:val="0"/>
      <w:marRight w:val="0"/>
      <w:marTop w:val="0"/>
      <w:marBottom w:val="0"/>
      <w:divBdr>
        <w:top w:val="none" w:sz="0" w:space="0" w:color="auto"/>
        <w:left w:val="none" w:sz="0" w:space="0" w:color="auto"/>
        <w:bottom w:val="none" w:sz="0" w:space="0" w:color="auto"/>
        <w:right w:val="none" w:sz="0" w:space="0" w:color="auto"/>
      </w:divBdr>
    </w:div>
    <w:div w:id="306975633">
      <w:bodyDiv w:val="1"/>
      <w:marLeft w:val="0"/>
      <w:marRight w:val="0"/>
      <w:marTop w:val="0"/>
      <w:marBottom w:val="0"/>
      <w:divBdr>
        <w:top w:val="none" w:sz="0" w:space="0" w:color="auto"/>
        <w:left w:val="none" w:sz="0" w:space="0" w:color="auto"/>
        <w:bottom w:val="none" w:sz="0" w:space="0" w:color="auto"/>
        <w:right w:val="none" w:sz="0" w:space="0" w:color="auto"/>
      </w:divBdr>
    </w:div>
    <w:div w:id="308096581">
      <w:bodyDiv w:val="1"/>
      <w:marLeft w:val="0"/>
      <w:marRight w:val="0"/>
      <w:marTop w:val="0"/>
      <w:marBottom w:val="0"/>
      <w:divBdr>
        <w:top w:val="none" w:sz="0" w:space="0" w:color="auto"/>
        <w:left w:val="none" w:sz="0" w:space="0" w:color="auto"/>
        <w:bottom w:val="none" w:sz="0" w:space="0" w:color="auto"/>
        <w:right w:val="none" w:sz="0" w:space="0" w:color="auto"/>
      </w:divBdr>
    </w:div>
    <w:div w:id="309870718">
      <w:bodyDiv w:val="1"/>
      <w:marLeft w:val="0"/>
      <w:marRight w:val="0"/>
      <w:marTop w:val="0"/>
      <w:marBottom w:val="0"/>
      <w:divBdr>
        <w:top w:val="none" w:sz="0" w:space="0" w:color="auto"/>
        <w:left w:val="none" w:sz="0" w:space="0" w:color="auto"/>
        <w:bottom w:val="none" w:sz="0" w:space="0" w:color="auto"/>
        <w:right w:val="none" w:sz="0" w:space="0" w:color="auto"/>
      </w:divBdr>
    </w:div>
    <w:div w:id="313795598">
      <w:bodyDiv w:val="1"/>
      <w:marLeft w:val="0"/>
      <w:marRight w:val="0"/>
      <w:marTop w:val="0"/>
      <w:marBottom w:val="0"/>
      <w:divBdr>
        <w:top w:val="none" w:sz="0" w:space="0" w:color="auto"/>
        <w:left w:val="none" w:sz="0" w:space="0" w:color="auto"/>
        <w:bottom w:val="none" w:sz="0" w:space="0" w:color="auto"/>
        <w:right w:val="none" w:sz="0" w:space="0" w:color="auto"/>
      </w:divBdr>
    </w:div>
    <w:div w:id="314265485">
      <w:bodyDiv w:val="1"/>
      <w:marLeft w:val="0"/>
      <w:marRight w:val="0"/>
      <w:marTop w:val="0"/>
      <w:marBottom w:val="0"/>
      <w:divBdr>
        <w:top w:val="none" w:sz="0" w:space="0" w:color="auto"/>
        <w:left w:val="none" w:sz="0" w:space="0" w:color="auto"/>
        <w:bottom w:val="none" w:sz="0" w:space="0" w:color="auto"/>
        <w:right w:val="none" w:sz="0" w:space="0" w:color="auto"/>
      </w:divBdr>
    </w:div>
    <w:div w:id="316109684">
      <w:bodyDiv w:val="1"/>
      <w:marLeft w:val="0"/>
      <w:marRight w:val="0"/>
      <w:marTop w:val="0"/>
      <w:marBottom w:val="0"/>
      <w:divBdr>
        <w:top w:val="none" w:sz="0" w:space="0" w:color="auto"/>
        <w:left w:val="none" w:sz="0" w:space="0" w:color="auto"/>
        <w:bottom w:val="none" w:sz="0" w:space="0" w:color="auto"/>
        <w:right w:val="none" w:sz="0" w:space="0" w:color="auto"/>
      </w:divBdr>
    </w:div>
    <w:div w:id="316299220">
      <w:bodyDiv w:val="1"/>
      <w:marLeft w:val="0"/>
      <w:marRight w:val="0"/>
      <w:marTop w:val="0"/>
      <w:marBottom w:val="0"/>
      <w:divBdr>
        <w:top w:val="none" w:sz="0" w:space="0" w:color="auto"/>
        <w:left w:val="none" w:sz="0" w:space="0" w:color="auto"/>
        <w:bottom w:val="none" w:sz="0" w:space="0" w:color="auto"/>
        <w:right w:val="none" w:sz="0" w:space="0" w:color="auto"/>
      </w:divBdr>
    </w:div>
    <w:div w:id="316616218">
      <w:bodyDiv w:val="1"/>
      <w:marLeft w:val="0"/>
      <w:marRight w:val="0"/>
      <w:marTop w:val="0"/>
      <w:marBottom w:val="0"/>
      <w:divBdr>
        <w:top w:val="none" w:sz="0" w:space="0" w:color="auto"/>
        <w:left w:val="none" w:sz="0" w:space="0" w:color="auto"/>
        <w:bottom w:val="none" w:sz="0" w:space="0" w:color="auto"/>
        <w:right w:val="none" w:sz="0" w:space="0" w:color="auto"/>
      </w:divBdr>
    </w:div>
    <w:div w:id="318072818">
      <w:bodyDiv w:val="1"/>
      <w:marLeft w:val="0"/>
      <w:marRight w:val="0"/>
      <w:marTop w:val="0"/>
      <w:marBottom w:val="0"/>
      <w:divBdr>
        <w:top w:val="none" w:sz="0" w:space="0" w:color="auto"/>
        <w:left w:val="none" w:sz="0" w:space="0" w:color="auto"/>
        <w:bottom w:val="none" w:sz="0" w:space="0" w:color="auto"/>
        <w:right w:val="none" w:sz="0" w:space="0" w:color="auto"/>
      </w:divBdr>
    </w:div>
    <w:div w:id="321007639">
      <w:bodyDiv w:val="1"/>
      <w:marLeft w:val="0"/>
      <w:marRight w:val="0"/>
      <w:marTop w:val="0"/>
      <w:marBottom w:val="0"/>
      <w:divBdr>
        <w:top w:val="none" w:sz="0" w:space="0" w:color="auto"/>
        <w:left w:val="none" w:sz="0" w:space="0" w:color="auto"/>
        <w:bottom w:val="none" w:sz="0" w:space="0" w:color="auto"/>
        <w:right w:val="none" w:sz="0" w:space="0" w:color="auto"/>
      </w:divBdr>
    </w:div>
    <w:div w:id="321398721">
      <w:bodyDiv w:val="1"/>
      <w:marLeft w:val="0"/>
      <w:marRight w:val="0"/>
      <w:marTop w:val="0"/>
      <w:marBottom w:val="0"/>
      <w:divBdr>
        <w:top w:val="none" w:sz="0" w:space="0" w:color="auto"/>
        <w:left w:val="none" w:sz="0" w:space="0" w:color="auto"/>
        <w:bottom w:val="none" w:sz="0" w:space="0" w:color="auto"/>
        <w:right w:val="none" w:sz="0" w:space="0" w:color="auto"/>
      </w:divBdr>
    </w:div>
    <w:div w:id="322512210">
      <w:bodyDiv w:val="1"/>
      <w:marLeft w:val="0"/>
      <w:marRight w:val="0"/>
      <w:marTop w:val="0"/>
      <w:marBottom w:val="0"/>
      <w:divBdr>
        <w:top w:val="none" w:sz="0" w:space="0" w:color="auto"/>
        <w:left w:val="none" w:sz="0" w:space="0" w:color="auto"/>
        <w:bottom w:val="none" w:sz="0" w:space="0" w:color="auto"/>
        <w:right w:val="none" w:sz="0" w:space="0" w:color="auto"/>
      </w:divBdr>
    </w:div>
    <w:div w:id="325133925">
      <w:bodyDiv w:val="1"/>
      <w:marLeft w:val="0"/>
      <w:marRight w:val="0"/>
      <w:marTop w:val="0"/>
      <w:marBottom w:val="0"/>
      <w:divBdr>
        <w:top w:val="none" w:sz="0" w:space="0" w:color="auto"/>
        <w:left w:val="none" w:sz="0" w:space="0" w:color="auto"/>
        <w:bottom w:val="none" w:sz="0" w:space="0" w:color="auto"/>
        <w:right w:val="none" w:sz="0" w:space="0" w:color="auto"/>
      </w:divBdr>
    </w:div>
    <w:div w:id="325859561">
      <w:bodyDiv w:val="1"/>
      <w:marLeft w:val="0"/>
      <w:marRight w:val="0"/>
      <w:marTop w:val="0"/>
      <w:marBottom w:val="0"/>
      <w:divBdr>
        <w:top w:val="none" w:sz="0" w:space="0" w:color="auto"/>
        <w:left w:val="none" w:sz="0" w:space="0" w:color="auto"/>
        <w:bottom w:val="none" w:sz="0" w:space="0" w:color="auto"/>
        <w:right w:val="none" w:sz="0" w:space="0" w:color="auto"/>
      </w:divBdr>
    </w:div>
    <w:div w:id="327026719">
      <w:bodyDiv w:val="1"/>
      <w:marLeft w:val="0"/>
      <w:marRight w:val="0"/>
      <w:marTop w:val="0"/>
      <w:marBottom w:val="0"/>
      <w:divBdr>
        <w:top w:val="none" w:sz="0" w:space="0" w:color="auto"/>
        <w:left w:val="none" w:sz="0" w:space="0" w:color="auto"/>
        <w:bottom w:val="none" w:sz="0" w:space="0" w:color="auto"/>
        <w:right w:val="none" w:sz="0" w:space="0" w:color="auto"/>
      </w:divBdr>
    </w:div>
    <w:div w:id="327564017">
      <w:bodyDiv w:val="1"/>
      <w:marLeft w:val="0"/>
      <w:marRight w:val="0"/>
      <w:marTop w:val="0"/>
      <w:marBottom w:val="0"/>
      <w:divBdr>
        <w:top w:val="none" w:sz="0" w:space="0" w:color="auto"/>
        <w:left w:val="none" w:sz="0" w:space="0" w:color="auto"/>
        <w:bottom w:val="none" w:sz="0" w:space="0" w:color="auto"/>
        <w:right w:val="none" w:sz="0" w:space="0" w:color="auto"/>
      </w:divBdr>
      <w:divsChild>
        <w:div w:id="1562135594">
          <w:marLeft w:val="0"/>
          <w:marRight w:val="0"/>
          <w:marTop w:val="0"/>
          <w:marBottom w:val="0"/>
          <w:divBdr>
            <w:top w:val="none" w:sz="0" w:space="0" w:color="auto"/>
            <w:left w:val="none" w:sz="0" w:space="0" w:color="auto"/>
            <w:bottom w:val="none" w:sz="0" w:space="0" w:color="auto"/>
            <w:right w:val="none" w:sz="0" w:space="0" w:color="auto"/>
          </w:divBdr>
          <w:divsChild>
            <w:div w:id="142156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50155">
      <w:bodyDiv w:val="1"/>
      <w:marLeft w:val="0"/>
      <w:marRight w:val="0"/>
      <w:marTop w:val="0"/>
      <w:marBottom w:val="0"/>
      <w:divBdr>
        <w:top w:val="none" w:sz="0" w:space="0" w:color="auto"/>
        <w:left w:val="none" w:sz="0" w:space="0" w:color="auto"/>
        <w:bottom w:val="none" w:sz="0" w:space="0" w:color="auto"/>
        <w:right w:val="none" w:sz="0" w:space="0" w:color="auto"/>
      </w:divBdr>
    </w:div>
    <w:div w:id="329531550">
      <w:bodyDiv w:val="1"/>
      <w:marLeft w:val="0"/>
      <w:marRight w:val="0"/>
      <w:marTop w:val="0"/>
      <w:marBottom w:val="0"/>
      <w:divBdr>
        <w:top w:val="none" w:sz="0" w:space="0" w:color="auto"/>
        <w:left w:val="none" w:sz="0" w:space="0" w:color="auto"/>
        <w:bottom w:val="none" w:sz="0" w:space="0" w:color="auto"/>
        <w:right w:val="none" w:sz="0" w:space="0" w:color="auto"/>
      </w:divBdr>
    </w:div>
    <w:div w:id="330304245">
      <w:bodyDiv w:val="1"/>
      <w:marLeft w:val="0"/>
      <w:marRight w:val="0"/>
      <w:marTop w:val="0"/>
      <w:marBottom w:val="0"/>
      <w:divBdr>
        <w:top w:val="none" w:sz="0" w:space="0" w:color="auto"/>
        <w:left w:val="none" w:sz="0" w:space="0" w:color="auto"/>
        <w:bottom w:val="none" w:sz="0" w:space="0" w:color="auto"/>
        <w:right w:val="none" w:sz="0" w:space="0" w:color="auto"/>
      </w:divBdr>
    </w:div>
    <w:div w:id="330838537">
      <w:bodyDiv w:val="1"/>
      <w:marLeft w:val="0"/>
      <w:marRight w:val="0"/>
      <w:marTop w:val="0"/>
      <w:marBottom w:val="0"/>
      <w:divBdr>
        <w:top w:val="none" w:sz="0" w:space="0" w:color="auto"/>
        <w:left w:val="none" w:sz="0" w:space="0" w:color="auto"/>
        <w:bottom w:val="none" w:sz="0" w:space="0" w:color="auto"/>
        <w:right w:val="none" w:sz="0" w:space="0" w:color="auto"/>
      </w:divBdr>
    </w:div>
    <w:div w:id="331035655">
      <w:bodyDiv w:val="1"/>
      <w:marLeft w:val="0"/>
      <w:marRight w:val="0"/>
      <w:marTop w:val="0"/>
      <w:marBottom w:val="0"/>
      <w:divBdr>
        <w:top w:val="none" w:sz="0" w:space="0" w:color="auto"/>
        <w:left w:val="none" w:sz="0" w:space="0" w:color="auto"/>
        <w:bottom w:val="none" w:sz="0" w:space="0" w:color="auto"/>
        <w:right w:val="none" w:sz="0" w:space="0" w:color="auto"/>
      </w:divBdr>
    </w:div>
    <w:div w:id="331377285">
      <w:bodyDiv w:val="1"/>
      <w:marLeft w:val="0"/>
      <w:marRight w:val="0"/>
      <w:marTop w:val="0"/>
      <w:marBottom w:val="0"/>
      <w:divBdr>
        <w:top w:val="none" w:sz="0" w:space="0" w:color="auto"/>
        <w:left w:val="none" w:sz="0" w:space="0" w:color="auto"/>
        <w:bottom w:val="none" w:sz="0" w:space="0" w:color="auto"/>
        <w:right w:val="none" w:sz="0" w:space="0" w:color="auto"/>
      </w:divBdr>
    </w:div>
    <w:div w:id="336422911">
      <w:bodyDiv w:val="1"/>
      <w:marLeft w:val="0"/>
      <w:marRight w:val="0"/>
      <w:marTop w:val="0"/>
      <w:marBottom w:val="0"/>
      <w:divBdr>
        <w:top w:val="none" w:sz="0" w:space="0" w:color="auto"/>
        <w:left w:val="none" w:sz="0" w:space="0" w:color="auto"/>
        <w:bottom w:val="none" w:sz="0" w:space="0" w:color="auto"/>
        <w:right w:val="none" w:sz="0" w:space="0" w:color="auto"/>
      </w:divBdr>
    </w:div>
    <w:div w:id="340394605">
      <w:bodyDiv w:val="1"/>
      <w:marLeft w:val="0"/>
      <w:marRight w:val="0"/>
      <w:marTop w:val="0"/>
      <w:marBottom w:val="0"/>
      <w:divBdr>
        <w:top w:val="none" w:sz="0" w:space="0" w:color="auto"/>
        <w:left w:val="none" w:sz="0" w:space="0" w:color="auto"/>
        <w:bottom w:val="none" w:sz="0" w:space="0" w:color="auto"/>
        <w:right w:val="none" w:sz="0" w:space="0" w:color="auto"/>
      </w:divBdr>
    </w:div>
    <w:div w:id="342324645">
      <w:bodyDiv w:val="1"/>
      <w:marLeft w:val="0"/>
      <w:marRight w:val="0"/>
      <w:marTop w:val="0"/>
      <w:marBottom w:val="0"/>
      <w:divBdr>
        <w:top w:val="none" w:sz="0" w:space="0" w:color="auto"/>
        <w:left w:val="none" w:sz="0" w:space="0" w:color="auto"/>
        <w:bottom w:val="none" w:sz="0" w:space="0" w:color="auto"/>
        <w:right w:val="none" w:sz="0" w:space="0" w:color="auto"/>
      </w:divBdr>
    </w:div>
    <w:div w:id="344600299">
      <w:bodyDiv w:val="1"/>
      <w:marLeft w:val="0"/>
      <w:marRight w:val="0"/>
      <w:marTop w:val="0"/>
      <w:marBottom w:val="0"/>
      <w:divBdr>
        <w:top w:val="none" w:sz="0" w:space="0" w:color="auto"/>
        <w:left w:val="none" w:sz="0" w:space="0" w:color="auto"/>
        <w:bottom w:val="none" w:sz="0" w:space="0" w:color="auto"/>
        <w:right w:val="none" w:sz="0" w:space="0" w:color="auto"/>
      </w:divBdr>
    </w:div>
    <w:div w:id="344939513">
      <w:bodyDiv w:val="1"/>
      <w:marLeft w:val="0"/>
      <w:marRight w:val="0"/>
      <w:marTop w:val="0"/>
      <w:marBottom w:val="0"/>
      <w:divBdr>
        <w:top w:val="none" w:sz="0" w:space="0" w:color="auto"/>
        <w:left w:val="none" w:sz="0" w:space="0" w:color="auto"/>
        <w:bottom w:val="none" w:sz="0" w:space="0" w:color="auto"/>
        <w:right w:val="none" w:sz="0" w:space="0" w:color="auto"/>
      </w:divBdr>
    </w:div>
    <w:div w:id="345864377">
      <w:bodyDiv w:val="1"/>
      <w:marLeft w:val="0"/>
      <w:marRight w:val="0"/>
      <w:marTop w:val="0"/>
      <w:marBottom w:val="0"/>
      <w:divBdr>
        <w:top w:val="none" w:sz="0" w:space="0" w:color="auto"/>
        <w:left w:val="none" w:sz="0" w:space="0" w:color="auto"/>
        <w:bottom w:val="none" w:sz="0" w:space="0" w:color="auto"/>
        <w:right w:val="none" w:sz="0" w:space="0" w:color="auto"/>
      </w:divBdr>
    </w:div>
    <w:div w:id="348913948">
      <w:bodyDiv w:val="1"/>
      <w:marLeft w:val="0"/>
      <w:marRight w:val="0"/>
      <w:marTop w:val="0"/>
      <w:marBottom w:val="0"/>
      <w:divBdr>
        <w:top w:val="none" w:sz="0" w:space="0" w:color="auto"/>
        <w:left w:val="none" w:sz="0" w:space="0" w:color="auto"/>
        <w:bottom w:val="none" w:sz="0" w:space="0" w:color="auto"/>
        <w:right w:val="none" w:sz="0" w:space="0" w:color="auto"/>
      </w:divBdr>
    </w:div>
    <w:div w:id="349915268">
      <w:bodyDiv w:val="1"/>
      <w:marLeft w:val="0"/>
      <w:marRight w:val="0"/>
      <w:marTop w:val="0"/>
      <w:marBottom w:val="0"/>
      <w:divBdr>
        <w:top w:val="none" w:sz="0" w:space="0" w:color="auto"/>
        <w:left w:val="none" w:sz="0" w:space="0" w:color="auto"/>
        <w:bottom w:val="none" w:sz="0" w:space="0" w:color="auto"/>
        <w:right w:val="none" w:sz="0" w:space="0" w:color="auto"/>
      </w:divBdr>
    </w:div>
    <w:div w:id="350499588">
      <w:bodyDiv w:val="1"/>
      <w:marLeft w:val="0"/>
      <w:marRight w:val="0"/>
      <w:marTop w:val="0"/>
      <w:marBottom w:val="0"/>
      <w:divBdr>
        <w:top w:val="none" w:sz="0" w:space="0" w:color="auto"/>
        <w:left w:val="none" w:sz="0" w:space="0" w:color="auto"/>
        <w:bottom w:val="none" w:sz="0" w:space="0" w:color="auto"/>
        <w:right w:val="none" w:sz="0" w:space="0" w:color="auto"/>
      </w:divBdr>
    </w:div>
    <w:div w:id="351301521">
      <w:bodyDiv w:val="1"/>
      <w:marLeft w:val="0"/>
      <w:marRight w:val="0"/>
      <w:marTop w:val="0"/>
      <w:marBottom w:val="0"/>
      <w:divBdr>
        <w:top w:val="none" w:sz="0" w:space="0" w:color="auto"/>
        <w:left w:val="none" w:sz="0" w:space="0" w:color="auto"/>
        <w:bottom w:val="none" w:sz="0" w:space="0" w:color="auto"/>
        <w:right w:val="none" w:sz="0" w:space="0" w:color="auto"/>
      </w:divBdr>
    </w:div>
    <w:div w:id="352729236">
      <w:bodyDiv w:val="1"/>
      <w:marLeft w:val="0"/>
      <w:marRight w:val="0"/>
      <w:marTop w:val="0"/>
      <w:marBottom w:val="0"/>
      <w:divBdr>
        <w:top w:val="none" w:sz="0" w:space="0" w:color="auto"/>
        <w:left w:val="none" w:sz="0" w:space="0" w:color="auto"/>
        <w:bottom w:val="none" w:sz="0" w:space="0" w:color="auto"/>
        <w:right w:val="none" w:sz="0" w:space="0" w:color="auto"/>
      </w:divBdr>
    </w:div>
    <w:div w:id="353043220">
      <w:bodyDiv w:val="1"/>
      <w:marLeft w:val="0"/>
      <w:marRight w:val="0"/>
      <w:marTop w:val="0"/>
      <w:marBottom w:val="0"/>
      <w:divBdr>
        <w:top w:val="none" w:sz="0" w:space="0" w:color="auto"/>
        <w:left w:val="none" w:sz="0" w:space="0" w:color="auto"/>
        <w:bottom w:val="none" w:sz="0" w:space="0" w:color="auto"/>
        <w:right w:val="none" w:sz="0" w:space="0" w:color="auto"/>
      </w:divBdr>
    </w:div>
    <w:div w:id="353580330">
      <w:bodyDiv w:val="1"/>
      <w:marLeft w:val="0"/>
      <w:marRight w:val="0"/>
      <w:marTop w:val="0"/>
      <w:marBottom w:val="0"/>
      <w:divBdr>
        <w:top w:val="none" w:sz="0" w:space="0" w:color="auto"/>
        <w:left w:val="none" w:sz="0" w:space="0" w:color="auto"/>
        <w:bottom w:val="none" w:sz="0" w:space="0" w:color="auto"/>
        <w:right w:val="none" w:sz="0" w:space="0" w:color="auto"/>
      </w:divBdr>
    </w:div>
    <w:div w:id="354428776">
      <w:bodyDiv w:val="1"/>
      <w:marLeft w:val="0"/>
      <w:marRight w:val="0"/>
      <w:marTop w:val="0"/>
      <w:marBottom w:val="0"/>
      <w:divBdr>
        <w:top w:val="none" w:sz="0" w:space="0" w:color="auto"/>
        <w:left w:val="none" w:sz="0" w:space="0" w:color="auto"/>
        <w:bottom w:val="none" w:sz="0" w:space="0" w:color="auto"/>
        <w:right w:val="none" w:sz="0" w:space="0" w:color="auto"/>
      </w:divBdr>
    </w:div>
    <w:div w:id="359090292">
      <w:bodyDiv w:val="1"/>
      <w:marLeft w:val="0"/>
      <w:marRight w:val="0"/>
      <w:marTop w:val="0"/>
      <w:marBottom w:val="0"/>
      <w:divBdr>
        <w:top w:val="none" w:sz="0" w:space="0" w:color="auto"/>
        <w:left w:val="none" w:sz="0" w:space="0" w:color="auto"/>
        <w:bottom w:val="none" w:sz="0" w:space="0" w:color="auto"/>
        <w:right w:val="none" w:sz="0" w:space="0" w:color="auto"/>
      </w:divBdr>
    </w:div>
    <w:div w:id="360473913">
      <w:bodyDiv w:val="1"/>
      <w:marLeft w:val="0"/>
      <w:marRight w:val="0"/>
      <w:marTop w:val="0"/>
      <w:marBottom w:val="0"/>
      <w:divBdr>
        <w:top w:val="none" w:sz="0" w:space="0" w:color="auto"/>
        <w:left w:val="none" w:sz="0" w:space="0" w:color="auto"/>
        <w:bottom w:val="none" w:sz="0" w:space="0" w:color="auto"/>
        <w:right w:val="none" w:sz="0" w:space="0" w:color="auto"/>
      </w:divBdr>
    </w:div>
    <w:div w:id="360861003">
      <w:bodyDiv w:val="1"/>
      <w:marLeft w:val="0"/>
      <w:marRight w:val="0"/>
      <w:marTop w:val="0"/>
      <w:marBottom w:val="0"/>
      <w:divBdr>
        <w:top w:val="none" w:sz="0" w:space="0" w:color="auto"/>
        <w:left w:val="none" w:sz="0" w:space="0" w:color="auto"/>
        <w:bottom w:val="none" w:sz="0" w:space="0" w:color="auto"/>
        <w:right w:val="none" w:sz="0" w:space="0" w:color="auto"/>
      </w:divBdr>
    </w:div>
    <w:div w:id="363024977">
      <w:bodyDiv w:val="1"/>
      <w:marLeft w:val="0"/>
      <w:marRight w:val="0"/>
      <w:marTop w:val="0"/>
      <w:marBottom w:val="0"/>
      <w:divBdr>
        <w:top w:val="none" w:sz="0" w:space="0" w:color="auto"/>
        <w:left w:val="none" w:sz="0" w:space="0" w:color="auto"/>
        <w:bottom w:val="none" w:sz="0" w:space="0" w:color="auto"/>
        <w:right w:val="none" w:sz="0" w:space="0" w:color="auto"/>
      </w:divBdr>
    </w:div>
    <w:div w:id="365063004">
      <w:bodyDiv w:val="1"/>
      <w:marLeft w:val="0"/>
      <w:marRight w:val="0"/>
      <w:marTop w:val="0"/>
      <w:marBottom w:val="0"/>
      <w:divBdr>
        <w:top w:val="none" w:sz="0" w:space="0" w:color="auto"/>
        <w:left w:val="none" w:sz="0" w:space="0" w:color="auto"/>
        <w:bottom w:val="none" w:sz="0" w:space="0" w:color="auto"/>
        <w:right w:val="none" w:sz="0" w:space="0" w:color="auto"/>
      </w:divBdr>
    </w:div>
    <w:div w:id="366226635">
      <w:bodyDiv w:val="1"/>
      <w:marLeft w:val="0"/>
      <w:marRight w:val="0"/>
      <w:marTop w:val="0"/>
      <w:marBottom w:val="0"/>
      <w:divBdr>
        <w:top w:val="none" w:sz="0" w:space="0" w:color="auto"/>
        <w:left w:val="none" w:sz="0" w:space="0" w:color="auto"/>
        <w:bottom w:val="none" w:sz="0" w:space="0" w:color="auto"/>
        <w:right w:val="none" w:sz="0" w:space="0" w:color="auto"/>
      </w:divBdr>
    </w:div>
    <w:div w:id="367031570">
      <w:bodyDiv w:val="1"/>
      <w:marLeft w:val="0"/>
      <w:marRight w:val="0"/>
      <w:marTop w:val="0"/>
      <w:marBottom w:val="0"/>
      <w:divBdr>
        <w:top w:val="none" w:sz="0" w:space="0" w:color="auto"/>
        <w:left w:val="none" w:sz="0" w:space="0" w:color="auto"/>
        <w:bottom w:val="none" w:sz="0" w:space="0" w:color="auto"/>
        <w:right w:val="none" w:sz="0" w:space="0" w:color="auto"/>
      </w:divBdr>
    </w:div>
    <w:div w:id="367072442">
      <w:bodyDiv w:val="1"/>
      <w:marLeft w:val="0"/>
      <w:marRight w:val="0"/>
      <w:marTop w:val="0"/>
      <w:marBottom w:val="0"/>
      <w:divBdr>
        <w:top w:val="none" w:sz="0" w:space="0" w:color="auto"/>
        <w:left w:val="none" w:sz="0" w:space="0" w:color="auto"/>
        <w:bottom w:val="none" w:sz="0" w:space="0" w:color="auto"/>
        <w:right w:val="none" w:sz="0" w:space="0" w:color="auto"/>
      </w:divBdr>
    </w:div>
    <w:div w:id="368072029">
      <w:bodyDiv w:val="1"/>
      <w:marLeft w:val="0"/>
      <w:marRight w:val="0"/>
      <w:marTop w:val="0"/>
      <w:marBottom w:val="0"/>
      <w:divBdr>
        <w:top w:val="none" w:sz="0" w:space="0" w:color="auto"/>
        <w:left w:val="none" w:sz="0" w:space="0" w:color="auto"/>
        <w:bottom w:val="none" w:sz="0" w:space="0" w:color="auto"/>
        <w:right w:val="none" w:sz="0" w:space="0" w:color="auto"/>
      </w:divBdr>
    </w:div>
    <w:div w:id="368918084">
      <w:bodyDiv w:val="1"/>
      <w:marLeft w:val="0"/>
      <w:marRight w:val="0"/>
      <w:marTop w:val="0"/>
      <w:marBottom w:val="0"/>
      <w:divBdr>
        <w:top w:val="none" w:sz="0" w:space="0" w:color="auto"/>
        <w:left w:val="none" w:sz="0" w:space="0" w:color="auto"/>
        <w:bottom w:val="none" w:sz="0" w:space="0" w:color="auto"/>
        <w:right w:val="none" w:sz="0" w:space="0" w:color="auto"/>
      </w:divBdr>
      <w:divsChild>
        <w:div w:id="1644658671">
          <w:marLeft w:val="0"/>
          <w:marRight w:val="0"/>
          <w:marTop w:val="0"/>
          <w:marBottom w:val="0"/>
          <w:divBdr>
            <w:top w:val="none" w:sz="0" w:space="0" w:color="auto"/>
            <w:left w:val="none" w:sz="0" w:space="0" w:color="auto"/>
            <w:bottom w:val="none" w:sz="0" w:space="0" w:color="auto"/>
            <w:right w:val="none" w:sz="0" w:space="0" w:color="auto"/>
          </w:divBdr>
          <w:divsChild>
            <w:div w:id="204370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647794">
      <w:bodyDiv w:val="1"/>
      <w:marLeft w:val="0"/>
      <w:marRight w:val="0"/>
      <w:marTop w:val="0"/>
      <w:marBottom w:val="0"/>
      <w:divBdr>
        <w:top w:val="none" w:sz="0" w:space="0" w:color="auto"/>
        <w:left w:val="none" w:sz="0" w:space="0" w:color="auto"/>
        <w:bottom w:val="none" w:sz="0" w:space="0" w:color="auto"/>
        <w:right w:val="none" w:sz="0" w:space="0" w:color="auto"/>
      </w:divBdr>
    </w:div>
    <w:div w:id="369652559">
      <w:bodyDiv w:val="1"/>
      <w:marLeft w:val="0"/>
      <w:marRight w:val="0"/>
      <w:marTop w:val="0"/>
      <w:marBottom w:val="0"/>
      <w:divBdr>
        <w:top w:val="none" w:sz="0" w:space="0" w:color="auto"/>
        <w:left w:val="none" w:sz="0" w:space="0" w:color="auto"/>
        <w:bottom w:val="none" w:sz="0" w:space="0" w:color="auto"/>
        <w:right w:val="none" w:sz="0" w:space="0" w:color="auto"/>
      </w:divBdr>
    </w:div>
    <w:div w:id="369693027">
      <w:bodyDiv w:val="1"/>
      <w:marLeft w:val="0"/>
      <w:marRight w:val="0"/>
      <w:marTop w:val="0"/>
      <w:marBottom w:val="0"/>
      <w:divBdr>
        <w:top w:val="none" w:sz="0" w:space="0" w:color="auto"/>
        <w:left w:val="none" w:sz="0" w:space="0" w:color="auto"/>
        <w:bottom w:val="none" w:sz="0" w:space="0" w:color="auto"/>
        <w:right w:val="none" w:sz="0" w:space="0" w:color="auto"/>
      </w:divBdr>
    </w:div>
    <w:div w:id="372534523">
      <w:bodyDiv w:val="1"/>
      <w:marLeft w:val="0"/>
      <w:marRight w:val="0"/>
      <w:marTop w:val="0"/>
      <w:marBottom w:val="0"/>
      <w:divBdr>
        <w:top w:val="none" w:sz="0" w:space="0" w:color="auto"/>
        <w:left w:val="none" w:sz="0" w:space="0" w:color="auto"/>
        <w:bottom w:val="none" w:sz="0" w:space="0" w:color="auto"/>
        <w:right w:val="none" w:sz="0" w:space="0" w:color="auto"/>
      </w:divBdr>
    </w:div>
    <w:div w:id="372921699">
      <w:bodyDiv w:val="1"/>
      <w:marLeft w:val="0"/>
      <w:marRight w:val="0"/>
      <w:marTop w:val="0"/>
      <w:marBottom w:val="0"/>
      <w:divBdr>
        <w:top w:val="none" w:sz="0" w:space="0" w:color="auto"/>
        <w:left w:val="none" w:sz="0" w:space="0" w:color="auto"/>
        <w:bottom w:val="none" w:sz="0" w:space="0" w:color="auto"/>
        <w:right w:val="none" w:sz="0" w:space="0" w:color="auto"/>
      </w:divBdr>
    </w:div>
    <w:div w:id="376396649">
      <w:bodyDiv w:val="1"/>
      <w:marLeft w:val="0"/>
      <w:marRight w:val="0"/>
      <w:marTop w:val="0"/>
      <w:marBottom w:val="0"/>
      <w:divBdr>
        <w:top w:val="none" w:sz="0" w:space="0" w:color="auto"/>
        <w:left w:val="none" w:sz="0" w:space="0" w:color="auto"/>
        <w:bottom w:val="none" w:sz="0" w:space="0" w:color="auto"/>
        <w:right w:val="none" w:sz="0" w:space="0" w:color="auto"/>
      </w:divBdr>
    </w:div>
    <w:div w:id="378475767">
      <w:bodyDiv w:val="1"/>
      <w:marLeft w:val="0"/>
      <w:marRight w:val="0"/>
      <w:marTop w:val="0"/>
      <w:marBottom w:val="0"/>
      <w:divBdr>
        <w:top w:val="none" w:sz="0" w:space="0" w:color="auto"/>
        <w:left w:val="none" w:sz="0" w:space="0" w:color="auto"/>
        <w:bottom w:val="none" w:sz="0" w:space="0" w:color="auto"/>
        <w:right w:val="none" w:sz="0" w:space="0" w:color="auto"/>
      </w:divBdr>
    </w:div>
    <w:div w:id="378554324">
      <w:bodyDiv w:val="1"/>
      <w:marLeft w:val="0"/>
      <w:marRight w:val="0"/>
      <w:marTop w:val="0"/>
      <w:marBottom w:val="0"/>
      <w:divBdr>
        <w:top w:val="none" w:sz="0" w:space="0" w:color="auto"/>
        <w:left w:val="none" w:sz="0" w:space="0" w:color="auto"/>
        <w:bottom w:val="none" w:sz="0" w:space="0" w:color="auto"/>
        <w:right w:val="none" w:sz="0" w:space="0" w:color="auto"/>
      </w:divBdr>
    </w:div>
    <w:div w:id="378668088">
      <w:bodyDiv w:val="1"/>
      <w:marLeft w:val="0"/>
      <w:marRight w:val="0"/>
      <w:marTop w:val="0"/>
      <w:marBottom w:val="0"/>
      <w:divBdr>
        <w:top w:val="none" w:sz="0" w:space="0" w:color="auto"/>
        <w:left w:val="none" w:sz="0" w:space="0" w:color="auto"/>
        <w:bottom w:val="none" w:sz="0" w:space="0" w:color="auto"/>
        <w:right w:val="none" w:sz="0" w:space="0" w:color="auto"/>
      </w:divBdr>
    </w:div>
    <w:div w:id="379788777">
      <w:bodyDiv w:val="1"/>
      <w:marLeft w:val="0"/>
      <w:marRight w:val="0"/>
      <w:marTop w:val="0"/>
      <w:marBottom w:val="0"/>
      <w:divBdr>
        <w:top w:val="none" w:sz="0" w:space="0" w:color="auto"/>
        <w:left w:val="none" w:sz="0" w:space="0" w:color="auto"/>
        <w:bottom w:val="none" w:sz="0" w:space="0" w:color="auto"/>
        <w:right w:val="none" w:sz="0" w:space="0" w:color="auto"/>
      </w:divBdr>
    </w:div>
    <w:div w:id="379937885">
      <w:bodyDiv w:val="1"/>
      <w:marLeft w:val="0"/>
      <w:marRight w:val="0"/>
      <w:marTop w:val="0"/>
      <w:marBottom w:val="0"/>
      <w:divBdr>
        <w:top w:val="none" w:sz="0" w:space="0" w:color="auto"/>
        <w:left w:val="none" w:sz="0" w:space="0" w:color="auto"/>
        <w:bottom w:val="none" w:sz="0" w:space="0" w:color="auto"/>
        <w:right w:val="none" w:sz="0" w:space="0" w:color="auto"/>
      </w:divBdr>
    </w:div>
    <w:div w:id="380443334">
      <w:bodyDiv w:val="1"/>
      <w:marLeft w:val="0"/>
      <w:marRight w:val="0"/>
      <w:marTop w:val="0"/>
      <w:marBottom w:val="0"/>
      <w:divBdr>
        <w:top w:val="none" w:sz="0" w:space="0" w:color="auto"/>
        <w:left w:val="none" w:sz="0" w:space="0" w:color="auto"/>
        <w:bottom w:val="none" w:sz="0" w:space="0" w:color="auto"/>
        <w:right w:val="none" w:sz="0" w:space="0" w:color="auto"/>
      </w:divBdr>
    </w:div>
    <w:div w:id="381558790">
      <w:bodyDiv w:val="1"/>
      <w:marLeft w:val="0"/>
      <w:marRight w:val="0"/>
      <w:marTop w:val="0"/>
      <w:marBottom w:val="0"/>
      <w:divBdr>
        <w:top w:val="none" w:sz="0" w:space="0" w:color="auto"/>
        <w:left w:val="none" w:sz="0" w:space="0" w:color="auto"/>
        <w:bottom w:val="none" w:sz="0" w:space="0" w:color="auto"/>
        <w:right w:val="none" w:sz="0" w:space="0" w:color="auto"/>
      </w:divBdr>
    </w:div>
    <w:div w:id="381636206">
      <w:bodyDiv w:val="1"/>
      <w:marLeft w:val="0"/>
      <w:marRight w:val="0"/>
      <w:marTop w:val="0"/>
      <w:marBottom w:val="0"/>
      <w:divBdr>
        <w:top w:val="none" w:sz="0" w:space="0" w:color="auto"/>
        <w:left w:val="none" w:sz="0" w:space="0" w:color="auto"/>
        <w:bottom w:val="none" w:sz="0" w:space="0" w:color="auto"/>
        <w:right w:val="none" w:sz="0" w:space="0" w:color="auto"/>
      </w:divBdr>
    </w:div>
    <w:div w:id="386220513">
      <w:bodyDiv w:val="1"/>
      <w:marLeft w:val="0"/>
      <w:marRight w:val="0"/>
      <w:marTop w:val="0"/>
      <w:marBottom w:val="0"/>
      <w:divBdr>
        <w:top w:val="none" w:sz="0" w:space="0" w:color="auto"/>
        <w:left w:val="none" w:sz="0" w:space="0" w:color="auto"/>
        <w:bottom w:val="none" w:sz="0" w:space="0" w:color="auto"/>
        <w:right w:val="none" w:sz="0" w:space="0" w:color="auto"/>
      </w:divBdr>
    </w:div>
    <w:div w:id="387342936">
      <w:bodyDiv w:val="1"/>
      <w:marLeft w:val="0"/>
      <w:marRight w:val="0"/>
      <w:marTop w:val="0"/>
      <w:marBottom w:val="0"/>
      <w:divBdr>
        <w:top w:val="none" w:sz="0" w:space="0" w:color="auto"/>
        <w:left w:val="none" w:sz="0" w:space="0" w:color="auto"/>
        <w:bottom w:val="none" w:sz="0" w:space="0" w:color="auto"/>
        <w:right w:val="none" w:sz="0" w:space="0" w:color="auto"/>
      </w:divBdr>
    </w:div>
    <w:div w:id="387651171">
      <w:bodyDiv w:val="1"/>
      <w:marLeft w:val="0"/>
      <w:marRight w:val="0"/>
      <w:marTop w:val="0"/>
      <w:marBottom w:val="0"/>
      <w:divBdr>
        <w:top w:val="none" w:sz="0" w:space="0" w:color="auto"/>
        <w:left w:val="none" w:sz="0" w:space="0" w:color="auto"/>
        <w:bottom w:val="none" w:sz="0" w:space="0" w:color="auto"/>
        <w:right w:val="none" w:sz="0" w:space="0" w:color="auto"/>
      </w:divBdr>
    </w:div>
    <w:div w:id="392854866">
      <w:bodyDiv w:val="1"/>
      <w:marLeft w:val="0"/>
      <w:marRight w:val="0"/>
      <w:marTop w:val="0"/>
      <w:marBottom w:val="0"/>
      <w:divBdr>
        <w:top w:val="none" w:sz="0" w:space="0" w:color="auto"/>
        <w:left w:val="none" w:sz="0" w:space="0" w:color="auto"/>
        <w:bottom w:val="none" w:sz="0" w:space="0" w:color="auto"/>
        <w:right w:val="none" w:sz="0" w:space="0" w:color="auto"/>
      </w:divBdr>
    </w:div>
    <w:div w:id="394544872">
      <w:bodyDiv w:val="1"/>
      <w:marLeft w:val="0"/>
      <w:marRight w:val="0"/>
      <w:marTop w:val="0"/>
      <w:marBottom w:val="0"/>
      <w:divBdr>
        <w:top w:val="none" w:sz="0" w:space="0" w:color="auto"/>
        <w:left w:val="none" w:sz="0" w:space="0" w:color="auto"/>
        <w:bottom w:val="none" w:sz="0" w:space="0" w:color="auto"/>
        <w:right w:val="none" w:sz="0" w:space="0" w:color="auto"/>
      </w:divBdr>
    </w:div>
    <w:div w:id="396903804">
      <w:bodyDiv w:val="1"/>
      <w:marLeft w:val="0"/>
      <w:marRight w:val="0"/>
      <w:marTop w:val="0"/>
      <w:marBottom w:val="0"/>
      <w:divBdr>
        <w:top w:val="none" w:sz="0" w:space="0" w:color="auto"/>
        <w:left w:val="none" w:sz="0" w:space="0" w:color="auto"/>
        <w:bottom w:val="none" w:sz="0" w:space="0" w:color="auto"/>
        <w:right w:val="none" w:sz="0" w:space="0" w:color="auto"/>
      </w:divBdr>
    </w:div>
    <w:div w:id="397477461">
      <w:bodyDiv w:val="1"/>
      <w:marLeft w:val="0"/>
      <w:marRight w:val="0"/>
      <w:marTop w:val="0"/>
      <w:marBottom w:val="0"/>
      <w:divBdr>
        <w:top w:val="none" w:sz="0" w:space="0" w:color="auto"/>
        <w:left w:val="none" w:sz="0" w:space="0" w:color="auto"/>
        <w:bottom w:val="none" w:sz="0" w:space="0" w:color="auto"/>
        <w:right w:val="none" w:sz="0" w:space="0" w:color="auto"/>
      </w:divBdr>
      <w:divsChild>
        <w:div w:id="822741660">
          <w:marLeft w:val="0"/>
          <w:marRight w:val="0"/>
          <w:marTop w:val="0"/>
          <w:marBottom w:val="0"/>
          <w:divBdr>
            <w:top w:val="none" w:sz="0" w:space="0" w:color="auto"/>
            <w:left w:val="none" w:sz="0" w:space="0" w:color="auto"/>
            <w:bottom w:val="none" w:sz="0" w:space="0" w:color="auto"/>
            <w:right w:val="none" w:sz="0" w:space="0" w:color="auto"/>
          </w:divBdr>
          <w:divsChild>
            <w:div w:id="120691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208850">
      <w:bodyDiv w:val="1"/>
      <w:marLeft w:val="0"/>
      <w:marRight w:val="0"/>
      <w:marTop w:val="0"/>
      <w:marBottom w:val="0"/>
      <w:divBdr>
        <w:top w:val="none" w:sz="0" w:space="0" w:color="auto"/>
        <w:left w:val="none" w:sz="0" w:space="0" w:color="auto"/>
        <w:bottom w:val="none" w:sz="0" w:space="0" w:color="auto"/>
        <w:right w:val="none" w:sz="0" w:space="0" w:color="auto"/>
      </w:divBdr>
    </w:div>
    <w:div w:id="401221637">
      <w:bodyDiv w:val="1"/>
      <w:marLeft w:val="0"/>
      <w:marRight w:val="0"/>
      <w:marTop w:val="0"/>
      <w:marBottom w:val="0"/>
      <w:divBdr>
        <w:top w:val="none" w:sz="0" w:space="0" w:color="auto"/>
        <w:left w:val="none" w:sz="0" w:space="0" w:color="auto"/>
        <w:bottom w:val="none" w:sz="0" w:space="0" w:color="auto"/>
        <w:right w:val="none" w:sz="0" w:space="0" w:color="auto"/>
      </w:divBdr>
    </w:div>
    <w:div w:id="401828344">
      <w:bodyDiv w:val="1"/>
      <w:marLeft w:val="0"/>
      <w:marRight w:val="0"/>
      <w:marTop w:val="0"/>
      <w:marBottom w:val="0"/>
      <w:divBdr>
        <w:top w:val="none" w:sz="0" w:space="0" w:color="auto"/>
        <w:left w:val="none" w:sz="0" w:space="0" w:color="auto"/>
        <w:bottom w:val="none" w:sz="0" w:space="0" w:color="auto"/>
        <w:right w:val="none" w:sz="0" w:space="0" w:color="auto"/>
      </w:divBdr>
    </w:div>
    <w:div w:id="402800690">
      <w:bodyDiv w:val="1"/>
      <w:marLeft w:val="0"/>
      <w:marRight w:val="0"/>
      <w:marTop w:val="0"/>
      <w:marBottom w:val="0"/>
      <w:divBdr>
        <w:top w:val="none" w:sz="0" w:space="0" w:color="auto"/>
        <w:left w:val="none" w:sz="0" w:space="0" w:color="auto"/>
        <w:bottom w:val="none" w:sz="0" w:space="0" w:color="auto"/>
        <w:right w:val="none" w:sz="0" w:space="0" w:color="auto"/>
      </w:divBdr>
    </w:div>
    <w:div w:id="403995876">
      <w:bodyDiv w:val="1"/>
      <w:marLeft w:val="0"/>
      <w:marRight w:val="0"/>
      <w:marTop w:val="0"/>
      <w:marBottom w:val="0"/>
      <w:divBdr>
        <w:top w:val="none" w:sz="0" w:space="0" w:color="auto"/>
        <w:left w:val="none" w:sz="0" w:space="0" w:color="auto"/>
        <w:bottom w:val="none" w:sz="0" w:space="0" w:color="auto"/>
        <w:right w:val="none" w:sz="0" w:space="0" w:color="auto"/>
      </w:divBdr>
    </w:div>
    <w:div w:id="405037196">
      <w:bodyDiv w:val="1"/>
      <w:marLeft w:val="0"/>
      <w:marRight w:val="0"/>
      <w:marTop w:val="0"/>
      <w:marBottom w:val="0"/>
      <w:divBdr>
        <w:top w:val="none" w:sz="0" w:space="0" w:color="auto"/>
        <w:left w:val="none" w:sz="0" w:space="0" w:color="auto"/>
        <w:bottom w:val="none" w:sz="0" w:space="0" w:color="auto"/>
        <w:right w:val="none" w:sz="0" w:space="0" w:color="auto"/>
      </w:divBdr>
    </w:div>
    <w:div w:id="405491130">
      <w:bodyDiv w:val="1"/>
      <w:marLeft w:val="0"/>
      <w:marRight w:val="0"/>
      <w:marTop w:val="0"/>
      <w:marBottom w:val="0"/>
      <w:divBdr>
        <w:top w:val="none" w:sz="0" w:space="0" w:color="auto"/>
        <w:left w:val="none" w:sz="0" w:space="0" w:color="auto"/>
        <w:bottom w:val="none" w:sz="0" w:space="0" w:color="auto"/>
        <w:right w:val="none" w:sz="0" w:space="0" w:color="auto"/>
      </w:divBdr>
    </w:div>
    <w:div w:id="409229370">
      <w:bodyDiv w:val="1"/>
      <w:marLeft w:val="0"/>
      <w:marRight w:val="0"/>
      <w:marTop w:val="0"/>
      <w:marBottom w:val="0"/>
      <w:divBdr>
        <w:top w:val="none" w:sz="0" w:space="0" w:color="auto"/>
        <w:left w:val="none" w:sz="0" w:space="0" w:color="auto"/>
        <w:bottom w:val="none" w:sz="0" w:space="0" w:color="auto"/>
        <w:right w:val="none" w:sz="0" w:space="0" w:color="auto"/>
      </w:divBdr>
    </w:div>
    <w:div w:id="411778467">
      <w:bodyDiv w:val="1"/>
      <w:marLeft w:val="0"/>
      <w:marRight w:val="0"/>
      <w:marTop w:val="0"/>
      <w:marBottom w:val="0"/>
      <w:divBdr>
        <w:top w:val="none" w:sz="0" w:space="0" w:color="auto"/>
        <w:left w:val="none" w:sz="0" w:space="0" w:color="auto"/>
        <w:bottom w:val="none" w:sz="0" w:space="0" w:color="auto"/>
        <w:right w:val="none" w:sz="0" w:space="0" w:color="auto"/>
      </w:divBdr>
    </w:div>
    <w:div w:id="414405416">
      <w:bodyDiv w:val="1"/>
      <w:marLeft w:val="0"/>
      <w:marRight w:val="0"/>
      <w:marTop w:val="0"/>
      <w:marBottom w:val="0"/>
      <w:divBdr>
        <w:top w:val="none" w:sz="0" w:space="0" w:color="auto"/>
        <w:left w:val="none" w:sz="0" w:space="0" w:color="auto"/>
        <w:bottom w:val="none" w:sz="0" w:space="0" w:color="auto"/>
        <w:right w:val="none" w:sz="0" w:space="0" w:color="auto"/>
      </w:divBdr>
    </w:div>
    <w:div w:id="415516061">
      <w:bodyDiv w:val="1"/>
      <w:marLeft w:val="0"/>
      <w:marRight w:val="0"/>
      <w:marTop w:val="0"/>
      <w:marBottom w:val="0"/>
      <w:divBdr>
        <w:top w:val="none" w:sz="0" w:space="0" w:color="auto"/>
        <w:left w:val="none" w:sz="0" w:space="0" w:color="auto"/>
        <w:bottom w:val="none" w:sz="0" w:space="0" w:color="auto"/>
        <w:right w:val="none" w:sz="0" w:space="0" w:color="auto"/>
      </w:divBdr>
    </w:div>
    <w:div w:id="415832735">
      <w:bodyDiv w:val="1"/>
      <w:marLeft w:val="0"/>
      <w:marRight w:val="0"/>
      <w:marTop w:val="0"/>
      <w:marBottom w:val="0"/>
      <w:divBdr>
        <w:top w:val="none" w:sz="0" w:space="0" w:color="auto"/>
        <w:left w:val="none" w:sz="0" w:space="0" w:color="auto"/>
        <w:bottom w:val="none" w:sz="0" w:space="0" w:color="auto"/>
        <w:right w:val="none" w:sz="0" w:space="0" w:color="auto"/>
      </w:divBdr>
    </w:div>
    <w:div w:id="417018972">
      <w:bodyDiv w:val="1"/>
      <w:marLeft w:val="0"/>
      <w:marRight w:val="0"/>
      <w:marTop w:val="0"/>
      <w:marBottom w:val="0"/>
      <w:divBdr>
        <w:top w:val="none" w:sz="0" w:space="0" w:color="auto"/>
        <w:left w:val="none" w:sz="0" w:space="0" w:color="auto"/>
        <w:bottom w:val="none" w:sz="0" w:space="0" w:color="auto"/>
        <w:right w:val="none" w:sz="0" w:space="0" w:color="auto"/>
      </w:divBdr>
    </w:div>
    <w:div w:id="417749267">
      <w:bodyDiv w:val="1"/>
      <w:marLeft w:val="0"/>
      <w:marRight w:val="0"/>
      <w:marTop w:val="0"/>
      <w:marBottom w:val="0"/>
      <w:divBdr>
        <w:top w:val="none" w:sz="0" w:space="0" w:color="auto"/>
        <w:left w:val="none" w:sz="0" w:space="0" w:color="auto"/>
        <w:bottom w:val="none" w:sz="0" w:space="0" w:color="auto"/>
        <w:right w:val="none" w:sz="0" w:space="0" w:color="auto"/>
      </w:divBdr>
    </w:div>
    <w:div w:id="417751389">
      <w:bodyDiv w:val="1"/>
      <w:marLeft w:val="0"/>
      <w:marRight w:val="0"/>
      <w:marTop w:val="0"/>
      <w:marBottom w:val="0"/>
      <w:divBdr>
        <w:top w:val="none" w:sz="0" w:space="0" w:color="auto"/>
        <w:left w:val="none" w:sz="0" w:space="0" w:color="auto"/>
        <w:bottom w:val="none" w:sz="0" w:space="0" w:color="auto"/>
        <w:right w:val="none" w:sz="0" w:space="0" w:color="auto"/>
      </w:divBdr>
    </w:div>
    <w:div w:id="418061313">
      <w:bodyDiv w:val="1"/>
      <w:marLeft w:val="0"/>
      <w:marRight w:val="0"/>
      <w:marTop w:val="0"/>
      <w:marBottom w:val="0"/>
      <w:divBdr>
        <w:top w:val="none" w:sz="0" w:space="0" w:color="auto"/>
        <w:left w:val="none" w:sz="0" w:space="0" w:color="auto"/>
        <w:bottom w:val="none" w:sz="0" w:space="0" w:color="auto"/>
        <w:right w:val="none" w:sz="0" w:space="0" w:color="auto"/>
      </w:divBdr>
    </w:div>
    <w:div w:id="418716764">
      <w:bodyDiv w:val="1"/>
      <w:marLeft w:val="0"/>
      <w:marRight w:val="0"/>
      <w:marTop w:val="0"/>
      <w:marBottom w:val="0"/>
      <w:divBdr>
        <w:top w:val="none" w:sz="0" w:space="0" w:color="auto"/>
        <w:left w:val="none" w:sz="0" w:space="0" w:color="auto"/>
        <w:bottom w:val="none" w:sz="0" w:space="0" w:color="auto"/>
        <w:right w:val="none" w:sz="0" w:space="0" w:color="auto"/>
      </w:divBdr>
    </w:div>
    <w:div w:id="419253836">
      <w:bodyDiv w:val="1"/>
      <w:marLeft w:val="0"/>
      <w:marRight w:val="0"/>
      <w:marTop w:val="0"/>
      <w:marBottom w:val="0"/>
      <w:divBdr>
        <w:top w:val="none" w:sz="0" w:space="0" w:color="auto"/>
        <w:left w:val="none" w:sz="0" w:space="0" w:color="auto"/>
        <w:bottom w:val="none" w:sz="0" w:space="0" w:color="auto"/>
        <w:right w:val="none" w:sz="0" w:space="0" w:color="auto"/>
      </w:divBdr>
      <w:divsChild>
        <w:div w:id="2080249348">
          <w:marLeft w:val="0"/>
          <w:marRight w:val="0"/>
          <w:marTop w:val="0"/>
          <w:marBottom w:val="0"/>
          <w:divBdr>
            <w:top w:val="none" w:sz="0" w:space="0" w:color="auto"/>
            <w:left w:val="none" w:sz="0" w:space="0" w:color="auto"/>
            <w:bottom w:val="none" w:sz="0" w:space="0" w:color="auto"/>
            <w:right w:val="none" w:sz="0" w:space="0" w:color="auto"/>
          </w:divBdr>
          <w:divsChild>
            <w:div w:id="95860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48295">
      <w:bodyDiv w:val="1"/>
      <w:marLeft w:val="0"/>
      <w:marRight w:val="0"/>
      <w:marTop w:val="0"/>
      <w:marBottom w:val="0"/>
      <w:divBdr>
        <w:top w:val="none" w:sz="0" w:space="0" w:color="auto"/>
        <w:left w:val="none" w:sz="0" w:space="0" w:color="auto"/>
        <w:bottom w:val="none" w:sz="0" w:space="0" w:color="auto"/>
        <w:right w:val="none" w:sz="0" w:space="0" w:color="auto"/>
      </w:divBdr>
    </w:div>
    <w:div w:id="420686008">
      <w:bodyDiv w:val="1"/>
      <w:marLeft w:val="0"/>
      <w:marRight w:val="0"/>
      <w:marTop w:val="0"/>
      <w:marBottom w:val="0"/>
      <w:divBdr>
        <w:top w:val="none" w:sz="0" w:space="0" w:color="auto"/>
        <w:left w:val="none" w:sz="0" w:space="0" w:color="auto"/>
        <w:bottom w:val="none" w:sz="0" w:space="0" w:color="auto"/>
        <w:right w:val="none" w:sz="0" w:space="0" w:color="auto"/>
      </w:divBdr>
    </w:div>
    <w:div w:id="421268483">
      <w:bodyDiv w:val="1"/>
      <w:marLeft w:val="0"/>
      <w:marRight w:val="0"/>
      <w:marTop w:val="0"/>
      <w:marBottom w:val="0"/>
      <w:divBdr>
        <w:top w:val="none" w:sz="0" w:space="0" w:color="auto"/>
        <w:left w:val="none" w:sz="0" w:space="0" w:color="auto"/>
        <w:bottom w:val="none" w:sz="0" w:space="0" w:color="auto"/>
        <w:right w:val="none" w:sz="0" w:space="0" w:color="auto"/>
      </w:divBdr>
    </w:div>
    <w:div w:id="424810242">
      <w:bodyDiv w:val="1"/>
      <w:marLeft w:val="0"/>
      <w:marRight w:val="0"/>
      <w:marTop w:val="0"/>
      <w:marBottom w:val="0"/>
      <w:divBdr>
        <w:top w:val="none" w:sz="0" w:space="0" w:color="auto"/>
        <w:left w:val="none" w:sz="0" w:space="0" w:color="auto"/>
        <w:bottom w:val="none" w:sz="0" w:space="0" w:color="auto"/>
        <w:right w:val="none" w:sz="0" w:space="0" w:color="auto"/>
      </w:divBdr>
    </w:div>
    <w:div w:id="428621165">
      <w:bodyDiv w:val="1"/>
      <w:marLeft w:val="0"/>
      <w:marRight w:val="0"/>
      <w:marTop w:val="0"/>
      <w:marBottom w:val="0"/>
      <w:divBdr>
        <w:top w:val="none" w:sz="0" w:space="0" w:color="auto"/>
        <w:left w:val="none" w:sz="0" w:space="0" w:color="auto"/>
        <w:bottom w:val="none" w:sz="0" w:space="0" w:color="auto"/>
        <w:right w:val="none" w:sz="0" w:space="0" w:color="auto"/>
      </w:divBdr>
    </w:div>
    <w:div w:id="431167406">
      <w:bodyDiv w:val="1"/>
      <w:marLeft w:val="0"/>
      <w:marRight w:val="0"/>
      <w:marTop w:val="0"/>
      <w:marBottom w:val="0"/>
      <w:divBdr>
        <w:top w:val="none" w:sz="0" w:space="0" w:color="auto"/>
        <w:left w:val="none" w:sz="0" w:space="0" w:color="auto"/>
        <w:bottom w:val="none" w:sz="0" w:space="0" w:color="auto"/>
        <w:right w:val="none" w:sz="0" w:space="0" w:color="auto"/>
      </w:divBdr>
    </w:div>
    <w:div w:id="431171807">
      <w:bodyDiv w:val="1"/>
      <w:marLeft w:val="0"/>
      <w:marRight w:val="0"/>
      <w:marTop w:val="0"/>
      <w:marBottom w:val="0"/>
      <w:divBdr>
        <w:top w:val="none" w:sz="0" w:space="0" w:color="auto"/>
        <w:left w:val="none" w:sz="0" w:space="0" w:color="auto"/>
        <w:bottom w:val="none" w:sz="0" w:space="0" w:color="auto"/>
        <w:right w:val="none" w:sz="0" w:space="0" w:color="auto"/>
      </w:divBdr>
    </w:div>
    <w:div w:id="432746662">
      <w:bodyDiv w:val="1"/>
      <w:marLeft w:val="0"/>
      <w:marRight w:val="0"/>
      <w:marTop w:val="0"/>
      <w:marBottom w:val="0"/>
      <w:divBdr>
        <w:top w:val="none" w:sz="0" w:space="0" w:color="auto"/>
        <w:left w:val="none" w:sz="0" w:space="0" w:color="auto"/>
        <w:bottom w:val="none" w:sz="0" w:space="0" w:color="auto"/>
        <w:right w:val="none" w:sz="0" w:space="0" w:color="auto"/>
      </w:divBdr>
    </w:div>
    <w:div w:id="434448264">
      <w:bodyDiv w:val="1"/>
      <w:marLeft w:val="0"/>
      <w:marRight w:val="0"/>
      <w:marTop w:val="0"/>
      <w:marBottom w:val="0"/>
      <w:divBdr>
        <w:top w:val="none" w:sz="0" w:space="0" w:color="auto"/>
        <w:left w:val="none" w:sz="0" w:space="0" w:color="auto"/>
        <w:bottom w:val="none" w:sz="0" w:space="0" w:color="auto"/>
        <w:right w:val="none" w:sz="0" w:space="0" w:color="auto"/>
      </w:divBdr>
    </w:div>
    <w:div w:id="435105241">
      <w:bodyDiv w:val="1"/>
      <w:marLeft w:val="0"/>
      <w:marRight w:val="0"/>
      <w:marTop w:val="0"/>
      <w:marBottom w:val="0"/>
      <w:divBdr>
        <w:top w:val="none" w:sz="0" w:space="0" w:color="auto"/>
        <w:left w:val="none" w:sz="0" w:space="0" w:color="auto"/>
        <w:bottom w:val="none" w:sz="0" w:space="0" w:color="auto"/>
        <w:right w:val="none" w:sz="0" w:space="0" w:color="auto"/>
      </w:divBdr>
    </w:div>
    <w:div w:id="435518435">
      <w:bodyDiv w:val="1"/>
      <w:marLeft w:val="0"/>
      <w:marRight w:val="0"/>
      <w:marTop w:val="0"/>
      <w:marBottom w:val="0"/>
      <w:divBdr>
        <w:top w:val="none" w:sz="0" w:space="0" w:color="auto"/>
        <w:left w:val="none" w:sz="0" w:space="0" w:color="auto"/>
        <w:bottom w:val="none" w:sz="0" w:space="0" w:color="auto"/>
        <w:right w:val="none" w:sz="0" w:space="0" w:color="auto"/>
      </w:divBdr>
    </w:div>
    <w:div w:id="435759821">
      <w:bodyDiv w:val="1"/>
      <w:marLeft w:val="0"/>
      <w:marRight w:val="0"/>
      <w:marTop w:val="0"/>
      <w:marBottom w:val="0"/>
      <w:divBdr>
        <w:top w:val="none" w:sz="0" w:space="0" w:color="auto"/>
        <w:left w:val="none" w:sz="0" w:space="0" w:color="auto"/>
        <w:bottom w:val="none" w:sz="0" w:space="0" w:color="auto"/>
        <w:right w:val="none" w:sz="0" w:space="0" w:color="auto"/>
      </w:divBdr>
    </w:div>
    <w:div w:id="439374380">
      <w:bodyDiv w:val="1"/>
      <w:marLeft w:val="0"/>
      <w:marRight w:val="0"/>
      <w:marTop w:val="0"/>
      <w:marBottom w:val="0"/>
      <w:divBdr>
        <w:top w:val="none" w:sz="0" w:space="0" w:color="auto"/>
        <w:left w:val="none" w:sz="0" w:space="0" w:color="auto"/>
        <w:bottom w:val="none" w:sz="0" w:space="0" w:color="auto"/>
        <w:right w:val="none" w:sz="0" w:space="0" w:color="auto"/>
      </w:divBdr>
    </w:div>
    <w:div w:id="443231943">
      <w:bodyDiv w:val="1"/>
      <w:marLeft w:val="0"/>
      <w:marRight w:val="0"/>
      <w:marTop w:val="0"/>
      <w:marBottom w:val="0"/>
      <w:divBdr>
        <w:top w:val="none" w:sz="0" w:space="0" w:color="auto"/>
        <w:left w:val="none" w:sz="0" w:space="0" w:color="auto"/>
        <w:bottom w:val="none" w:sz="0" w:space="0" w:color="auto"/>
        <w:right w:val="none" w:sz="0" w:space="0" w:color="auto"/>
      </w:divBdr>
    </w:div>
    <w:div w:id="444156381">
      <w:bodyDiv w:val="1"/>
      <w:marLeft w:val="0"/>
      <w:marRight w:val="0"/>
      <w:marTop w:val="0"/>
      <w:marBottom w:val="0"/>
      <w:divBdr>
        <w:top w:val="none" w:sz="0" w:space="0" w:color="auto"/>
        <w:left w:val="none" w:sz="0" w:space="0" w:color="auto"/>
        <w:bottom w:val="none" w:sz="0" w:space="0" w:color="auto"/>
        <w:right w:val="none" w:sz="0" w:space="0" w:color="auto"/>
      </w:divBdr>
    </w:div>
    <w:div w:id="444272973">
      <w:bodyDiv w:val="1"/>
      <w:marLeft w:val="0"/>
      <w:marRight w:val="0"/>
      <w:marTop w:val="0"/>
      <w:marBottom w:val="0"/>
      <w:divBdr>
        <w:top w:val="none" w:sz="0" w:space="0" w:color="auto"/>
        <w:left w:val="none" w:sz="0" w:space="0" w:color="auto"/>
        <w:bottom w:val="none" w:sz="0" w:space="0" w:color="auto"/>
        <w:right w:val="none" w:sz="0" w:space="0" w:color="auto"/>
      </w:divBdr>
    </w:div>
    <w:div w:id="447699270">
      <w:bodyDiv w:val="1"/>
      <w:marLeft w:val="0"/>
      <w:marRight w:val="0"/>
      <w:marTop w:val="0"/>
      <w:marBottom w:val="0"/>
      <w:divBdr>
        <w:top w:val="none" w:sz="0" w:space="0" w:color="auto"/>
        <w:left w:val="none" w:sz="0" w:space="0" w:color="auto"/>
        <w:bottom w:val="none" w:sz="0" w:space="0" w:color="auto"/>
        <w:right w:val="none" w:sz="0" w:space="0" w:color="auto"/>
      </w:divBdr>
    </w:div>
    <w:div w:id="447820186">
      <w:bodyDiv w:val="1"/>
      <w:marLeft w:val="0"/>
      <w:marRight w:val="0"/>
      <w:marTop w:val="0"/>
      <w:marBottom w:val="0"/>
      <w:divBdr>
        <w:top w:val="none" w:sz="0" w:space="0" w:color="auto"/>
        <w:left w:val="none" w:sz="0" w:space="0" w:color="auto"/>
        <w:bottom w:val="none" w:sz="0" w:space="0" w:color="auto"/>
        <w:right w:val="none" w:sz="0" w:space="0" w:color="auto"/>
      </w:divBdr>
    </w:div>
    <w:div w:id="448938014">
      <w:bodyDiv w:val="1"/>
      <w:marLeft w:val="0"/>
      <w:marRight w:val="0"/>
      <w:marTop w:val="0"/>
      <w:marBottom w:val="0"/>
      <w:divBdr>
        <w:top w:val="none" w:sz="0" w:space="0" w:color="auto"/>
        <w:left w:val="none" w:sz="0" w:space="0" w:color="auto"/>
        <w:bottom w:val="none" w:sz="0" w:space="0" w:color="auto"/>
        <w:right w:val="none" w:sz="0" w:space="0" w:color="auto"/>
      </w:divBdr>
    </w:div>
    <w:div w:id="450518872">
      <w:bodyDiv w:val="1"/>
      <w:marLeft w:val="0"/>
      <w:marRight w:val="0"/>
      <w:marTop w:val="0"/>
      <w:marBottom w:val="0"/>
      <w:divBdr>
        <w:top w:val="none" w:sz="0" w:space="0" w:color="auto"/>
        <w:left w:val="none" w:sz="0" w:space="0" w:color="auto"/>
        <w:bottom w:val="none" w:sz="0" w:space="0" w:color="auto"/>
        <w:right w:val="none" w:sz="0" w:space="0" w:color="auto"/>
      </w:divBdr>
    </w:div>
    <w:div w:id="451172153">
      <w:bodyDiv w:val="1"/>
      <w:marLeft w:val="0"/>
      <w:marRight w:val="0"/>
      <w:marTop w:val="0"/>
      <w:marBottom w:val="0"/>
      <w:divBdr>
        <w:top w:val="none" w:sz="0" w:space="0" w:color="auto"/>
        <w:left w:val="none" w:sz="0" w:space="0" w:color="auto"/>
        <w:bottom w:val="none" w:sz="0" w:space="0" w:color="auto"/>
        <w:right w:val="none" w:sz="0" w:space="0" w:color="auto"/>
      </w:divBdr>
    </w:div>
    <w:div w:id="452793205">
      <w:bodyDiv w:val="1"/>
      <w:marLeft w:val="0"/>
      <w:marRight w:val="0"/>
      <w:marTop w:val="0"/>
      <w:marBottom w:val="0"/>
      <w:divBdr>
        <w:top w:val="none" w:sz="0" w:space="0" w:color="auto"/>
        <w:left w:val="none" w:sz="0" w:space="0" w:color="auto"/>
        <w:bottom w:val="none" w:sz="0" w:space="0" w:color="auto"/>
        <w:right w:val="none" w:sz="0" w:space="0" w:color="auto"/>
      </w:divBdr>
    </w:div>
    <w:div w:id="456262010">
      <w:bodyDiv w:val="1"/>
      <w:marLeft w:val="0"/>
      <w:marRight w:val="0"/>
      <w:marTop w:val="0"/>
      <w:marBottom w:val="0"/>
      <w:divBdr>
        <w:top w:val="none" w:sz="0" w:space="0" w:color="auto"/>
        <w:left w:val="none" w:sz="0" w:space="0" w:color="auto"/>
        <w:bottom w:val="none" w:sz="0" w:space="0" w:color="auto"/>
        <w:right w:val="none" w:sz="0" w:space="0" w:color="auto"/>
      </w:divBdr>
    </w:div>
    <w:div w:id="456875874">
      <w:bodyDiv w:val="1"/>
      <w:marLeft w:val="0"/>
      <w:marRight w:val="0"/>
      <w:marTop w:val="0"/>
      <w:marBottom w:val="0"/>
      <w:divBdr>
        <w:top w:val="none" w:sz="0" w:space="0" w:color="auto"/>
        <w:left w:val="none" w:sz="0" w:space="0" w:color="auto"/>
        <w:bottom w:val="none" w:sz="0" w:space="0" w:color="auto"/>
        <w:right w:val="none" w:sz="0" w:space="0" w:color="auto"/>
      </w:divBdr>
    </w:div>
    <w:div w:id="457381622">
      <w:bodyDiv w:val="1"/>
      <w:marLeft w:val="0"/>
      <w:marRight w:val="0"/>
      <w:marTop w:val="0"/>
      <w:marBottom w:val="0"/>
      <w:divBdr>
        <w:top w:val="none" w:sz="0" w:space="0" w:color="auto"/>
        <w:left w:val="none" w:sz="0" w:space="0" w:color="auto"/>
        <w:bottom w:val="none" w:sz="0" w:space="0" w:color="auto"/>
        <w:right w:val="none" w:sz="0" w:space="0" w:color="auto"/>
      </w:divBdr>
    </w:div>
    <w:div w:id="457727726">
      <w:bodyDiv w:val="1"/>
      <w:marLeft w:val="0"/>
      <w:marRight w:val="0"/>
      <w:marTop w:val="0"/>
      <w:marBottom w:val="0"/>
      <w:divBdr>
        <w:top w:val="none" w:sz="0" w:space="0" w:color="auto"/>
        <w:left w:val="none" w:sz="0" w:space="0" w:color="auto"/>
        <w:bottom w:val="none" w:sz="0" w:space="0" w:color="auto"/>
        <w:right w:val="none" w:sz="0" w:space="0" w:color="auto"/>
      </w:divBdr>
    </w:div>
    <w:div w:id="458494894">
      <w:bodyDiv w:val="1"/>
      <w:marLeft w:val="0"/>
      <w:marRight w:val="0"/>
      <w:marTop w:val="0"/>
      <w:marBottom w:val="0"/>
      <w:divBdr>
        <w:top w:val="none" w:sz="0" w:space="0" w:color="auto"/>
        <w:left w:val="none" w:sz="0" w:space="0" w:color="auto"/>
        <w:bottom w:val="none" w:sz="0" w:space="0" w:color="auto"/>
        <w:right w:val="none" w:sz="0" w:space="0" w:color="auto"/>
      </w:divBdr>
    </w:div>
    <w:div w:id="458693319">
      <w:bodyDiv w:val="1"/>
      <w:marLeft w:val="0"/>
      <w:marRight w:val="0"/>
      <w:marTop w:val="0"/>
      <w:marBottom w:val="0"/>
      <w:divBdr>
        <w:top w:val="none" w:sz="0" w:space="0" w:color="auto"/>
        <w:left w:val="none" w:sz="0" w:space="0" w:color="auto"/>
        <w:bottom w:val="none" w:sz="0" w:space="0" w:color="auto"/>
        <w:right w:val="none" w:sz="0" w:space="0" w:color="auto"/>
      </w:divBdr>
    </w:div>
    <w:div w:id="458914251">
      <w:bodyDiv w:val="1"/>
      <w:marLeft w:val="0"/>
      <w:marRight w:val="0"/>
      <w:marTop w:val="0"/>
      <w:marBottom w:val="0"/>
      <w:divBdr>
        <w:top w:val="none" w:sz="0" w:space="0" w:color="auto"/>
        <w:left w:val="none" w:sz="0" w:space="0" w:color="auto"/>
        <w:bottom w:val="none" w:sz="0" w:space="0" w:color="auto"/>
        <w:right w:val="none" w:sz="0" w:space="0" w:color="auto"/>
      </w:divBdr>
    </w:div>
    <w:div w:id="459420949">
      <w:bodyDiv w:val="1"/>
      <w:marLeft w:val="0"/>
      <w:marRight w:val="0"/>
      <w:marTop w:val="0"/>
      <w:marBottom w:val="0"/>
      <w:divBdr>
        <w:top w:val="none" w:sz="0" w:space="0" w:color="auto"/>
        <w:left w:val="none" w:sz="0" w:space="0" w:color="auto"/>
        <w:bottom w:val="none" w:sz="0" w:space="0" w:color="auto"/>
        <w:right w:val="none" w:sz="0" w:space="0" w:color="auto"/>
      </w:divBdr>
    </w:div>
    <w:div w:id="459612746">
      <w:bodyDiv w:val="1"/>
      <w:marLeft w:val="0"/>
      <w:marRight w:val="0"/>
      <w:marTop w:val="0"/>
      <w:marBottom w:val="0"/>
      <w:divBdr>
        <w:top w:val="none" w:sz="0" w:space="0" w:color="auto"/>
        <w:left w:val="none" w:sz="0" w:space="0" w:color="auto"/>
        <w:bottom w:val="none" w:sz="0" w:space="0" w:color="auto"/>
        <w:right w:val="none" w:sz="0" w:space="0" w:color="auto"/>
      </w:divBdr>
    </w:div>
    <w:div w:id="461654611">
      <w:bodyDiv w:val="1"/>
      <w:marLeft w:val="0"/>
      <w:marRight w:val="0"/>
      <w:marTop w:val="0"/>
      <w:marBottom w:val="0"/>
      <w:divBdr>
        <w:top w:val="none" w:sz="0" w:space="0" w:color="auto"/>
        <w:left w:val="none" w:sz="0" w:space="0" w:color="auto"/>
        <w:bottom w:val="none" w:sz="0" w:space="0" w:color="auto"/>
        <w:right w:val="none" w:sz="0" w:space="0" w:color="auto"/>
      </w:divBdr>
    </w:div>
    <w:div w:id="461655234">
      <w:bodyDiv w:val="1"/>
      <w:marLeft w:val="0"/>
      <w:marRight w:val="0"/>
      <w:marTop w:val="0"/>
      <w:marBottom w:val="0"/>
      <w:divBdr>
        <w:top w:val="none" w:sz="0" w:space="0" w:color="auto"/>
        <w:left w:val="none" w:sz="0" w:space="0" w:color="auto"/>
        <w:bottom w:val="none" w:sz="0" w:space="0" w:color="auto"/>
        <w:right w:val="none" w:sz="0" w:space="0" w:color="auto"/>
      </w:divBdr>
    </w:div>
    <w:div w:id="461919270">
      <w:bodyDiv w:val="1"/>
      <w:marLeft w:val="0"/>
      <w:marRight w:val="0"/>
      <w:marTop w:val="0"/>
      <w:marBottom w:val="0"/>
      <w:divBdr>
        <w:top w:val="none" w:sz="0" w:space="0" w:color="auto"/>
        <w:left w:val="none" w:sz="0" w:space="0" w:color="auto"/>
        <w:bottom w:val="none" w:sz="0" w:space="0" w:color="auto"/>
        <w:right w:val="none" w:sz="0" w:space="0" w:color="auto"/>
      </w:divBdr>
    </w:div>
    <w:div w:id="464813558">
      <w:bodyDiv w:val="1"/>
      <w:marLeft w:val="0"/>
      <w:marRight w:val="0"/>
      <w:marTop w:val="0"/>
      <w:marBottom w:val="0"/>
      <w:divBdr>
        <w:top w:val="none" w:sz="0" w:space="0" w:color="auto"/>
        <w:left w:val="none" w:sz="0" w:space="0" w:color="auto"/>
        <w:bottom w:val="none" w:sz="0" w:space="0" w:color="auto"/>
        <w:right w:val="none" w:sz="0" w:space="0" w:color="auto"/>
      </w:divBdr>
    </w:div>
    <w:div w:id="466245133">
      <w:bodyDiv w:val="1"/>
      <w:marLeft w:val="0"/>
      <w:marRight w:val="0"/>
      <w:marTop w:val="0"/>
      <w:marBottom w:val="0"/>
      <w:divBdr>
        <w:top w:val="none" w:sz="0" w:space="0" w:color="auto"/>
        <w:left w:val="none" w:sz="0" w:space="0" w:color="auto"/>
        <w:bottom w:val="none" w:sz="0" w:space="0" w:color="auto"/>
        <w:right w:val="none" w:sz="0" w:space="0" w:color="auto"/>
      </w:divBdr>
    </w:div>
    <w:div w:id="466899184">
      <w:bodyDiv w:val="1"/>
      <w:marLeft w:val="0"/>
      <w:marRight w:val="0"/>
      <w:marTop w:val="0"/>
      <w:marBottom w:val="0"/>
      <w:divBdr>
        <w:top w:val="none" w:sz="0" w:space="0" w:color="auto"/>
        <w:left w:val="none" w:sz="0" w:space="0" w:color="auto"/>
        <w:bottom w:val="none" w:sz="0" w:space="0" w:color="auto"/>
        <w:right w:val="none" w:sz="0" w:space="0" w:color="auto"/>
      </w:divBdr>
      <w:divsChild>
        <w:div w:id="76681928">
          <w:marLeft w:val="0"/>
          <w:marRight w:val="0"/>
          <w:marTop w:val="0"/>
          <w:marBottom w:val="0"/>
          <w:divBdr>
            <w:top w:val="none" w:sz="0" w:space="0" w:color="auto"/>
            <w:left w:val="none" w:sz="0" w:space="0" w:color="auto"/>
            <w:bottom w:val="none" w:sz="0" w:space="0" w:color="auto"/>
            <w:right w:val="none" w:sz="0" w:space="0" w:color="auto"/>
          </w:divBdr>
          <w:divsChild>
            <w:div w:id="48347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6721">
      <w:bodyDiv w:val="1"/>
      <w:marLeft w:val="0"/>
      <w:marRight w:val="0"/>
      <w:marTop w:val="0"/>
      <w:marBottom w:val="0"/>
      <w:divBdr>
        <w:top w:val="none" w:sz="0" w:space="0" w:color="auto"/>
        <w:left w:val="none" w:sz="0" w:space="0" w:color="auto"/>
        <w:bottom w:val="none" w:sz="0" w:space="0" w:color="auto"/>
        <w:right w:val="none" w:sz="0" w:space="0" w:color="auto"/>
      </w:divBdr>
    </w:div>
    <w:div w:id="467675555">
      <w:bodyDiv w:val="1"/>
      <w:marLeft w:val="0"/>
      <w:marRight w:val="0"/>
      <w:marTop w:val="0"/>
      <w:marBottom w:val="0"/>
      <w:divBdr>
        <w:top w:val="none" w:sz="0" w:space="0" w:color="auto"/>
        <w:left w:val="none" w:sz="0" w:space="0" w:color="auto"/>
        <w:bottom w:val="none" w:sz="0" w:space="0" w:color="auto"/>
        <w:right w:val="none" w:sz="0" w:space="0" w:color="auto"/>
      </w:divBdr>
    </w:div>
    <w:div w:id="468669569">
      <w:bodyDiv w:val="1"/>
      <w:marLeft w:val="0"/>
      <w:marRight w:val="0"/>
      <w:marTop w:val="0"/>
      <w:marBottom w:val="0"/>
      <w:divBdr>
        <w:top w:val="none" w:sz="0" w:space="0" w:color="auto"/>
        <w:left w:val="none" w:sz="0" w:space="0" w:color="auto"/>
        <w:bottom w:val="none" w:sz="0" w:space="0" w:color="auto"/>
        <w:right w:val="none" w:sz="0" w:space="0" w:color="auto"/>
      </w:divBdr>
    </w:div>
    <w:div w:id="470443133">
      <w:bodyDiv w:val="1"/>
      <w:marLeft w:val="0"/>
      <w:marRight w:val="0"/>
      <w:marTop w:val="0"/>
      <w:marBottom w:val="0"/>
      <w:divBdr>
        <w:top w:val="none" w:sz="0" w:space="0" w:color="auto"/>
        <w:left w:val="none" w:sz="0" w:space="0" w:color="auto"/>
        <w:bottom w:val="none" w:sz="0" w:space="0" w:color="auto"/>
        <w:right w:val="none" w:sz="0" w:space="0" w:color="auto"/>
      </w:divBdr>
    </w:div>
    <w:div w:id="471291795">
      <w:bodyDiv w:val="1"/>
      <w:marLeft w:val="0"/>
      <w:marRight w:val="0"/>
      <w:marTop w:val="0"/>
      <w:marBottom w:val="0"/>
      <w:divBdr>
        <w:top w:val="none" w:sz="0" w:space="0" w:color="auto"/>
        <w:left w:val="none" w:sz="0" w:space="0" w:color="auto"/>
        <w:bottom w:val="none" w:sz="0" w:space="0" w:color="auto"/>
        <w:right w:val="none" w:sz="0" w:space="0" w:color="auto"/>
      </w:divBdr>
    </w:div>
    <w:div w:id="473105070">
      <w:bodyDiv w:val="1"/>
      <w:marLeft w:val="0"/>
      <w:marRight w:val="0"/>
      <w:marTop w:val="0"/>
      <w:marBottom w:val="0"/>
      <w:divBdr>
        <w:top w:val="none" w:sz="0" w:space="0" w:color="auto"/>
        <w:left w:val="none" w:sz="0" w:space="0" w:color="auto"/>
        <w:bottom w:val="none" w:sz="0" w:space="0" w:color="auto"/>
        <w:right w:val="none" w:sz="0" w:space="0" w:color="auto"/>
      </w:divBdr>
    </w:div>
    <w:div w:id="473176978">
      <w:bodyDiv w:val="1"/>
      <w:marLeft w:val="0"/>
      <w:marRight w:val="0"/>
      <w:marTop w:val="0"/>
      <w:marBottom w:val="0"/>
      <w:divBdr>
        <w:top w:val="none" w:sz="0" w:space="0" w:color="auto"/>
        <w:left w:val="none" w:sz="0" w:space="0" w:color="auto"/>
        <w:bottom w:val="none" w:sz="0" w:space="0" w:color="auto"/>
        <w:right w:val="none" w:sz="0" w:space="0" w:color="auto"/>
      </w:divBdr>
      <w:divsChild>
        <w:div w:id="2042047331">
          <w:marLeft w:val="0"/>
          <w:marRight w:val="0"/>
          <w:marTop w:val="0"/>
          <w:marBottom w:val="0"/>
          <w:divBdr>
            <w:top w:val="none" w:sz="0" w:space="0" w:color="auto"/>
            <w:left w:val="none" w:sz="0" w:space="0" w:color="auto"/>
            <w:bottom w:val="none" w:sz="0" w:space="0" w:color="auto"/>
            <w:right w:val="none" w:sz="0" w:space="0" w:color="auto"/>
          </w:divBdr>
          <w:divsChild>
            <w:div w:id="193353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6102">
      <w:bodyDiv w:val="1"/>
      <w:marLeft w:val="0"/>
      <w:marRight w:val="0"/>
      <w:marTop w:val="0"/>
      <w:marBottom w:val="0"/>
      <w:divBdr>
        <w:top w:val="none" w:sz="0" w:space="0" w:color="auto"/>
        <w:left w:val="none" w:sz="0" w:space="0" w:color="auto"/>
        <w:bottom w:val="none" w:sz="0" w:space="0" w:color="auto"/>
        <w:right w:val="none" w:sz="0" w:space="0" w:color="auto"/>
      </w:divBdr>
    </w:div>
    <w:div w:id="474105268">
      <w:bodyDiv w:val="1"/>
      <w:marLeft w:val="0"/>
      <w:marRight w:val="0"/>
      <w:marTop w:val="0"/>
      <w:marBottom w:val="0"/>
      <w:divBdr>
        <w:top w:val="none" w:sz="0" w:space="0" w:color="auto"/>
        <w:left w:val="none" w:sz="0" w:space="0" w:color="auto"/>
        <w:bottom w:val="none" w:sz="0" w:space="0" w:color="auto"/>
        <w:right w:val="none" w:sz="0" w:space="0" w:color="auto"/>
      </w:divBdr>
    </w:div>
    <w:div w:id="475802349">
      <w:bodyDiv w:val="1"/>
      <w:marLeft w:val="0"/>
      <w:marRight w:val="0"/>
      <w:marTop w:val="0"/>
      <w:marBottom w:val="0"/>
      <w:divBdr>
        <w:top w:val="none" w:sz="0" w:space="0" w:color="auto"/>
        <w:left w:val="none" w:sz="0" w:space="0" w:color="auto"/>
        <w:bottom w:val="none" w:sz="0" w:space="0" w:color="auto"/>
        <w:right w:val="none" w:sz="0" w:space="0" w:color="auto"/>
      </w:divBdr>
    </w:div>
    <w:div w:id="476653437">
      <w:bodyDiv w:val="1"/>
      <w:marLeft w:val="0"/>
      <w:marRight w:val="0"/>
      <w:marTop w:val="0"/>
      <w:marBottom w:val="0"/>
      <w:divBdr>
        <w:top w:val="none" w:sz="0" w:space="0" w:color="auto"/>
        <w:left w:val="none" w:sz="0" w:space="0" w:color="auto"/>
        <w:bottom w:val="none" w:sz="0" w:space="0" w:color="auto"/>
        <w:right w:val="none" w:sz="0" w:space="0" w:color="auto"/>
      </w:divBdr>
    </w:div>
    <w:div w:id="477503678">
      <w:bodyDiv w:val="1"/>
      <w:marLeft w:val="0"/>
      <w:marRight w:val="0"/>
      <w:marTop w:val="0"/>
      <w:marBottom w:val="0"/>
      <w:divBdr>
        <w:top w:val="none" w:sz="0" w:space="0" w:color="auto"/>
        <w:left w:val="none" w:sz="0" w:space="0" w:color="auto"/>
        <w:bottom w:val="none" w:sz="0" w:space="0" w:color="auto"/>
        <w:right w:val="none" w:sz="0" w:space="0" w:color="auto"/>
      </w:divBdr>
    </w:div>
    <w:div w:id="479539881">
      <w:bodyDiv w:val="1"/>
      <w:marLeft w:val="0"/>
      <w:marRight w:val="0"/>
      <w:marTop w:val="0"/>
      <w:marBottom w:val="0"/>
      <w:divBdr>
        <w:top w:val="none" w:sz="0" w:space="0" w:color="auto"/>
        <w:left w:val="none" w:sz="0" w:space="0" w:color="auto"/>
        <w:bottom w:val="none" w:sz="0" w:space="0" w:color="auto"/>
        <w:right w:val="none" w:sz="0" w:space="0" w:color="auto"/>
      </w:divBdr>
    </w:div>
    <w:div w:id="479928143">
      <w:bodyDiv w:val="1"/>
      <w:marLeft w:val="0"/>
      <w:marRight w:val="0"/>
      <w:marTop w:val="0"/>
      <w:marBottom w:val="0"/>
      <w:divBdr>
        <w:top w:val="none" w:sz="0" w:space="0" w:color="auto"/>
        <w:left w:val="none" w:sz="0" w:space="0" w:color="auto"/>
        <w:bottom w:val="none" w:sz="0" w:space="0" w:color="auto"/>
        <w:right w:val="none" w:sz="0" w:space="0" w:color="auto"/>
      </w:divBdr>
    </w:div>
    <w:div w:id="480581743">
      <w:bodyDiv w:val="1"/>
      <w:marLeft w:val="0"/>
      <w:marRight w:val="0"/>
      <w:marTop w:val="0"/>
      <w:marBottom w:val="0"/>
      <w:divBdr>
        <w:top w:val="none" w:sz="0" w:space="0" w:color="auto"/>
        <w:left w:val="none" w:sz="0" w:space="0" w:color="auto"/>
        <w:bottom w:val="none" w:sz="0" w:space="0" w:color="auto"/>
        <w:right w:val="none" w:sz="0" w:space="0" w:color="auto"/>
      </w:divBdr>
    </w:div>
    <w:div w:id="480776119">
      <w:bodyDiv w:val="1"/>
      <w:marLeft w:val="0"/>
      <w:marRight w:val="0"/>
      <w:marTop w:val="0"/>
      <w:marBottom w:val="0"/>
      <w:divBdr>
        <w:top w:val="none" w:sz="0" w:space="0" w:color="auto"/>
        <w:left w:val="none" w:sz="0" w:space="0" w:color="auto"/>
        <w:bottom w:val="none" w:sz="0" w:space="0" w:color="auto"/>
        <w:right w:val="none" w:sz="0" w:space="0" w:color="auto"/>
      </w:divBdr>
    </w:div>
    <w:div w:id="480855778">
      <w:bodyDiv w:val="1"/>
      <w:marLeft w:val="0"/>
      <w:marRight w:val="0"/>
      <w:marTop w:val="0"/>
      <w:marBottom w:val="0"/>
      <w:divBdr>
        <w:top w:val="none" w:sz="0" w:space="0" w:color="auto"/>
        <w:left w:val="none" w:sz="0" w:space="0" w:color="auto"/>
        <w:bottom w:val="none" w:sz="0" w:space="0" w:color="auto"/>
        <w:right w:val="none" w:sz="0" w:space="0" w:color="auto"/>
      </w:divBdr>
    </w:div>
    <w:div w:id="480926498">
      <w:bodyDiv w:val="1"/>
      <w:marLeft w:val="0"/>
      <w:marRight w:val="0"/>
      <w:marTop w:val="0"/>
      <w:marBottom w:val="0"/>
      <w:divBdr>
        <w:top w:val="none" w:sz="0" w:space="0" w:color="auto"/>
        <w:left w:val="none" w:sz="0" w:space="0" w:color="auto"/>
        <w:bottom w:val="none" w:sz="0" w:space="0" w:color="auto"/>
        <w:right w:val="none" w:sz="0" w:space="0" w:color="auto"/>
      </w:divBdr>
    </w:div>
    <w:div w:id="481820835">
      <w:bodyDiv w:val="1"/>
      <w:marLeft w:val="0"/>
      <w:marRight w:val="0"/>
      <w:marTop w:val="0"/>
      <w:marBottom w:val="0"/>
      <w:divBdr>
        <w:top w:val="none" w:sz="0" w:space="0" w:color="auto"/>
        <w:left w:val="none" w:sz="0" w:space="0" w:color="auto"/>
        <w:bottom w:val="none" w:sz="0" w:space="0" w:color="auto"/>
        <w:right w:val="none" w:sz="0" w:space="0" w:color="auto"/>
      </w:divBdr>
    </w:div>
    <w:div w:id="482741942">
      <w:bodyDiv w:val="1"/>
      <w:marLeft w:val="0"/>
      <w:marRight w:val="0"/>
      <w:marTop w:val="0"/>
      <w:marBottom w:val="0"/>
      <w:divBdr>
        <w:top w:val="none" w:sz="0" w:space="0" w:color="auto"/>
        <w:left w:val="none" w:sz="0" w:space="0" w:color="auto"/>
        <w:bottom w:val="none" w:sz="0" w:space="0" w:color="auto"/>
        <w:right w:val="none" w:sz="0" w:space="0" w:color="auto"/>
      </w:divBdr>
    </w:div>
    <w:div w:id="484008284">
      <w:bodyDiv w:val="1"/>
      <w:marLeft w:val="0"/>
      <w:marRight w:val="0"/>
      <w:marTop w:val="0"/>
      <w:marBottom w:val="0"/>
      <w:divBdr>
        <w:top w:val="none" w:sz="0" w:space="0" w:color="auto"/>
        <w:left w:val="none" w:sz="0" w:space="0" w:color="auto"/>
        <w:bottom w:val="none" w:sz="0" w:space="0" w:color="auto"/>
        <w:right w:val="none" w:sz="0" w:space="0" w:color="auto"/>
      </w:divBdr>
    </w:div>
    <w:div w:id="484783829">
      <w:bodyDiv w:val="1"/>
      <w:marLeft w:val="0"/>
      <w:marRight w:val="0"/>
      <w:marTop w:val="0"/>
      <w:marBottom w:val="0"/>
      <w:divBdr>
        <w:top w:val="none" w:sz="0" w:space="0" w:color="auto"/>
        <w:left w:val="none" w:sz="0" w:space="0" w:color="auto"/>
        <w:bottom w:val="none" w:sz="0" w:space="0" w:color="auto"/>
        <w:right w:val="none" w:sz="0" w:space="0" w:color="auto"/>
      </w:divBdr>
    </w:div>
    <w:div w:id="484904038">
      <w:bodyDiv w:val="1"/>
      <w:marLeft w:val="0"/>
      <w:marRight w:val="0"/>
      <w:marTop w:val="0"/>
      <w:marBottom w:val="0"/>
      <w:divBdr>
        <w:top w:val="none" w:sz="0" w:space="0" w:color="auto"/>
        <w:left w:val="none" w:sz="0" w:space="0" w:color="auto"/>
        <w:bottom w:val="none" w:sz="0" w:space="0" w:color="auto"/>
        <w:right w:val="none" w:sz="0" w:space="0" w:color="auto"/>
      </w:divBdr>
    </w:div>
    <w:div w:id="485391384">
      <w:bodyDiv w:val="1"/>
      <w:marLeft w:val="0"/>
      <w:marRight w:val="0"/>
      <w:marTop w:val="0"/>
      <w:marBottom w:val="0"/>
      <w:divBdr>
        <w:top w:val="none" w:sz="0" w:space="0" w:color="auto"/>
        <w:left w:val="none" w:sz="0" w:space="0" w:color="auto"/>
        <w:bottom w:val="none" w:sz="0" w:space="0" w:color="auto"/>
        <w:right w:val="none" w:sz="0" w:space="0" w:color="auto"/>
      </w:divBdr>
    </w:div>
    <w:div w:id="488643679">
      <w:bodyDiv w:val="1"/>
      <w:marLeft w:val="0"/>
      <w:marRight w:val="0"/>
      <w:marTop w:val="0"/>
      <w:marBottom w:val="0"/>
      <w:divBdr>
        <w:top w:val="none" w:sz="0" w:space="0" w:color="auto"/>
        <w:left w:val="none" w:sz="0" w:space="0" w:color="auto"/>
        <w:bottom w:val="none" w:sz="0" w:space="0" w:color="auto"/>
        <w:right w:val="none" w:sz="0" w:space="0" w:color="auto"/>
      </w:divBdr>
    </w:div>
    <w:div w:id="489754892">
      <w:bodyDiv w:val="1"/>
      <w:marLeft w:val="0"/>
      <w:marRight w:val="0"/>
      <w:marTop w:val="0"/>
      <w:marBottom w:val="0"/>
      <w:divBdr>
        <w:top w:val="none" w:sz="0" w:space="0" w:color="auto"/>
        <w:left w:val="none" w:sz="0" w:space="0" w:color="auto"/>
        <w:bottom w:val="none" w:sz="0" w:space="0" w:color="auto"/>
        <w:right w:val="none" w:sz="0" w:space="0" w:color="auto"/>
      </w:divBdr>
    </w:div>
    <w:div w:id="489954274">
      <w:bodyDiv w:val="1"/>
      <w:marLeft w:val="0"/>
      <w:marRight w:val="0"/>
      <w:marTop w:val="0"/>
      <w:marBottom w:val="0"/>
      <w:divBdr>
        <w:top w:val="none" w:sz="0" w:space="0" w:color="auto"/>
        <w:left w:val="none" w:sz="0" w:space="0" w:color="auto"/>
        <w:bottom w:val="none" w:sz="0" w:space="0" w:color="auto"/>
        <w:right w:val="none" w:sz="0" w:space="0" w:color="auto"/>
      </w:divBdr>
    </w:div>
    <w:div w:id="491213443">
      <w:bodyDiv w:val="1"/>
      <w:marLeft w:val="0"/>
      <w:marRight w:val="0"/>
      <w:marTop w:val="0"/>
      <w:marBottom w:val="0"/>
      <w:divBdr>
        <w:top w:val="none" w:sz="0" w:space="0" w:color="auto"/>
        <w:left w:val="none" w:sz="0" w:space="0" w:color="auto"/>
        <w:bottom w:val="none" w:sz="0" w:space="0" w:color="auto"/>
        <w:right w:val="none" w:sz="0" w:space="0" w:color="auto"/>
      </w:divBdr>
    </w:div>
    <w:div w:id="491340296">
      <w:bodyDiv w:val="1"/>
      <w:marLeft w:val="0"/>
      <w:marRight w:val="0"/>
      <w:marTop w:val="0"/>
      <w:marBottom w:val="0"/>
      <w:divBdr>
        <w:top w:val="none" w:sz="0" w:space="0" w:color="auto"/>
        <w:left w:val="none" w:sz="0" w:space="0" w:color="auto"/>
        <w:bottom w:val="none" w:sz="0" w:space="0" w:color="auto"/>
        <w:right w:val="none" w:sz="0" w:space="0" w:color="auto"/>
      </w:divBdr>
      <w:divsChild>
        <w:div w:id="1530071321">
          <w:marLeft w:val="0"/>
          <w:marRight w:val="0"/>
          <w:marTop w:val="0"/>
          <w:marBottom w:val="0"/>
          <w:divBdr>
            <w:top w:val="none" w:sz="0" w:space="0" w:color="auto"/>
            <w:left w:val="none" w:sz="0" w:space="0" w:color="auto"/>
            <w:bottom w:val="none" w:sz="0" w:space="0" w:color="auto"/>
            <w:right w:val="none" w:sz="0" w:space="0" w:color="auto"/>
          </w:divBdr>
          <w:divsChild>
            <w:div w:id="15939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758577">
      <w:bodyDiv w:val="1"/>
      <w:marLeft w:val="0"/>
      <w:marRight w:val="0"/>
      <w:marTop w:val="0"/>
      <w:marBottom w:val="0"/>
      <w:divBdr>
        <w:top w:val="none" w:sz="0" w:space="0" w:color="auto"/>
        <w:left w:val="none" w:sz="0" w:space="0" w:color="auto"/>
        <w:bottom w:val="none" w:sz="0" w:space="0" w:color="auto"/>
        <w:right w:val="none" w:sz="0" w:space="0" w:color="auto"/>
      </w:divBdr>
    </w:div>
    <w:div w:id="494808946">
      <w:bodyDiv w:val="1"/>
      <w:marLeft w:val="0"/>
      <w:marRight w:val="0"/>
      <w:marTop w:val="0"/>
      <w:marBottom w:val="0"/>
      <w:divBdr>
        <w:top w:val="none" w:sz="0" w:space="0" w:color="auto"/>
        <w:left w:val="none" w:sz="0" w:space="0" w:color="auto"/>
        <w:bottom w:val="none" w:sz="0" w:space="0" w:color="auto"/>
        <w:right w:val="none" w:sz="0" w:space="0" w:color="auto"/>
      </w:divBdr>
    </w:div>
    <w:div w:id="495000874">
      <w:bodyDiv w:val="1"/>
      <w:marLeft w:val="0"/>
      <w:marRight w:val="0"/>
      <w:marTop w:val="0"/>
      <w:marBottom w:val="0"/>
      <w:divBdr>
        <w:top w:val="none" w:sz="0" w:space="0" w:color="auto"/>
        <w:left w:val="none" w:sz="0" w:space="0" w:color="auto"/>
        <w:bottom w:val="none" w:sz="0" w:space="0" w:color="auto"/>
        <w:right w:val="none" w:sz="0" w:space="0" w:color="auto"/>
      </w:divBdr>
    </w:div>
    <w:div w:id="503403857">
      <w:bodyDiv w:val="1"/>
      <w:marLeft w:val="0"/>
      <w:marRight w:val="0"/>
      <w:marTop w:val="0"/>
      <w:marBottom w:val="0"/>
      <w:divBdr>
        <w:top w:val="none" w:sz="0" w:space="0" w:color="auto"/>
        <w:left w:val="none" w:sz="0" w:space="0" w:color="auto"/>
        <w:bottom w:val="none" w:sz="0" w:space="0" w:color="auto"/>
        <w:right w:val="none" w:sz="0" w:space="0" w:color="auto"/>
      </w:divBdr>
    </w:div>
    <w:div w:id="506603206">
      <w:bodyDiv w:val="1"/>
      <w:marLeft w:val="0"/>
      <w:marRight w:val="0"/>
      <w:marTop w:val="0"/>
      <w:marBottom w:val="0"/>
      <w:divBdr>
        <w:top w:val="none" w:sz="0" w:space="0" w:color="auto"/>
        <w:left w:val="none" w:sz="0" w:space="0" w:color="auto"/>
        <w:bottom w:val="none" w:sz="0" w:space="0" w:color="auto"/>
        <w:right w:val="none" w:sz="0" w:space="0" w:color="auto"/>
      </w:divBdr>
    </w:div>
    <w:div w:id="507255181">
      <w:bodyDiv w:val="1"/>
      <w:marLeft w:val="0"/>
      <w:marRight w:val="0"/>
      <w:marTop w:val="0"/>
      <w:marBottom w:val="0"/>
      <w:divBdr>
        <w:top w:val="none" w:sz="0" w:space="0" w:color="auto"/>
        <w:left w:val="none" w:sz="0" w:space="0" w:color="auto"/>
        <w:bottom w:val="none" w:sz="0" w:space="0" w:color="auto"/>
        <w:right w:val="none" w:sz="0" w:space="0" w:color="auto"/>
      </w:divBdr>
    </w:div>
    <w:div w:id="509294742">
      <w:bodyDiv w:val="1"/>
      <w:marLeft w:val="0"/>
      <w:marRight w:val="0"/>
      <w:marTop w:val="0"/>
      <w:marBottom w:val="0"/>
      <w:divBdr>
        <w:top w:val="none" w:sz="0" w:space="0" w:color="auto"/>
        <w:left w:val="none" w:sz="0" w:space="0" w:color="auto"/>
        <w:bottom w:val="none" w:sz="0" w:space="0" w:color="auto"/>
        <w:right w:val="none" w:sz="0" w:space="0" w:color="auto"/>
      </w:divBdr>
    </w:div>
    <w:div w:id="509296470">
      <w:bodyDiv w:val="1"/>
      <w:marLeft w:val="0"/>
      <w:marRight w:val="0"/>
      <w:marTop w:val="0"/>
      <w:marBottom w:val="0"/>
      <w:divBdr>
        <w:top w:val="none" w:sz="0" w:space="0" w:color="auto"/>
        <w:left w:val="none" w:sz="0" w:space="0" w:color="auto"/>
        <w:bottom w:val="none" w:sz="0" w:space="0" w:color="auto"/>
        <w:right w:val="none" w:sz="0" w:space="0" w:color="auto"/>
      </w:divBdr>
    </w:div>
    <w:div w:id="509638223">
      <w:bodyDiv w:val="1"/>
      <w:marLeft w:val="0"/>
      <w:marRight w:val="0"/>
      <w:marTop w:val="0"/>
      <w:marBottom w:val="0"/>
      <w:divBdr>
        <w:top w:val="none" w:sz="0" w:space="0" w:color="auto"/>
        <w:left w:val="none" w:sz="0" w:space="0" w:color="auto"/>
        <w:bottom w:val="none" w:sz="0" w:space="0" w:color="auto"/>
        <w:right w:val="none" w:sz="0" w:space="0" w:color="auto"/>
      </w:divBdr>
    </w:div>
    <w:div w:id="509875649">
      <w:bodyDiv w:val="1"/>
      <w:marLeft w:val="0"/>
      <w:marRight w:val="0"/>
      <w:marTop w:val="0"/>
      <w:marBottom w:val="0"/>
      <w:divBdr>
        <w:top w:val="none" w:sz="0" w:space="0" w:color="auto"/>
        <w:left w:val="none" w:sz="0" w:space="0" w:color="auto"/>
        <w:bottom w:val="none" w:sz="0" w:space="0" w:color="auto"/>
        <w:right w:val="none" w:sz="0" w:space="0" w:color="auto"/>
      </w:divBdr>
    </w:div>
    <w:div w:id="510872228">
      <w:bodyDiv w:val="1"/>
      <w:marLeft w:val="0"/>
      <w:marRight w:val="0"/>
      <w:marTop w:val="0"/>
      <w:marBottom w:val="0"/>
      <w:divBdr>
        <w:top w:val="none" w:sz="0" w:space="0" w:color="auto"/>
        <w:left w:val="none" w:sz="0" w:space="0" w:color="auto"/>
        <w:bottom w:val="none" w:sz="0" w:space="0" w:color="auto"/>
        <w:right w:val="none" w:sz="0" w:space="0" w:color="auto"/>
      </w:divBdr>
    </w:div>
    <w:div w:id="512190030">
      <w:bodyDiv w:val="1"/>
      <w:marLeft w:val="0"/>
      <w:marRight w:val="0"/>
      <w:marTop w:val="0"/>
      <w:marBottom w:val="0"/>
      <w:divBdr>
        <w:top w:val="none" w:sz="0" w:space="0" w:color="auto"/>
        <w:left w:val="none" w:sz="0" w:space="0" w:color="auto"/>
        <w:bottom w:val="none" w:sz="0" w:space="0" w:color="auto"/>
        <w:right w:val="none" w:sz="0" w:space="0" w:color="auto"/>
      </w:divBdr>
    </w:div>
    <w:div w:id="512644674">
      <w:bodyDiv w:val="1"/>
      <w:marLeft w:val="0"/>
      <w:marRight w:val="0"/>
      <w:marTop w:val="0"/>
      <w:marBottom w:val="0"/>
      <w:divBdr>
        <w:top w:val="none" w:sz="0" w:space="0" w:color="auto"/>
        <w:left w:val="none" w:sz="0" w:space="0" w:color="auto"/>
        <w:bottom w:val="none" w:sz="0" w:space="0" w:color="auto"/>
        <w:right w:val="none" w:sz="0" w:space="0" w:color="auto"/>
      </w:divBdr>
    </w:div>
    <w:div w:id="516118010">
      <w:bodyDiv w:val="1"/>
      <w:marLeft w:val="0"/>
      <w:marRight w:val="0"/>
      <w:marTop w:val="0"/>
      <w:marBottom w:val="0"/>
      <w:divBdr>
        <w:top w:val="none" w:sz="0" w:space="0" w:color="auto"/>
        <w:left w:val="none" w:sz="0" w:space="0" w:color="auto"/>
        <w:bottom w:val="none" w:sz="0" w:space="0" w:color="auto"/>
        <w:right w:val="none" w:sz="0" w:space="0" w:color="auto"/>
      </w:divBdr>
    </w:div>
    <w:div w:id="516890343">
      <w:bodyDiv w:val="1"/>
      <w:marLeft w:val="0"/>
      <w:marRight w:val="0"/>
      <w:marTop w:val="0"/>
      <w:marBottom w:val="0"/>
      <w:divBdr>
        <w:top w:val="none" w:sz="0" w:space="0" w:color="auto"/>
        <w:left w:val="none" w:sz="0" w:space="0" w:color="auto"/>
        <w:bottom w:val="none" w:sz="0" w:space="0" w:color="auto"/>
        <w:right w:val="none" w:sz="0" w:space="0" w:color="auto"/>
      </w:divBdr>
    </w:div>
    <w:div w:id="517089170">
      <w:bodyDiv w:val="1"/>
      <w:marLeft w:val="0"/>
      <w:marRight w:val="0"/>
      <w:marTop w:val="0"/>
      <w:marBottom w:val="0"/>
      <w:divBdr>
        <w:top w:val="none" w:sz="0" w:space="0" w:color="auto"/>
        <w:left w:val="none" w:sz="0" w:space="0" w:color="auto"/>
        <w:bottom w:val="none" w:sz="0" w:space="0" w:color="auto"/>
        <w:right w:val="none" w:sz="0" w:space="0" w:color="auto"/>
      </w:divBdr>
    </w:div>
    <w:div w:id="517625226">
      <w:bodyDiv w:val="1"/>
      <w:marLeft w:val="0"/>
      <w:marRight w:val="0"/>
      <w:marTop w:val="0"/>
      <w:marBottom w:val="0"/>
      <w:divBdr>
        <w:top w:val="none" w:sz="0" w:space="0" w:color="auto"/>
        <w:left w:val="none" w:sz="0" w:space="0" w:color="auto"/>
        <w:bottom w:val="none" w:sz="0" w:space="0" w:color="auto"/>
        <w:right w:val="none" w:sz="0" w:space="0" w:color="auto"/>
      </w:divBdr>
    </w:div>
    <w:div w:id="519779973">
      <w:bodyDiv w:val="1"/>
      <w:marLeft w:val="0"/>
      <w:marRight w:val="0"/>
      <w:marTop w:val="0"/>
      <w:marBottom w:val="0"/>
      <w:divBdr>
        <w:top w:val="none" w:sz="0" w:space="0" w:color="auto"/>
        <w:left w:val="none" w:sz="0" w:space="0" w:color="auto"/>
        <w:bottom w:val="none" w:sz="0" w:space="0" w:color="auto"/>
        <w:right w:val="none" w:sz="0" w:space="0" w:color="auto"/>
      </w:divBdr>
    </w:div>
    <w:div w:id="524251131">
      <w:bodyDiv w:val="1"/>
      <w:marLeft w:val="0"/>
      <w:marRight w:val="0"/>
      <w:marTop w:val="0"/>
      <w:marBottom w:val="0"/>
      <w:divBdr>
        <w:top w:val="none" w:sz="0" w:space="0" w:color="auto"/>
        <w:left w:val="none" w:sz="0" w:space="0" w:color="auto"/>
        <w:bottom w:val="none" w:sz="0" w:space="0" w:color="auto"/>
        <w:right w:val="none" w:sz="0" w:space="0" w:color="auto"/>
      </w:divBdr>
    </w:div>
    <w:div w:id="525562627">
      <w:bodyDiv w:val="1"/>
      <w:marLeft w:val="0"/>
      <w:marRight w:val="0"/>
      <w:marTop w:val="0"/>
      <w:marBottom w:val="0"/>
      <w:divBdr>
        <w:top w:val="none" w:sz="0" w:space="0" w:color="auto"/>
        <w:left w:val="none" w:sz="0" w:space="0" w:color="auto"/>
        <w:bottom w:val="none" w:sz="0" w:space="0" w:color="auto"/>
        <w:right w:val="none" w:sz="0" w:space="0" w:color="auto"/>
      </w:divBdr>
    </w:div>
    <w:div w:id="526263018">
      <w:bodyDiv w:val="1"/>
      <w:marLeft w:val="0"/>
      <w:marRight w:val="0"/>
      <w:marTop w:val="0"/>
      <w:marBottom w:val="0"/>
      <w:divBdr>
        <w:top w:val="none" w:sz="0" w:space="0" w:color="auto"/>
        <w:left w:val="none" w:sz="0" w:space="0" w:color="auto"/>
        <w:bottom w:val="none" w:sz="0" w:space="0" w:color="auto"/>
        <w:right w:val="none" w:sz="0" w:space="0" w:color="auto"/>
      </w:divBdr>
    </w:div>
    <w:div w:id="529228079">
      <w:bodyDiv w:val="1"/>
      <w:marLeft w:val="0"/>
      <w:marRight w:val="0"/>
      <w:marTop w:val="0"/>
      <w:marBottom w:val="0"/>
      <w:divBdr>
        <w:top w:val="none" w:sz="0" w:space="0" w:color="auto"/>
        <w:left w:val="none" w:sz="0" w:space="0" w:color="auto"/>
        <w:bottom w:val="none" w:sz="0" w:space="0" w:color="auto"/>
        <w:right w:val="none" w:sz="0" w:space="0" w:color="auto"/>
      </w:divBdr>
    </w:div>
    <w:div w:id="536552720">
      <w:bodyDiv w:val="1"/>
      <w:marLeft w:val="0"/>
      <w:marRight w:val="0"/>
      <w:marTop w:val="0"/>
      <w:marBottom w:val="0"/>
      <w:divBdr>
        <w:top w:val="none" w:sz="0" w:space="0" w:color="auto"/>
        <w:left w:val="none" w:sz="0" w:space="0" w:color="auto"/>
        <w:bottom w:val="none" w:sz="0" w:space="0" w:color="auto"/>
        <w:right w:val="none" w:sz="0" w:space="0" w:color="auto"/>
      </w:divBdr>
    </w:div>
    <w:div w:id="537277626">
      <w:bodyDiv w:val="1"/>
      <w:marLeft w:val="0"/>
      <w:marRight w:val="0"/>
      <w:marTop w:val="0"/>
      <w:marBottom w:val="0"/>
      <w:divBdr>
        <w:top w:val="none" w:sz="0" w:space="0" w:color="auto"/>
        <w:left w:val="none" w:sz="0" w:space="0" w:color="auto"/>
        <w:bottom w:val="none" w:sz="0" w:space="0" w:color="auto"/>
        <w:right w:val="none" w:sz="0" w:space="0" w:color="auto"/>
      </w:divBdr>
    </w:div>
    <w:div w:id="537623081">
      <w:bodyDiv w:val="1"/>
      <w:marLeft w:val="0"/>
      <w:marRight w:val="0"/>
      <w:marTop w:val="0"/>
      <w:marBottom w:val="0"/>
      <w:divBdr>
        <w:top w:val="none" w:sz="0" w:space="0" w:color="auto"/>
        <w:left w:val="none" w:sz="0" w:space="0" w:color="auto"/>
        <w:bottom w:val="none" w:sz="0" w:space="0" w:color="auto"/>
        <w:right w:val="none" w:sz="0" w:space="0" w:color="auto"/>
      </w:divBdr>
      <w:divsChild>
        <w:div w:id="1593005850">
          <w:marLeft w:val="0"/>
          <w:marRight w:val="0"/>
          <w:marTop w:val="0"/>
          <w:marBottom w:val="0"/>
          <w:divBdr>
            <w:top w:val="none" w:sz="0" w:space="0" w:color="auto"/>
            <w:left w:val="none" w:sz="0" w:space="0" w:color="auto"/>
            <w:bottom w:val="none" w:sz="0" w:space="0" w:color="auto"/>
            <w:right w:val="none" w:sz="0" w:space="0" w:color="auto"/>
          </w:divBdr>
          <w:divsChild>
            <w:div w:id="45575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870562">
      <w:bodyDiv w:val="1"/>
      <w:marLeft w:val="0"/>
      <w:marRight w:val="0"/>
      <w:marTop w:val="0"/>
      <w:marBottom w:val="0"/>
      <w:divBdr>
        <w:top w:val="none" w:sz="0" w:space="0" w:color="auto"/>
        <w:left w:val="none" w:sz="0" w:space="0" w:color="auto"/>
        <w:bottom w:val="none" w:sz="0" w:space="0" w:color="auto"/>
        <w:right w:val="none" w:sz="0" w:space="0" w:color="auto"/>
      </w:divBdr>
    </w:div>
    <w:div w:id="542443450">
      <w:bodyDiv w:val="1"/>
      <w:marLeft w:val="0"/>
      <w:marRight w:val="0"/>
      <w:marTop w:val="0"/>
      <w:marBottom w:val="0"/>
      <w:divBdr>
        <w:top w:val="none" w:sz="0" w:space="0" w:color="auto"/>
        <w:left w:val="none" w:sz="0" w:space="0" w:color="auto"/>
        <w:bottom w:val="none" w:sz="0" w:space="0" w:color="auto"/>
        <w:right w:val="none" w:sz="0" w:space="0" w:color="auto"/>
      </w:divBdr>
    </w:div>
    <w:div w:id="543097444">
      <w:bodyDiv w:val="1"/>
      <w:marLeft w:val="0"/>
      <w:marRight w:val="0"/>
      <w:marTop w:val="0"/>
      <w:marBottom w:val="0"/>
      <w:divBdr>
        <w:top w:val="none" w:sz="0" w:space="0" w:color="auto"/>
        <w:left w:val="none" w:sz="0" w:space="0" w:color="auto"/>
        <w:bottom w:val="none" w:sz="0" w:space="0" w:color="auto"/>
        <w:right w:val="none" w:sz="0" w:space="0" w:color="auto"/>
      </w:divBdr>
    </w:div>
    <w:div w:id="547299885">
      <w:bodyDiv w:val="1"/>
      <w:marLeft w:val="0"/>
      <w:marRight w:val="0"/>
      <w:marTop w:val="0"/>
      <w:marBottom w:val="0"/>
      <w:divBdr>
        <w:top w:val="none" w:sz="0" w:space="0" w:color="auto"/>
        <w:left w:val="none" w:sz="0" w:space="0" w:color="auto"/>
        <w:bottom w:val="none" w:sz="0" w:space="0" w:color="auto"/>
        <w:right w:val="none" w:sz="0" w:space="0" w:color="auto"/>
      </w:divBdr>
    </w:div>
    <w:div w:id="552237557">
      <w:bodyDiv w:val="1"/>
      <w:marLeft w:val="0"/>
      <w:marRight w:val="0"/>
      <w:marTop w:val="0"/>
      <w:marBottom w:val="0"/>
      <w:divBdr>
        <w:top w:val="none" w:sz="0" w:space="0" w:color="auto"/>
        <w:left w:val="none" w:sz="0" w:space="0" w:color="auto"/>
        <w:bottom w:val="none" w:sz="0" w:space="0" w:color="auto"/>
        <w:right w:val="none" w:sz="0" w:space="0" w:color="auto"/>
      </w:divBdr>
    </w:div>
    <w:div w:id="552618019">
      <w:bodyDiv w:val="1"/>
      <w:marLeft w:val="0"/>
      <w:marRight w:val="0"/>
      <w:marTop w:val="0"/>
      <w:marBottom w:val="0"/>
      <w:divBdr>
        <w:top w:val="none" w:sz="0" w:space="0" w:color="auto"/>
        <w:left w:val="none" w:sz="0" w:space="0" w:color="auto"/>
        <w:bottom w:val="none" w:sz="0" w:space="0" w:color="auto"/>
        <w:right w:val="none" w:sz="0" w:space="0" w:color="auto"/>
      </w:divBdr>
    </w:div>
    <w:div w:id="554777497">
      <w:bodyDiv w:val="1"/>
      <w:marLeft w:val="0"/>
      <w:marRight w:val="0"/>
      <w:marTop w:val="0"/>
      <w:marBottom w:val="0"/>
      <w:divBdr>
        <w:top w:val="none" w:sz="0" w:space="0" w:color="auto"/>
        <w:left w:val="none" w:sz="0" w:space="0" w:color="auto"/>
        <w:bottom w:val="none" w:sz="0" w:space="0" w:color="auto"/>
        <w:right w:val="none" w:sz="0" w:space="0" w:color="auto"/>
      </w:divBdr>
    </w:div>
    <w:div w:id="556086683">
      <w:bodyDiv w:val="1"/>
      <w:marLeft w:val="0"/>
      <w:marRight w:val="0"/>
      <w:marTop w:val="0"/>
      <w:marBottom w:val="0"/>
      <w:divBdr>
        <w:top w:val="none" w:sz="0" w:space="0" w:color="auto"/>
        <w:left w:val="none" w:sz="0" w:space="0" w:color="auto"/>
        <w:bottom w:val="none" w:sz="0" w:space="0" w:color="auto"/>
        <w:right w:val="none" w:sz="0" w:space="0" w:color="auto"/>
      </w:divBdr>
    </w:div>
    <w:div w:id="559825286">
      <w:bodyDiv w:val="1"/>
      <w:marLeft w:val="0"/>
      <w:marRight w:val="0"/>
      <w:marTop w:val="0"/>
      <w:marBottom w:val="0"/>
      <w:divBdr>
        <w:top w:val="none" w:sz="0" w:space="0" w:color="auto"/>
        <w:left w:val="none" w:sz="0" w:space="0" w:color="auto"/>
        <w:bottom w:val="none" w:sz="0" w:space="0" w:color="auto"/>
        <w:right w:val="none" w:sz="0" w:space="0" w:color="auto"/>
      </w:divBdr>
    </w:div>
    <w:div w:id="560870173">
      <w:bodyDiv w:val="1"/>
      <w:marLeft w:val="0"/>
      <w:marRight w:val="0"/>
      <w:marTop w:val="0"/>
      <w:marBottom w:val="0"/>
      <w:divBdr>
        <w:top w:val="none" w:sz="0" w:space="0" w:color="auto"/>
        <w:left w:val="none" w:sz="0" w:space="0" w:color="auto"/>
        <w:bottom w:val="none" w:sz="0" w:space="0" w:color="auto"/>
        <w:right w:val="none" w:sz="0" w:space="0" w:color="auto"/>
      </w:divBdr>
    </w:div>
    <w:div w:id="561135321">
      <w:bodyDiv w:val="1"/>
      <w:marLeft w:val="0"/>
      <w:marRight w:val="0"/>
      <w:marTop w:val="0"/>
      <w:marBottom w:val="0"/>
      <w:divBdr>
        <w:top w:val="none" w:sz="0" w:space="0" w:color="auto"/>
        <w:left w:val="none" w:sz="0" w:space="0" w:color="auto"/>
        <w:bottom w:val="none" w:sz="0" w:space="0" w:color="auto"/>
        <w:right w:val="none" w:sz="0" w:space="0" w:color="auto"/>
      </w:divBdr>
    </w:div>
    <w:div w:id="561258871">
      <w:bodyDiv w:val="1"/>
      <w:marLeft w:val="0"/>
      <w:marRight w:val="0"/>
      <w:marTop w:val="0"/>
      <w:marBottom w:val="0"/>
      <w:divBdr>
        <w:top w:val="none" w:sz="0" w:space="0" w:color="auto"/>
        <w:left w:val="none" w:sz="0" w:space="0" w:color="auto"/>
        <w:bottom w:val="none" w:sz="0" w:space="0" w:color="auto"/>
        <w:right w:val="none" w:sz="0" w:space="0" w:color="auto"/>
      </w:divBdr>
    </w:div>
    <w:div w:id="562299479">
      <w:bodyDiv w:val="1"/>
      <w:marLeft w:val="0"/>
      <w:marRight w:val="0"/>
      <w:marTop w:val="0"/>
      <w:marBottom w:val="0"/>
      <w:divBdr>
        <w:top w:val="none" w:sz="0" w:space="0" w:color="auto"/>
        <w:left w:val="none" w:sz="0" w:space="0" w:color="auto"/>
        <w:bottom w:val="none" w:sz="0" w:space="0" w:color="auto"/>
        <w:right w:val="none" w:sz="0" w:space="0" w:color="auto"/>
      </w:divBdr>
      <w:divsChild>
        <w:div w:id="1279800718">
          <w:marLeft w:val="0"/>
          <w:marRight w:val="0"/>
          <w:marTop w:val="0"/>
          <w:marBottom w:val="0"/>
          <w:divBdr>
            <w:top w:val="none" w:sz="0" w:space="0" w:color="auto"/>
            <w:left w:val="none" w:sz="0" w:space="0" w:color="auto"/>
            <w:bottom w:val="none" w:sz="0" w:space="0" w:color="auto"/>
            <w:right w:val="none" w:sz="0" w:space="0" w:color="auto"/>
          </w:divBdr>
          <w:divsChild>
            <w:div w:id="171877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41586">
      <w:bodyDiv w:val="1"/>
      <w:marLeft w:val="0"/>
      <w:marRight w:val="0"/>
      <w:marTop w:val="0"/>
      <w:marBottom w:val="0"/>
      <w:divBdr>
        <w:top w:val="none" w:sz="0" w:space="0" w:color="auto"/>
        <w:left w:val="none" w:sz="0" w:space="0" w:color="auto"/>
        <w:bottom w:val="none" w:sz="0" w:space="0" w:color="auto"/>
        <w:right w:val="none" w:sz="0" w:space="0" w:color="auto"/>
      </w:divBdr>
    </w:div>
    <w:div w:id="565264858">
      <w:bodyDiv w:val="1"/>
      <w:marLeft w:val="0"/>
      <w:marRight w:val="0"/>
      <w:marTop w:val="0"/>
      <w:marBottom w:val="0"/>
      <w:divBdr>
        <w:top w:val="none" w:sz="0" w:space="0" w:color="auto"/>
        <w:left w:val="none" w:sz="0" w:space="0" w:color="auto"/>
        <w:bottom w:val="none" w:sz="0" w:space="0" w:color="auto"/>
        <w:right w:val="none" w:sz="0" w:space="0" w:color="auto"/>
      </w:divBdr>
    </w:div>
    <w:div w:id="566886857">
      <w:bodyDiv w:val="1"/>
      <w:marLeft w:val="0"/>
      <w:marRight w:val="0"/>
      <w:marTop w:val="0"/>
      <w:marBottom w:val="0"/>
      <w:divBdr>
        <w:top w:val="none" w:sz="0" w:space="0" w:color="auto"/>
        <w:left w:val="none" w:sz="0" w:space="0" w:color="auto"/>
        <w:bottom w:val="none" w:sz="0" w:space="0" w:color="auto"/>
        <w:right w:val="none" w:sz="0" w:space="0" w:color="auto"/>
      </w:divBdr>
    </w:div>
    <w:div w:id="567299928">
      <w:bodyDiv w:val="1"/>
      <w:marLeft w:val="0"/>
      <w:marRight w:val="0"/>
      <w:marTop w:val="0"/>
      <w:marBottom w:val="0"/>
      <w:divBdr>
        <w:top w:val="none" w:sz="0" w:space="0" w:color="auto"/>
        <w:left w:val="none" w:sz="0" w:space="0" w:color="auto"/>
        <w:bottom w:val="none" w:sz="0" w:space="0" w:color="auto"/>
        <w:right w:val="none" w:sz="0" w:space="0" w:color="auto"/>
      </w:divBdr>
    </w:div>
    <w:div w:id="568269503">
      <w:bodyDiv w:val="1"/>
      <w:marLeft w:val="0"/>
      <w:marRight w:val="0"/>
      <w:marTop w:val="0"/>
      <w:marBottom w:val="0"/>
      <w:divBdr>
        <w:top w:val="none" w:sz="0" w:space="0" w:color="auto"/>
        <w:left w:val="none" w:sz="0" w:space="0" w:color="auto"/>
        <w:bottom w:val="none" w:sz="0" w:space="0" w:color="auto"/>
        <w:right w:val="none" w:sz="0" w:space="0" w:color="auto"/>
      </w:divBdr>
    </w:div>
    <w:div w:id="569924041">
      <w:bodyDiv w:val="1"/>
      <w:marLeft w:val="0"/>
      <w:marRight w:val="0"/>
      <w:marTop w:val="0"/>
      <w:marBottom w:val="0"/>
      <w:divBdr>
        <w:top w:val="none" w:sz="0" w:space="0" w:color="auto"/>
        <w:left w:val="none" w:sz="0" w:space="0" w:color="auto"/>
        <w:bottom w:val="none" w:sz="0" w:space="0" w:color="auto"/>
        <w:right w:val="none" w:sz="0" w:space="0" w:color="auto"/>
      </w:divBdr>
    </w:div>
    <w:div w:id="570695088">
      <w:bodyDiv w:val="1"/>
      <w:marLeft w:val="0"/>
      <w:marRight w:val="0"/>
      <w:marTop w:val="0"/>
      <w:marBottom w:val="0"/>
      <w:divBdr>
        <w:top w:val="none" w:sz="0" w:space="0" w:color="auto"/>
        <w:left w:val="none" w:sz="0" w:space="0" w:color="auto"/>
        <w:bottom w:val="none" w:sz="0" w:space="0" w:color="auto"/>
        <w:right w:val="none" w:sz="0" w:space="0" w:color="auto"/>
      </w:divBdr>
    </w:div>
    <w:div w:id="570971443">
      <w:bodyDiv w:val="1"/>
      <w:marLeft w:val="0"/>
      <w:marRight w:val="0"/>
      <w:marTop w:val="0"/>
      <w:marBottom w:val="0"/>
      <w:divBdr>
        <w:top w:val="none" w:sz="0" w:space="0" w:color="auto"/>
        <w:left w:val="none" w:sz="0" w:space="0" w:color="auto"/>
        <w:bottom w:val="none" w:sz="0" w:space="0" w:color="auto"/>
        <w:right w:val="none" w:sz="0" w:space="0" w:color="auto"/>
      </w:divBdr>
    </w:div>
    <w:div w:id="572157071">
      <w:bodyDiv w:val="1"/>
      <w:marLeft w:val="0"/>
      <w:marRight w:val="0"/>
      <w:marTop w:val="0"/>
      <w:marBottom w:val="0"/>
      <w:divBdr>
        <w:top w:val="none" w:sz="0" w:space="0" w:color="auto"/>
        <w:left w:val="none" w:sz="0" w:space="0" w:color="auto"/>
        <w:bottom w:val="none" w:sz="0" w:space="0" w:color="auto"/>
        <w:right w:val="none" w:sz="0" w:space="0" w:color="auto"/>
      </w:divBdr>
      <w:divsChild>
        <w:div w:id="1726761576">
          <w:marLeft w:val="0"/>
          <w:marRight w:val="0"/>
          <w:marTop w:val="0"/>
          <w:marBottom w:val="0"/>
          <w:divBdr>
            <w:top w:val="none" w:sz="0" w:space="0" w:color="auto"/>
            <w:left w:val="none" w:sz="0" w:space="0" w:color="auto"/>
            <w:bottom w:val="none" w:sz="0" w:space="0" w:color="auto"/>
            <w:right w:val="none" w:sz="0" w:space="0" w:color="auto"/>
          </w:divBdr>
          <w:divsChild>
            <w:div w:id="18167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24589">
      <w:bodyDiv w:val="1"/>
      <w:marLeft w:val="0"/>
      <w:marRight w:val="0"/>
      <w:marTop w:val="0"/>
      <w:marBottom w:val="0"/>
      <w:divBdr>
        <w:top w:val="none" w:sz="0" w:space="0" w:color="auto"/>
        <w:left w:val="none" w:sz="0" w:space="0" w:color="auto"/>
        <w:bottom w:val="none" w:sz="0" w:space="0" w:color="auto"/>
        <w:right w:val="none" w:sz="0" w:space="0" w:color="auto"/>
      </w:divBdr>
    </w:div>
    <w:div w:id="580792470">
      <w:bodyDiv w:val="1"/>
      <w:marLeft w:val="0"/>
      <w:marRight w:val="0"/>
      <w:marTop w:val="0"/>
      <w:marBottom w:val="0"/>
      <w:divBdr>
        <w:top w:val="none" w:sz="0" w:space="0" w:color="auto"/>
        <w:left w:val="none" w:sz="0" w:space="0" w:color="auto"/>
        <w:bottom w:val="none" w:sz="0" w:space="0" w:color="auto"/>
        <w:right w:val="none" w:sz="0" w:space="0" w:color="auto"/>
      </w:divBdr>
    </w:div>
    <w:div w:id="582883871">
      <w:bodyDiv w:val="1"/>
      <w:marLeft w:val="0"/>
      <w:marRight w:val="0"/>
      <w:marTop w:val="0"/>
      <w:marBottom w:val="0"/>
      <w:divBdr>
        <w:top w:val="none" w:sz="0" w:space="0" w:color="auto"/>
        <w:left w:val="none" w:sz="0" w:space="0" w:color="auto"/>
        <w:bottom w:val="none" w:sz="0" w:space="0" w:color="auto"/>
        <w:right w:val="none" w:sz="0" w:space="0" w:color="auto"/>
      </w:divBdr>
    </w:div>
    <w:div w:id="584339525">
      <w:bodyDiv w:val="1"/>
      <w:marLeft w:val="0"/>
      <w:marRight w:val="0"/>
      <w:marTop w:val="0"/>
      <w:marBottom w:val="0"/>
      <w:divBdr>
        <w:top w:val="none" w:sz="0" w:space="0" w:color="auto"/>
        <w:left w:val="none" w:sz="0" w:space="0" w:color="auto"/>
        <w:bottom w:val="none" w:sz="0" w:space="0" w:color="auto"/>
        <w:right w:val="none" w:sz="0" w:space="0" w:color="auto"/>
      </w:divBdr>
    </w:div>
    <w:div w:id="585850007">
      <w:bodyDiv w:val="1"/>
      <w:marLeft w:val="0"/>
      <w:marRight w:val="0"/>
      <w:marTop w:val="0"/>
      <w:marBottom w:val="0"/>
      <w:divBdr>
        <w:top w:val="none" w:sz="0" w:space="0" w:color="auto"/>
        <w:left w:val="none" w:sz="0" w:space="0" w:color="auto"/>
        <w:bottom w:val="none" w:sz="0" w:space="0" w:color="auto"/>
        <w:right w:val="none" w:sz="0" w:space="0" w:color="auto"/>
      </w:divBdr>
    </w:div>
    <w:div w:id="586576124">
      <w:bodyDiv w:val="1"/>
      <w:marLeft w:val="0"/>
      <w:marRight w:val="0"/>
      <w:marTop w:val="0"/>
      <w:marBottom w:val="0"/>
      <w:divBdr>
        <w:top w:val="none" w:sz="0" w:space="0" w:color="auto"/>
        <w:left w:val="none" w:sz="0" w:space="0" w:color="auto"/>
        <w:bottom w:val="none" w:sz="0" w:space="0" w:color="auto"/>
        <w:right w:val="none" w:sz="0" w:space="0" w:color="auto"/>
      </w:divBdr>
    </w:div>
    <w:div w:id="587614548">
      <w:bodyDiv w:val="1"/>
      <w:marLeft w:val="0"/>
      <w:marRight w:val="0"/>
      <w:marTop w:val="0"/>
      <w:marBottom w:val="0"/>
      <w:divBdr>
        <w:top w:val="none" w:sz="0" w:space="0" w:color="auto"/>
        <w:left w:val="none" w:sz="0" w:space="0" w:color="auto"/>
        <w:bottom w:val="none" w:sz="0" w:space="0" w:color="auto"/>
        <w:right w:val="none" w:sz="0" w:space="0" w:color="auto"/>
      </w:divBdr>
    </w:div>
    <w:div w:id="589512518">
      <w:bodyDiv w:val="1"/>
      <w:marLeft w:val="0"/>
      <w:marRight w:val="0"/>
      <w:marTop w:val="0"/>
      <w:marBottom w:val="0"/>
      <w:divBdr>
        <w:top w:val="none" w:sz="0" w:space="0" w:color="auto"/>
        <w:left w:val="none" w:sz="0" w:space="0" w:color="auto"/>
        <w:bottom w:val="none" w:sz="0" w:space="0" w:color="auto"/>
        <w:right w:val="none" w:sz="0" w:space="0" w:color="auto"/>
      </w:divBdr>
    </w:div>
    <w:div w:id="589585010">
      <w:bodyDiv w:val="1"/>
      <w:marLeft w:val="0"/>
      <w:marRight w:val="0"/>
      <w:marTop w:val="0"/>
      <w:marBottom w:val="0"/>
      <w:divBdr>
        <w:top w:val="none" w:sz="0" w:space="0" w:color="auto"/>
        <w:left w:val="none" w:sz="0" w:space="0" w:color="auto"/>
        <w:bottom w:val="none" w:sz="0" w:space="0" w:color="auto"/>
        <w:right w:val="none" w:sz="0" w:space="0" w:color="auto"/>
      </w:divBdr>
    </w:div>
    <w:div w:id="590432124">
      <w:bodyDiv w:val="1"/>
      <w:marLeft w:val="0"/>
      <w:marRight w:val="0"/>
      <w:marTop w:val="0"/>
      <w:marBottom w:val="0"/>
      <w:divBdr>
        <w:top w:val="none" w:sz="0" w:space="0" w:color="auto"/>
        <w:left w:val="none" w:sz="0" w:space="0" w:color="auto"/>
        <w:bottom w:val="none" w:sz="0" w:space="0" w:color="auto"/>
        <w:right w:val="none" w:sz="0" w:space="0" w:color="auto"/>
      </w:divBdr>
    </w:div>
    <w:div w:id="591276470">
      <w:bodyDiv w:val="1"/>
      <w:marLeft w:val="0"/>
      <w:marRight w:val="0"/>
      <w:marTop w:val="0"/>
      <w:marBottom w:val="0"/>
      <w:divBdr>
        <w:top w:val="none" w:sz="0" w:space="0" w:color="auto"/>
        <w:left w:val="none" w:sz="0" w:space="0" w:color="auto"/>
        <w:bottom w:val="none" w:sz="0" w:space="0" w:color="auto"/>
        <w:right w:val="none" w:sz="0" w:space="0" w:color="auto"/>
      </w:divBdr>
    </w:div>
    <w:div w:id="591596155">
      <w:bodyDiv w:val="1"/>
      <w:marLeft w:val="0"/>
      <w:marRight w:val="0"/>
      <w:marTop w:val="0"/>
      <w:marBottom w:val="0"/>
      <w:divBdr>
        <w:top w:val="none" w:sz="0" w:space="0" w:color="auto"/>
        <w:left w:val="none" w:sz="0" w:space="0" w:color="auto"/>
        <w:bottom w:val="none" w:sz="0" w:space="0" w:color="auto"/>
        <w:right w:val="none" w:sz="0" w:space="0" w:color="auto"/>
      </w:divBdr>
    </w:div>
    <w:div w:id="593518097">
      <w:bodyDiv w:val="1"/>
      <w:marLeft w:val="0"/>
      <w:marRight w:val="0"/>
      <w:marTop w:val="0"/>
      <w:marBottom w:val="0"/>
      <w:divBdr>
        <w:top w:val="none" w:sz="0" w:space="0" w:color="auto"/>
        <w:left w:val="none" w:sz="0" w:space="0" w:color="auto"/>
        <w:bottom w:val="none" w:sz="0" w:space="0" w:color="auto"/>
        <w:right w:val="none" w:sz="0" w:space="0" w:color="auto"/>
      </w:divBdr>
    </w:div>
    <w:div w:id="593589336">
      <w:bodyDiv w:val="1"/>
      <w:marLeft w:val="0"/>
      <w:marRight w:val="0"/>
      <w:marTop w:val="0"/>
      <w:marBottom w:val="0"/>
      <w:divBdr>
        <w:top w:val="none" w:sz="0" w:space="0" w:color="auto"/>
        <w:left w:val="none" w:sz="0" w:space="0" w:color="auto"/>
        <w:bottom w:val="none" w:sz="0" w:space="0" w:color="auto"/>
        <w:right w:val="none" w:sz="0" w:space="0" w:color="auto"/>
      </w:divBdr>
    </w:div>
    <w:div w:id="594632959">
      <w:bodyDiv w:val="1"/>
      <w:marLeft w:val="0"/>
      <w:marRight w:val="0"/>
      <w:marTop w:val="0"/>
      <w:marBottom w:val="0"/>
      <w:divBdr>
        <w:top w:val="none" w:sz="0" w:space="0" w:color="auto"/>
        <w:left w:val="none" w:sz="0" w:space="0" w:color="auto"/>
        <w:bottom w:val="none" w:sz="0" w:space="0" w:color="auto"/>
        <w:right w:val="none" w:sz="0" w:space="0" w:color="auto"/>
      </w:divBdr>
    </w:div>
    <w:div w:id="594822129">
      <w:bodyDiv w:val="1"/>
      <w:marLeft w:val="0"/>
      <w:marRight w:val="0"/>
      <w:marTop w:val="0"/>
      <w:marBottom w:val="0"/>
      <w:divBdr>
        <w:top w:val="none" w:sz="0" w:space="0" w:color="auto"/>
        <w:left w:val="none" w:sz="0" w:space="0" w:color="auto"/>
        <w:bottom w:val="none" w:sz="0" w:space="0" w:color="auto"/>
        <w:right w:val="none" w:sz="0" w:space="0" w:color="auto"/>
      </w:divBdr>
    </w:div>
    <w:div w:id="595751758">
      <w:bodyDiv w:val="1"/>
      <w:marLeft w:val="0"/>
      <w:marRight w:val="0"/>
      <w:marTop w:val="0"/>
      <w:marBottom w:val="0"/>
      <w:divBdr>
        <w:top w:val="none" w:sz="0" w:space="0" w:color="auto"/>
        <w:left w:val="none" w:sz="0" w:space="0" w:color="auto"/>
        <w:bottom w:val="none" w:sz="0" w:space="0" w:color="auto"/>
        <w:right w:val="none" w:sz="0" w:space="0" w:color="auto"/>
      </w:divBdr>
    </w:div>
    <w:div w:id="597905942">
      <w:bodyDiv w:val="1"/>
      <w:marLeft w:val="0"/>
      <w:marRight w:val="0"/>
      <w:marTop w:val="0"/>
      <w:marBottom w:val="0"/>
      <w:divBdr>
        <w:top w:val="none" w:sz="0" w:space="0" w:color="auto"/>
        <w:left w:val="none" w:sz="0" w:space="0" w:color="auto"/>
        <w:bottom w:val="none" w:sz="0" w:space="0" w:color="auto"/>
        <w:right w:val="none" w:sz="0" w:space="0" w:color="auto"/>
      </w:divBdr>
    </w:div>
    <w:div w:id="598290631">
      <w:bodyDiv w:val="1"/>
      <w:marLeft w:val="0"/>
      <w:marRight w:val="0"/>
      <w:marTop w:val="0"/>
      <w:marBottom w:val="0"/>
      <w:divBdr>
        <w:top w:val="none" w:sz="0" w:space="0" w:color="auto"/>
        <w:left w:val="none" w:sz="0" w:space="0" w:color="auto"/>
        <w:bottom w:val="none" w:sz="0" w:space="0" w:color="auto"/>
        <w:right w:val="none" w:sz="0" w:space="0" w:color="auto"/>
      </w:divBdr>
    </w:div>
    <w:div w:id="599096600">
      <w:bodyDiv w:val="1"/>
      <w:marLeft w:val="0"/>
      <w:marRight w:val="0"/>
      <w:marTop w:val="0"/>
      <w:marBottom w:val="0"/>
      <w:divBdr>
        <w:top w:val="none" w:sz="0" w:space="0" w:color="auto"/>
        <w:left w:val="none" w:sz="0" w:space="0" w:color="auto"/>
        <w:bottom w:val="none" w:sz="0" w:space="0" w:color="auto"/>
        <w:right w:val="none" w:sz="0" w:space="0" w:color="auto"/>
      </w:divBdr>
    </w:div>
    <w:div w:id="600602985">
      <w:bodyDiv w:val="1"/>
      <w:marLeft w:val="0"/>
      <w:marRight w:val="0"/>
      <w:marTop w:val="0"/>
      <w:marBottom w:val="0"/>
      <w:divBdr>
        <w:top w:val="none" w:sz="0" w:space="0" w:color="auto"/>
        <w:left w:val="none" w:sz="0" w:space="0" w:color="auto"/>
        <w:bottom w:val="none" w:sz="0" w:space="0" w:color="auto"/>
        <w:right w:val="none" w:sz="0" w:space="0" w:color="auto"/>
      </w:divBdr>
    </w:div>
    <w:div w:id="603418279">
      <w:bodyDiv w:val="1"/>
      <w:marLeft w:val="0"/>
      <w:marRight w:val="0"/>
      <w:marTop w:val="0"/>
      <w:marBottom w:val="0"/>
      <w:divBdr>
        <w:top w:val="none" w:sz="0" w:space="0" w:color="auto"/>
        <w:left w:val="none" w:sz="0" w:space="0" w:color="auto"/>
        <w:bottom w:val="none" w:sz="0" w:space="0" w:color="auto"/>
        <w:right w:val="none" w:sz="0" w:space="0" w:color="auto"/>
      </w:divBdr>
    </w:div>
    <w:div w:id="605619023">
      <w:bodyDiv w:val="1"/>
      <w:marLeft w:val="0"/>
      <w:marRight w:val="0"/>
      <w:marTop w:val="0"/>
      <w:marBottom w:val="0"/>
      <w:divBdr>
        <w:top w:val="none" w:sz="0" w:space="0" w:color="auto"/>
        <w:left w:val="none" w:sz="0" w:space="0" w:color="auto"/>
        <w:bottom w:val="none" w:sz="0" w:space="0" w:color="auto"/>
        <w:right w:val="none" w:sz="0" w:space="0" w:color="auto"/>
      </w:divBdr>
    </w:div>
    <w:div w:id="606618653">
      <w:bodyDiv w:val="1"/>
      <w:marLeft w:val="0"/>
      <w:marRight w:val="0"/>
      <w:marTop w:val="0"/>
      <w:marBottom w:val="0"/>
      <w:divBdr>
        <w:top w:val="none" w:sz="0" w:space="0" w:color="auto"/>
        <w:left w:val="none" w:sz="0" w:space="0" w:color="auto"/>
        <w:bottom w:val="none" w:sz="0" w:space="0" w:color="auto"/>
        <w:right w:val="none" w:sz="0" w:space="0" w:color="auto"/>
      </w:divBdr>
    </w:div>
    <w:div w:id="607200468">
      <w:bodyDiv w:val="1"/>
      <w:marLeft w:val="0"/>
      <w:marRight w:val="0"/>
      <w:marTop w:val="0"/>
      <w:marBottom w:val="0"/>
      <w:divBdr>
        <w:top w:val="none" w:sz="0" w:space="0" w:color="auto"/>
        <w:left w:val="none" w:sz="0" w:space="0" w:color="auto"/>
        <w:bottom w:val="none" w:sz="0" w:space="0" w:color="auto"/>
        <w:right w:val="none" w:sz="0" w:space="0" w:color="auto"/>
      </w:divBdr>
    </w:div>
    <w:div w:id="610667811">
      <w:bodyDiv w:val="1"/>
      <w:marLeft w:val="0"/>
      <w:marRight w:val="0"/>
      <w:marTop w:val="0"/>
      <w:marBottom w:val="0"/>
      <w:divBdr>
        <w:top w:val="none" w:sz="0" w:space="0" w:color="auto"/>
        <w:left w:val="none" w:sz="0" w:space="0" w:color="auto"/>
        <w:bottom w:val="none" w:sz="0" w:space="0" w:color="auto"/>
        <w:right w:val="none" w:sz="0" w:space="0" w:color="auto"/>
      </w:divBdr>
    </w:div>
    <w:div w:id="612053524">
      <w:bodyDiv w:val="1"/>
      <w:marLeft w:val="0"/>
      <w:marRight w:val="0"/>
      <w:marTop w:val="0"/>
      <w:marBottom w:val="0"/>
      <w:divBdr>
        <w:top w:val="none" w:sz="0" w:space="0" w:color="auto"/>
        <w:left w:val="none" w:sz="0" w:space="0" w:color="auto"/>
        <w:bottom w:val="none" w:sz="0" w:space="0" w:color="auto"/>
        <w:right w:val="none" w:sz="0" w:space="0" w:color="auto"/>
      </w:divBdr>
      <w:divsChild>
        <w:div w:id="976641739">
          <w:marLeft w:val="0"/>
          <w:marRight w:val="0"/>
          <w:marTop w:val="0"/>
          <w:marBottom w:val="0"/>
          <w:divBdr>
            <w:top w:val="none" w:sz="0" w:space="0" w:color="auto"/>
            <w:left w:val="none" w:sz="0" w:space="0" w:color="auto"/>
            <w:bottom w:val="none" w:sz="0" w:space="0" w:color="auto"/>
            <w:right w:val="none" w:sz="0" w:space="0" w:color="auto"/>
          </w:divBdr>
          <w:divsChild>
            <w:div w:id="81542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19137">
      <w:bodyDiv w:val="1"/>
      <w:marLeft w:val="0"/>
      <w:marRight w:val="0"/>
      <w:marTop w:val="0"/>
      <w:marBottom w:val="0"/>
      <w:divBdr>
        <w:top w:val="none" w:sz="0" w:space="0" w:color="auto"/>
        <w:left w:val="none" w:sz="0" w:space="0" w:color="auto"/>
        <w:bottom w:val="none" w:sz="0" w:space="0" w:color="auto"/>
        <w:right w:val="none" w:sz="0" w:space="0" w:color="auto"/>
      </w:divBdr>
    </w:div>
    <w:div w:id="612595618">
      <w:bodyDiv w:val="1"/>
      <w:marLeft w:val="0"/>
      <w:marRight w:val="0"/>
      <w:marTop w:val="0"/>
      <w:marBottom w:val="0"/>
      <w:divBdr>
        <w:top w:val="none" w:sz="0" w:space="0" w:color="auto"/>
        <w:left w:val="none" w:sz="0" w:space="0" w:color="auto"/>
        <w:bottom w:val="none" w:sz="0" w:space="0" w:color="auto"/>
        <w:right w:val="none" w:sz="0" w:space="0" w:color="auto"/>
      </w:divBdr>
    </w:div>
    <w:div w:id="614675652">
      <w:bodyDiv w:val="1"/>
      <w:marLeft w:val="0"/>
      <w:marRight w:val="0"/>
      <w:marTop w:val="0"/>
      <w:marBottom w:val="0"/>
      <w:divBdr>
        <w:top w:val="none" w:sz="0" w:space="0" w:color="auto"/>
        <w:left w:val="none" w:sz="0" w:space="0" w:color="auto"/>
        <w:bottom w:val="none" w:sz="0" w:space="0" w:color="auto"/>
        <w:right w:val="none" w:sz="0" w:space="0" w:color="auto"/>
      </w:divBdr>
    </w:div>
    <w:div w:id="614940972">
      <w:bodyDiv w:val="1"/>
      <w:marLeft w:val="0"/>
      <w:marRight w:val="0"/>
      <w:marTop w:val="0"/>
      <w:marBottom w:val="0"/>
      <w:divBdr>
        <w:top w:val="none" w:sz="0" w:space="0" w:color="auto"/>
        <w:left w:val="none" w:sz="0" w:space="0" w:color="auto"/>
        <w:bottom w:val="none" w:sz="0" w:space="0" w:color="auto"/>
        <w:right w:val="none" w:sz="0" w:space="0" w:color="auto"/>
      </w:divBdr>
    </w:div>
    <w:div w:id="615646202">
      <w:bodyDiv w:val="1"/>
      <w:marLeft w:val="0"/>
      <w:marRight w:val="0"/>
      <w:marTop w:val="0"/>
      <w:marBottom w:val="0"/>
      <w:divBdr>
        <w:top w:val="none" w:sz="0" w:space="0" w:color="auto"/>
        <w:left w:val="none" w:sz="0" w:space="0" w:color="auto"/>
        <w:bottom w:val="none" w:sz="0" w:space="0" w:color="auto"/>
        <w:right w:val="none" w:sz="0" w:space="0" w:color="auto"/>
      </w:divBdr>
    </w:div>
    <w:div w:id="615910742">
      <w:bodyDiv w:val="1"/>
      <w:marLeft w:val="0"/>
      <w:marRight w:val="0"/>
      <w:marTop w:val="0"/>
      <w:marBottom w:val="0"/>
      <w:divBdr>
        <w:top w:val="none" w:sz="0" w:space="0" w:color="auto"/>
        <w:left w:val="none" w:sz="0" w:space="0" w:color="auto"/>
        <w:bottom w:val="none" w:sz="0" w:space="0" w:color="auto"/>
        <w:right w:val="none" w:sz="0" w:space="0" w:color="auto"/>
      </w:divBdr>
    </w:div>
    <w:div w:id="616109783">
      <w:bodyDiv w:val="1"/>
      <w:marLeft w:val="0"/>
      <w:marRight w:val="0"/>
      <w:marTop w:val="0"/>
      <w:marBottom w:val="0"/>
      <w:divBdr>
        <w:top w:val="none" w:sz="0" w:space="0" w:color="auto"/>
        <w:left w:val="none" w:sz="0" w:space="0" w:color="auto"/>
        <w:bottom w:val="none" w:sz="0" w:space="0" w:color="auto"/>
        <w:right w:val="none" w:sz="0" w:space="0" w:color="auto"/>
      </w:divBdr>
    </w:div>
    <w:div w:id="619648220">
      <w:bodyDiv w:val="1"/>
      <w:marLeft w:val="0"/>
      <w:marRight w:val="0"/>
      <w:marTop w:val="0"/>
      <w:marBottom w:val="0"/>
      <w:divBdr>
        <w:top w:val="none" w:sz="0" w:space="0" w:color="auto"/>
        <w:left w:val="none" w:sz="0" w:space="0" w:color="auto"/>
        <w:bottom w:val="none" w:sz="0" w:space="0" w:color="auto"/>
        <w:right w:val="none" w:sz="0" w:space="0" w:color="auto"/>
      </w:divBdr>
    </w:div>
    <w:div w:id="621614526">
      <w:bodyDiv w:val="1"/>
      <w:marLeft w:val="0"/>
      <w:marRight w:val="0"/>
      <w:marTop w:val="0"/>
      <w:marBottom w:val="0"/>
      <w:divBdr>
        <w:top w:val="none" w:sz="0" w:space="0" w:color="auto"/>
        <w:left w:val="none" w:sz="0" w:space="0" w:color="auto"/>
        <w:bottom w:val="none" w:sz="0" w:space="0" w:color="auto"/>
        <w:right w:val="none" w:sz="0" w:space="0" w:color="auto"/>
      </w:divBdr>
    </w:div>
    <w:div w:id="622808599">
      <w:bodyDiv w:val="1"/>
      <w:marLeft w:val="0"/>
      <w:marRight w:val="0"/>
      <w:marTop w:val="0"/>
      <w:marBottom w:val="0"/>
      <w:divBdr>
        <w:top w:val="none" w:sz="0" w:space="0" w:color="auto"/>
        <w:left w:val="none" w:sz="0" w:space="0" w:color="auto"/>
        <w:bottom w:val="none" w:sz="0" w:space="0" w:color="auto"/>
        <w:right w:val="none" w:sz="0" w:space="0" w:color="auto"/>
      </w:divBdr>
    </w:div>
    <w:div w:id="623971870">
      <w:bodyDiv w:val="1"/>
      <w:marLeft w:val="0"/>
      <w:marRight w:val="0"/>
      <w:marTop w:val="0"/>
      <w:marBottom w:val="0"/>
      <w:divBdr>
        <w:top w:val="none" w:sz="0" w:space="0" w:color="auto"/>
        <w:left w:val="none" w:sz="0" w:space="0" w:color="auto"/>
        <w:bottom w:val="none" w:sz="0" w:space="0" w:color="auto"/>
        <w:right w:val="none" w:sz="0" w:space="0" w:color="auto"/>
      </w:divBdr>
    </w:div>
    <w:div w:id="625089914">
      <w:bodyDiv w:val="1"/>
      <w:marLeft w:val="0"/>
      <w:marRight w:val="0"/>
      <w:marTop w:val="0"/>
      <w:marBottom w:val="0"/>
      <w:divBdr>
        <w:top w:val="none" w:sz="0" w:space="0" w:color="auto"/>
        <w:left w:val="none" w:sz="0" w:space="0" w:color="auto"/>
        <w:bottom w:val="none" w:sz="0" w:space="0" w:color="auto"/>
        <w:right w:val="none" w:sz="0" w:space="0" w:color="auto"/>
      </w:divBdr>
    </w:div>
    <w:div w:id="626087942">
      <w:bodyDiv w:val="1"/>
      <w:marLeft w:val="0"/>
      <w:marRight w:val="0"/>
      <w:marTop w:val="0"/>
      <w:marBottom w:val="0"/>
      <w:divBdr>
        <w:top w:val="none" w:sz="0" w:space="0" w:color="auto"/>
        <w:left w:val="none" w:sz="0" w:space="0" w:color="auto"/>
        <w:bottom w:val="none" w:sz="0" w:space="0" w:color="auto"/>
        <w:right w:val="none" w:sz="0" w:space="0" w:color="auto"/>
      </w:divBdr>
    </w:div>
    <w:div w:id="630982951">
      <w:bodyDiv w:val="1"/>
      <w:marLeft w:val="0"/>
      <w:marRight w:val="0"/>
      <w:marTop w:val="0"/>
      <w:marBottom w:val="0"/>
      <w:divBdr>
        <w:top w:val="none" w:sz="0" w:space="0" w:color="auto"/>
        <w:left w:val="none" w:sz="0" w:space="0" w:color="auto"/>
        <w:bottom w:val="none" w:sz="0" w:space="0" w:color="auto"/>
        <w:right w:val="none" w:sz="0" w:space="0" w:color="auto"/>
      </w:divBdr>
    </w:div>
    <w:div w:id="632103025">
      <w:bodyDiv w:val="1"/>
      <w:marLeft w:val="0"/>
      <w:marRight w:val="0"/>
      <w:marTop w:val="0"/>
      <w:marBottom w:val="0"/>
      <w:divBdr>
        <w:top w:val="none" w:sz="0" w:space="0" w:color="auto"/>
        <w:left w:val="none" w:sz="0" w:space="0" w:color="auto"/>
        <w:bottom w:val="none" w:sz="0" w:space="0" w:color="auto"/>
        <w:right w:val="none" w:sz="0" w:space="0" w:color="auto"/>
      </w:divBdr>
    </w:div>
    <w:div w:id="637564930">
      <w:bodyDiv w:val="1"/>
      <w:marLeft w:val="0"/>
      <w:marRight w:val="0"/>
      <w:marTop w:val="0"/>
      <w:marBottom w:val="0"/>
      <w:divBdr>
        <w:top w:val="none" w:sz="0" w:space="0" w:color="auto"/>
        <w:left w:val="none" w:sz="0" w:space="0" w:color="auto"/>
        <w:bottom w:val="none" w:sz="0" w:space="0" w:color="auto"/>
        <w:right w:val="none" w:sz="0" w:space="0" w:color="auto"/>
      </w:divBdr>
    </w:div>
    <w:div w:id="638993958">
      <w:bodyDiv w:val="1"/>
      <w:marLeft w:val="0"/>
      <w:marRight w:val="0"/>
      <w:marTop w:val="0"/>
      <w:marBottom w:val="0"/>
      <w:divBdr>
        <w:top w:val="none" w:sz="0" w:space="0" w:color="auto"/>
        <w:left w:val="none" w:sz="0" w:space="0" w:color="auto"/>
        <w:bottom w:val="none" w:sz="0" w:space="0" w:color="auto"/>
        <w:right w:val="none" w:sz="0" w:space="0" w:color="auto"/>
      </w:divBdr>
    </w:div>
    <w:div w:id="640114551">
      <w:bodyDiv w:val="1"/>
      <w:marLeft w:val="0"/>
      <w:marRight w:val="0"/>
      <w:marTop w:val="0"/>
      <w:marBottom w:val="0"/>
      <w:divBdr>
        <w:top w:val="none" w:sz="0" w:space="0" w:color="auto"/>
        <w:left w:val="none" w:sz="0" w:space="0" w:color="auto"/>
        <w:bottom w:val="none" w:sz="0" w:space="0" w:color="auto"/>
        <w:right w:val="none" w:sz="0" w:space="0" w:color="auto"/>
      </w:divBdr>
    </w:div>
    <w:div w:id="640767904">
      <w:bodyDiv w:val="1"/>
      <w:marLeft w:val="0"/>
      <w:marRight w:val="0"/>
      <w:marTop w:val="0"/>
      <w:marBottom w:val="0"/>
      <w:divBdr>
        <w:top w:val="none" w:sz="0" w:space="0" w:color="auto"/>
        <w:left w:val="none" w:sz="0" w:space="0" w:color="auto"/>
        <w:bottom w:val="none" w:sz="0" w:space="0" w:color="auto"/>
        <w:right w:val="none" w:sz="0" w:space="0" w:color="auto"/>
      </w:divBdr>
    </w:div>
    <w:div w:id="642781084">
      <w:bodyDiv w:val="1"/>
      <w:marLeft w:val="0"/>
      <w:marRight w:val="0"/>
      <w:marTop w:val="0"/>
      <w:marBottom w:val="0"/>
      <w:divBdr>
        <w:top w:val="none" w:sz="0" w:space="0" w:color="auto"/>
        <w:left w:val="none" w:sz="0" w:space="0" w:color="auto"/>
        <w:bottom w:val="none" w:sz="0" w:space="0" w:color="auto"/>
        <w:right w:val="none" w:sz="0" w:space="0" w:color="auto"/>
      </w:divBdr>
    </w:div>
    <w:div w:id="643243189">
      <w:bodyDiv w:val="1"/>
      <w:marLeft w:val="0"/>
      <w:marRight w:val="0"/>
      <w:marTop w:val="0"/>
      <w:marBottom w:val="0"/>
      <w:divBdr>
        <w:top w:val="none" w:sz="0" w:space="0" w:color="auto"/>
        <w:left w:val="none" w:sz="0" w:space="0" w:color="auto"/>
        <w:bottom w:val="none" w:sz="0" w:space="0" w:color="auto"/>
        <w:right w:val="none" w:sz="0" w:space="0" w:color="auto"/>
      </w:divBdr>
    </w:div>
    <w:div w:id="646907799">
      <w:bodyDiv w:val="1"/>
      <w:marLeft w:val="0"/>
      <w:marRight w:val="0"/>
      <w:marTop w:val="0"/>
      <w:marBottom w:val="0"/>
      <w:divBdr>
        <w:top w:val="none" w:sz="0" w:space="0" w:color="auto"/>
        <w:left w:val="none" w:sz="0" w:space="0" w:color="auto"/>
        <w:bottom w:val="none" w:sz="0" w:space="0" w:color="auto"/>
        <w:right w:val="none" w:sz="0" w:space="0" w:color="auto"/>
      </w:divBdr>
    </w:div>
    <w:div w:id="649792406">
      <w:bodyDiv w:val="1"/>
      <w:marLeft w:val="0"/>
      <w:marRight w:val="0"/>
      <w:marTop w:val="0"/>
      <w:marBottom w:val="0"/>
      <w:divBdr>
        <w:top w:val="none" w:sz="0" w:space="0" w:color="auto"/>
        <w:left w:val="none" w:sz="0" w:space="0" w:color="auto"/>
        <w:bottom w:val="none" w:sz="0" w:space="0" w:color="auto"/>
        <w:right w:val="none" w:sz="0" w:space="0" w:color="auto"/>
      </w:divBdr>
    </w:div>
    <w:div w:id="652023999">
      <w:bodyDiv w:val="1"/>
      <w:marLeft w:val="0"/>
      <w:marRight w:val="0"/>
      <w:marTop w:val="0"/>
      <w:marBottom w:val="0"/>
      <w:divBdr>
        <w:top w:val="none" w:sz="0" w:space="0" w:color="auto"/>
        <w:left w:val="none" w:sz="0" w:space="0" w:color="auto"/>
        <w:bottom w:val="none" w:sz="0" w:space="0" w:color="auto"/>
        <w:right w:val="none" w:sz="0" w:space="0" w:color="auto"/>
      </w:divBdr>
    </w:div>
    <w:div w:id="653535079">
      <w:bodyDiv w:val="1"/>
      <w:marLeft w:val="0"/>
      <w:marRight w:val="0"/>
      <w:marTop w:val="0"/>
      <w:marBottom w:val="0"/>
      <w:divBdr>
        <w:top w:val="none" w:sz="0" w:space="0" w:color="auto"/>
        <w:left w:val="none" w:sz="0" w:space="0" w:color="auto"/>
        <w:bottom w:val="none" w:sz="0" w:space="0" w:color="auto"/>
        <w:right w:val="none" w:sz="0" w:space="0" w:color="auto"/>
      </w:divBdr>
    </w:div>
    <w:div w:id="653996327">
      <w:bodyDiv w:val="1"/>
      <w:marLeft w:val="0"/>
      <w:marRight w:val="0"/>
      <w:marTop w:val="0"/>
      <w:marBottom w:val="0"/>
      <w:divBdr>
        <w:top w:val="none" w:sz="0" w:space="0" w:color="auto"/>
        <w:left w:val="none" w:sz="0" w:space="0" w:color="auto"/>
        <w:bottom w:val="none" w:sz="0" w:space="0" w:color="auto"/>
        <w:right w:val="none" w:sz="0" w:space="0" w:color="auto"/>
      </w:divBdr>
    </w:div>
    <w:div w:id="656035913">
      <w:bodyDiv w:val="1"/>
      <w:marLeft w:val="0"/>
      <w:marRight w:val="0"/>
      <w:marTop w:val="0"/>
      <w:marBottom w:val="0"/>
      <w:divBdr>
        <w:top w:val="none" w:sz="0" w:space="0" w:color="auto"/>
        <w:left w:val="none" w:sz="0" w:space="0" w:color="auto"/>
        <w:bottom w:val="none" w:sz="0" w:space="0" w:color="auto"/>
        <w:right w:val="none" w:sz="0" w:space="0" w:color="auto"/>
      </w:divBdr>
    </w:div>
    <w:div w:id="656612420">
      <w:bodyDiv w:val="1"/>
      <w:marLeft w:val="0"/>
      <w:marRight w:val="0"/>
      <w:marTop w:val="0"/>
      <w:marBottom w:val="0"/>
      <w:divBdr>
        <w:top w:val="none" w:sz="0" w:space="0" w:color="auto"/>
        <w:left w:val="none" w:sz="0" w:space="0" w:color="auto"/>
        <w:bottom w:val="none" w:sz="0" w:space="0" w:color="auto"/>
        <w:right w:val="none" w:sz="0" w:space="0" w:color="auto"/>
      </w:divBdr>
    </w:div>
    <w:div w:id="656687136">
      <w:bodyDiv w:val="1"/>
      <w:marLeft w:val="0"/>
      <w:marRight w:val="0"/>
      <w:marTop w:val="0"/>
      <w:marBottom w:val="0"/>
      <w:divBdr>
        <w:top w:val="none" w:sz="0" w:space="0" w:color="auto"/>
        <w:left w:val="none" w:sz="0" w:space="0" w:color="auto"/>
        <w:bottom w:val="none" w:sz="0" w:space="0" w:color="auto"/>
        <w:right w:val="none" w:sz="0" w:space="0" w:color="auto"/>
      </w:divBdr>
    </w:div>
    <w:div w:id="658268205">
      <w:bodyDiv w:val="1"/>
      <w:marLeft w:val="0"/>
      <w:marRight w:val="0"/>
      <w:marTop w:val="0"/>
      <w:marBottom w:val="0"/>
      <w:divBdr>
        <w:top w:val="none" w:sz="0" w:space="0" w:color="auto"/>
        <w:left w:val="none" w:sz="0" w:space="0" w:color="auto"/>
        <w:bottom w:val="none" w:sz="0" w:space="0" w:color="auto"/>
        <w:right w:val="none" w:sz="0" w:space="0" w:color="auto"/>
      </w:divBdr>
    </w:div>
    <w:div w:id="659308271">
      <w:bodyDiv w:val="1"/>
      <w:marLeft w:val="0"/>
      <w:marRight w:val="0"/>
      <w:marTop w:val="0"/>
      <w:marBottom w:val="0"/>
      <w:divBdr>
        <w:top w:val="none" w:sz="0" w:space="0" w:color="auto"/>
        <w:left w:val="none" w:sz="0" w:space="0" w:color="auto"/>
        <w:bottom w:val="none" w:sz="0" w:space="0" w:color="auto"/>
        <w:right w:val="none" w:sz="0" w:space="0" w:color="auto"/>
      </w:divBdr>
    </w:div>
    <w:div w:id="661546275">
      <w:bodyDiv w:val="1"/>
      <w:marLeft w:val="0"/>
      <w:marRight w:val="0"/>
      <w:marTop w:val="0"/>
      <w:marBottom w:val="0"/>
      <w:divBdr>
        <w:top w:val="none" w:sz="0" w:space="0" w:color="auto"/>
        <w:left w:val="none" w:sz="0" w:space="0" w:color="auto"/>
        <w:bottom w:val="none" w:sz="0" w:space="0" w:color="auto"/>
        <w:right w:val="none" w:sz="0" w:space="0" w:color="auto"/>
      </w:divBdr>
    </w:div>
    <w:div w:id="661854873">
      <w:bodyDiv w:val="1"/>
      <w:marLeft w:val="0"/>
      <w:marRight w:val="0"/>
      <w:marTop w:val="0"/>
      <w:marBottom w:val="0"/>
      <w:divBdr>
        <w:top w:val="none" w:sz="0" w:space="0" w:color="auto"/>
        <w:left w:val="none" w:sz="0" w:space="0" w:color="auto"/>
        <w:bottom w:val="none" w:sz="0" w:space="0" w:color="auto"/>
        <w:right w:val="none" w:sz="0" w:space="0" w:color="auto"/>
      </w:divBdr>
    </w:div>
    <w:div w:id="667706979">
      <w:bodyDiv w:val="1"/>
      <w:marLeft w:val="0"/>
      <w:marRight w:val="0"/>
      <w:marTop w:val="0"/>
      <w:marBottom w:val="0"/>
      <w:divBdr>
        <w:top w:val="none" w:sz="0" w:space="0" w:color="auto"/>
        <w:left w:val="none" w:sz="0" w:space="0" w:color="auto"/>
        <w:bottom w:val="none" w:sz="0" w:space="0" w:color="auto"/>
        <w:right w:val="none" w:sz="0" w:space="0" w:color="auto"/>
      </w:divBdr>
    </w:div>
    <w:div w:id="670763178">
      <w:bodyDiv w:val="1"/>
      <w:marLeft w:val="0"/>
      <w:marRight w:val="0"/>
      <w:marTop w:val="0"/>
      <w:marBottom w:val="0"/>
      <w:divBdr>
        <w:top w:val="none" w:sz="0" w:space="0" w:color="auto"/>
        <w:left w:val="none" w:sz="0" w:space="0" w:color="auto"/>
        <w:bottom w:val="none" w:sz="0" w:space="0" w:color="auto"/>
        <w:right w:val="none" w:sz="0" w:space="0" w:color="auto"/>
      </w:divBdr>
    </w:div>
    <w:div w:id="671033738">
      <w:bodyDiv w:val="1"/>
      <w:marLeft w:val="0"/>
      <w:marRight w:val="0"/>
      <w:marTop w:val="0"/>
      <w:marBottom w:val="0"/>
      <w:divBdr>
        <w:top w:val="none" w:sz="0" w:space="0" w:color="auto"/>
        <w:left w:val="none" w:sz="0" w:space="0" w:color="auto"/>
        <w:bottom w:val="none" w:sz="0" w:space="0" w:color="auto"/>
        <w:right w:val="none" w:sz="0" w:space="0" w:color="auto"/>
      </w:divBdr>
    </w:div>
    <w:div w:id="672033948">
      <w:bodyDiv w:val="1"/>
      <w:marLeft w:val="0"/>
      <w:marRight w:val="0"/>
      <w:marTop w:val="0"/>
      <w:marBottom w:val="0"/>
      <w:divBdr>
        <w:top w:val="none" w:sz="0" w:space="0" w:color="auto"/>
        <w:left w:val="none" w:sz="0" w:space="0" w:color="auto"/>
        <w:bottom w:val="none" w:sz="0" w:space="0" w:color="auto"/>
        <w:right w:val="none" w:sz="0" w:space="0" w:color="auto"/>
      </w:divBdr>
    </w:div>
    <w:div w:id="672612873">
      <w:bodyDiv w:val="1"/>
      <w:marLeft w:val="0"/>
      <w:marRight w:val="0"/>
      <w:marTop w:val="0"/>
      <w:marBottom w:val="0"/>
      <w:divBdr>
        <w:top w:val="none" w:sz="0" w:space="0" w:color="auto"/>
        <w:left w:val="none" w:sz="0" w:space="0" w:color="auto"/>
        <w:bottom w:val="none" w:sz="0" w:space="0" w:color="auto"/>
        <w:right w:val="none" w:sz="0" w:space="0" w:color="auto"/>
      </w:divBdr>
    </w:div>
    <w:div w:id="674307802">
      <w:bodyDiv w:val="1"/>
      <w:marLeft w:val="0"/>
      <w:marRight w:val="0"/>
      <w:marTop w:val="0"/>
      <w:marBottom w:val="0"/>
      <w:divBdr>
        <w:top w:val="none" w:sz="0" w:space="0" w:color="auto"/>
        <w:left w:val="none" w:sz="0" w:space="0" w:color="auto"/>
        <w:bottom w:val="none" w:sz="0" w:space="0" w:color="auto"/>
        <w:right w:val="none" w:sz="0" w:space="0" w:color="auto"/>
      </w:divBdr>
    </w:div>
    <w:div w:id="675497138">
      <w:bodyDiv w:val="1"/>
      <w:marLeft w:val="0"/>
      <w:marRight w:val="0"/>
      <w:marTop w:val="0"/>
      <w:marBottom w:val="0"/>
      <w:divBdr>
        <w:top w:val="none" w:sz="0" w:space="0" w:color="auto"/>
        <w:left w:val="none" w:sz="0" w:space="0" w:color="auto"/>
        <w:bottom w:val="none" w:sz="0" w:space="0" w:color="auto"/>
        <w:right w:val="none" w:sz="0" w:space="0" w:color="auto"/>
      </w:divBdr>
    </w:div>
    <w:div w:id="678167662">
      <w:bodyDiv w:val="1"/>
      <w:marLeft w:val="0"/>
      <w:marRight w:val="0"/>
      <w:marTop w:val="0"/>
      <w:marBottom w:val="0"/>
      <w:divBdr>
        <w:top w:val="none" w:sz="0" w:space="0" w:color="auto"/>
        <w:left w:val="none" w:sz="0" w:space="0" w:color="auto"/>
        <w:bottom w:val="none" w:sz="0" w:space="0" w:color="auto"/>
        <w:right w:val="none" w:sz="0" w:space="0" w:color="auto"/>
      </w:divBdr>
    </w:div>
    <w:div w:id="678432827">
      <w:bodyDiv w:val="1"/>
      <w:marLeft w:val="0"/>
      <w:marRight w:val="0"/>
      <w:marTop w:val="0"/>
      <w:marBottom w:val="0"/>
      <w:divBdr>
        <w:top w:val="none" w:sz="0" w:space="0" w:color="auto"/>
        <w:left w:val="none" w:sz="0" w:space="0" w:color="auto"/>
        <w:bottom w:val="none" w:sz="0" w:space="0" w:color="auto"/>
        <w:right w:val="none" w:sz="0" w:space="0" w:color="auto"/>
      </w:divBdr>
    </w:div>
    <w:div w:id="679548896">
      <w:bodyDiv w:val="1"/>
      <w:marLeft w:val="0"/>
      <w:marRight w:val="0"/>
      <w:marTop w:val="0"/>
      <w:marBottom w:val="0"/>
      <w:divBdr>
        <w:top w:val="none" w:sz="0" w:space="0" w:color="auto"/>
        <w:left w:val="none" w:sz="0" w:space="0" w:color="auto"/>
        <w:bottom w:val="none" w:sz="0" w:space="0" w:color="auto"/>
        <w:right w:val="none" w:sz="0" w:space="0" w:color="auto"/>
      </w:divBdr>
    </w:div>
    <w:div w:id="680008877">
      <w:bodyDiv w:val="1"/>
      <w:marLeft w:val="0"/>
      <w:marRight w:val="0"/>
      <w:marTop w:val="0"/>
      <w:marBottom w:val="0"/>
      <w:divBdr>
        <w:top w:val="none" w:sz="0" w:space="0" w:color="auto"/>
        <w:left w:val="none" w:sz="0" w:space="0" w:color="auto"/>
        <w:bottom w:val="none" w:sz="0" w:space="0" w:color="auto"/>
        <w:right w:val="none" w:sz="0" w:space="0" w:color="auto"/>
      </w:divBdr>
    </w:div>
    <w:div w:id="680357235">
      <w:bodyDiv w:val="1"/>
      <w:marLeft w:val="0"/>
      <w:marRight w:val="0"/>
      <w:marTop w:val="0"/>
      <w:marBottom w:val="0"/>
      <w:divBdr>
        <w:top w:val="none" w:sz="0" w:space="0" w:color="auto"/>
        <w:left w:val="none" w:sz="0" w:space="0" w:color="auto"/>
        <w:bottom w:val="none" w:sz="0" w:space="0" w:color="auto"/>
        <w:right w:val="none" w:sz="0" w:space="0" w:color="auto"/>
      </w:divBdr>
    </w:div>
    <w:div w:id="681278330">
      <w:bodyDiv w:val="1"/>
      <w:marLeft w:val="0"/>
      <w:marRight w:val="0"/>
      <w:marTop w:val="0"/>
      <w:marBottom w:val="0"/>
      <w:divBdr>
        <w:top w:val="none" w:sz="0" w:space="0" w:color="auto"/>
        <w:left w:val="none" w:sz="0" w:space="0" w:color="auto"/>
        <w:bottom w:val="none" w:sz="0" w:space="0" w:color="auto"/>
        <w:right w:val="none" w:sz="0" w:space="0" w:color="auto"/>
      </w:divBdr>
    </w:div>
    <w:div w:id="683939019">
      <w:bodyDiv w:val="1"/>
      <w:marLeft w:val="0"/>
      <w:marRight w:val="0"/>
      <w:marTop w:val="0"/>
      <w:marBottom w:val="0"/>
      <w:divBdr>
        <w:top w:val="none" w:sz="0" w:space="0" w:color="auto"/>
        <w:left w:val="none" w:sz="0" w:space="0" w:color="auto"/>
        <w:bottom w:val="none" w:sz="0" w:space="0" w:color="auto"/>
        <w:right w:val="none" w:sz="0" w:space="0" w:color="auto"/>
      </w:divBdr>
    </w:div>
    <w:div w:id="684015043">
      <w:bodyDiv w:val="1"/>
      <w:marLeft w:val="0"/>
      <w:marRight w:val="0"/>
      <w:marTop w:val="0"/>
      <w:marBottom w:val="0"/>
      <w:divBdr>
        <w:top w:val="none" w:sz="0" w:space="0" w:color="auto"/>
        <w:left w:val="none" w:sz="0" w:space="0" w:color="auto"/>
        <w:bottom w:val="none" w:sz="0" w:space="0" w:color="auto"/>
        <w:right w:val="none" w:sz="0" w:space="0" w:color="auto"/>
      </w:divBdr>
    </w:div>
    <w:div w:id="684282766">
      <w:bodyDiv w:val="1"/>
      <w:marLeft w:val="0"/>
      <w:marRight w:val="0"/>
      <w:marTop w:val="0"/>
      <w:marBottom w:val="0"/>
      <w:divBdr>
        <w:top w:val="none" w:sz="0" w:space="0" w:color="auto"/>
        <w:left w:val="none" w:sz="0" w:space="0" w:color="auto"/>
        <w:bottom w:val="none" w:sz="0" w:space="0" w:color="auto"/>
        <w:right w:val="none" w:sz="0" w:space="0" w:color="auto"/>
      </w:divBdr>
    </w:div>
    <w:div w:id="684401314">
      <w:bodyDiv w:val="1"/>
      <w:marLeft w:val="0"/>
      <w:marRight w:val="0"/>
      <w:marTop w:val="0"/>
      <w:marBottom w:val="0"/>
      <w:divBdr>
        <w:top w:val="none" w:sz="0" w:space="0" w:color="auto"/>
        <w:left w:val="none" w:sz="0" w:space="0" w:color="auto"/>
        <w:bottom w:val="none" w:sz="0" w:space="0" w:color="auto"/>
        <w:right w:val="none" w:sz="0" w:space="0" w:color="auto"/>
      </w:divBdr>
    </w:div>
    <w:div w:id="685640813">
      <w:bodyDiv w:val="1"/>
      <w:marLeft w:val="0"/>
      <w:marRight w:val="0"/>
      <w:marTop w:val="0"/>
      <w:marBottom w:val="0"/>
      <w:divBdr>
        <w:top w:val="none" w:sz="0" w:space="0" w:color="auto"/>
        <w:left w:val="none" w:sz="0" w:space="0" w:color="auto"/>
        <w:bottom w:val="none" w:sz="0" w:space="0" w:color="auto"/>
        <w:right w:val="none" w:sz="0" w:space="0" w:color="auto"/>
      </w:divBdr>
      <w:divsChild>
        <w:div w:id="1520311225">
          <w:marLeft w:val="0"/>
          <w:marRight w:val="0"/>
          <w:marTop w:val="0"/>
          <w:marBottom w:val="0"/>
          <w:divBdr>
            <w:top w:val="none" w:sz="0" w:space="0" w:color="auto"/>
            <w:left w:val="none" w:sz="0" w:space="0" w:color="auto"/>
            <w:bottom w:val="none" w:sz="0" w:space="0" w:color="auto"/>
            <w:right w:val="none" w:sz="0" w:space="0" w:color="auto"/>
          </w:divBdr>
          <w:divsChild>
            <w:div w:id="197671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91731">
      <w:bodyDiv w:val="1"/>
      <w:marLeft w:val="0"/>
      <w:marRight w:val="0"/>
      <w:marTop w:val="0"/>
      <w:marBottom w:val="0"/>
      <w:divBdr>
        <w:top w:val="none" w:sz="0" w:space="0" w:color="auto"/>
        <w:left w:val="none" w:sz="0" w:space="0" w:color="auto"/>
        <w:bottom w:val="none" w:sz="0" w:space="0" w:color="auto"/>
        <w:right w:val="none" w:sz="0" w:space="0" w:color="auto"/>
      </w:divBdr>
    </w:div>
    <w:div w:id="687609063">
      <w:bodyDiv w:val="1"/>
      <w:marLeft w:val="0"/>
      <w:marRight w:val="0"/>
      <w:marTop w:val="0"/>
      <w:marBottom w:val="0"/>
      <w:divBdr>
        <w:top w:val="none" w:sz="0" w:space="0" w:color="auto"/>
        <w:left w:val="none" w:sz="0" w:space="0" w:color="auto"/>
        <w:bottom w:val="none" w:sz="0" w:space="0" w:color="auto"/>
        <w:right w:val="none" w:sz="0" w:space="0" w:color="auto"/>
      </w:divBdr>
    </w:div>
    <w:div w:id="687681428">
      <w:bodyDiv w:val="1"/>
      <w:marLeft w:val="0"/>
      <w:marRight w:val="0"/>
      <w:marTop w:val="0"/>
      <w:marBottom w:val="0"/>
      <w:divBdr>
        <w:top w:val="none" w:sz="0" w:space="0" w:color="auto"/>
        <w:left w:val="none" w:sz="0" w:space="0" w:color="auto"/>
        <w:bottom w:val="none" w:sz="0" w:space="0" w:color="auto"/>
        <w:right w:val="none" w:sz="0" w:space="0" w:color="auto"/>
      </w:divBdr>
    </w:div>
    <w:div w:id="688063226">
      <w:bodyDiv w:val="1"/>
      <w:marLeft w:val="0"/>
      <w:marRight w:val="0"/>
      <w:marTop w:val="0"/>
      <w:marBottom w:val="0"/>
      <w:divBdr>
        <w:top w:val="none" w:sz="0" w:space="0" w:color="auto"/>
        <w:left w:val="none" w:sz="0" w:space="0" w:color="auto"/>
        <w:bottom w:val="none" w:sz="0" w:space="0" w:color="auto"/>
        <w:right w:val="none" w:sz="0" w:space="0" w:color="auto"/>
      </w:divBdr>
    </w:div>
    <w:div w:id="688944720">
      <w:bodyDiv w:val="1"/>
      <w:marLeft w:val="0"/>
      <w:marRight w:val="0"/>
      <w:marTop w:val="0"/>
      <w:marBottom w:val="0"/>
      <w:divBdr>
        <w:top w:val="none" w:sz="0" w:space="0" w:color="auto"/>
        <w:left w:val="none" w:sz="0" w:space="0" w:color="auto"/>
        <w:bottom w:val="none" w:sz="0" w:space="0" w:color="auto"/>
        <w:right w:val="none" w:sz="0" w:space="0" w:color="auto"/>
      </w:divBdr>
    </w:div>
    <w:div w:id="691345316">
      <w:bodyDiv w:val="1"/>
      <w:marLeft w:val="0"/>
      <w:marRight w:val="0"/>
      <w:marTop w:val="0"/>
      <w:marBottom w:val="0"/>
      <w:divBdr>
        <w:top w:val="none" w:sz="0" w:space="0" w:color="auto"/>
        <w:left w:val="none" w:sz="0" w:space="0" w:color="auto"/>
        <w:bottom w:val="none" w:sz="0" w:space="0" w:color="auto"/>
        <w:right w:val="none" w:sz="0" w:space="0" w:color="auto"/>
      </w:divBdr>
    </w:div>
    <w:div w:id="693962277">
      <w:bodyDiv w:val="1"/>
      <w:marLeft w:val="0"/>
      <w:marRight w:val="0"/>
      <w:marTop w:val="0"/>
      <w:marBottom w:val="0"/>
      <w:divBdr>
        <w:top w:val="none" w:sz="0" w:space="0" w:color="auto"/>
        <w:left w:val="none" w:sz="0" w:space="0" w:color="auto"/>
        <w:bottom w:val="none" w:sz="0" w:space="0" w:color="auto"/>
        <w:right w:val="none" w:sz="0" w:space="0" w:color="auto"/>
      </w:divBdr>
    </w:div>
    <w:div w:id="695272296">
      <w:bodyDiv w:val="1"/>
      <w:marLeft w:val="0"/>
      <w:marRight w:val="0"/>
      <w:marTop w:val="0"/>
      <w:marBottom w:val="0"/>
      <w:divBdr>
        <w:top w:val="none" w:sz="0" w:space="0" w:color="auto"/>
        <w:left w:val="none" w:sz="0" w:space="0" w:color="auto"/>
        <w:bottom w:val="none" w:sz="0" w:space="0" w:color="auto"/>
        <w:right w:val="none" w:sz="0" w:space="0" w:color="auto"/>
      </w:divBdr>
    </w:div>
    <w:div w:id="700084652">
      <w:bodyDiv w:val="1"/>
      <w:marLeft w:val="0"/>
      <w:marRight w:val="0"/>
      <w:marTop w:val="0"/>
      <w:marBottom w:val="0"/>
      <w:divBdr>
        <w:top w:val="none" w:sz="0" w:space="0" w:color="auto"/>
        <w:left w:val="none" w:sz="0" w:space="0" w:color="auto"/>
        <w:bottom w:val="none" w:sz="0" w:space="0" w:color="auto"/>
        <w:right w:val="none" w:sz="0" w:space="0" w:color="auto"/>
      </w:divBdr>
    </w:div>
    <w:div w:id="702097907">
      <w:bodyDiv w:val="1"/>
      <w:marLeft w:val="0"/>
      <w:marRight w:val="0"/>
      <w:marTop w:val="0"/>
      <w:marBottom w:val="0"/>
      <w:divBdr>
        <w:top w:val="none" w:sz="0" w:space="0" w:color="auto"/>
        <w:left w:val="none" w:sz="0" w:space="0" w:color="auto"/>
        <w:bottom w:val="none" w:sz="0" w:space="0" w:color="auto"/>
        <w:right w:val="none" w:sz="0" w:space="0" w:color="auto"/>
      </w:divBdr>
    </w:div>
    <w:div w:id="702100291">
      <w:bodyDiv w:val="1"/>
      <w:marLeft w:val="0"/>
      <w:marRight w:val="0"/>
      <w:marTop w:val="0"/>
      <w:marBottom w:val="0"/>
      <w:divBdr>
        <w:top w:val="none" w:sz="0" w:space="0" w:color="auto"/>
        <w:left w:val="none" w:sz="0" w:space="0" w:color="auto"/>
        <w:bottom w:val="none" w:sz="0" w:space="0" w:color="auto"/>
        <w:right w:val="none" w:sz="0" w:space="0" w:color="auto"/>
      </w:divBdr>
    </w:div>
    <w:div w:id="703478095">
      <w:bodyDiv w:val="1"/>
      <w:marLeft w:val="0"/>
      <w:marRight w:val="0"/>
      <w:marTop w:val="0"/>
      <w:marBottom w:val="0"/>
      <w:divBdr>
        <w:top w:val="none" w:sz="0" w:space="0" w:color="auto"/>
        <w:left w:val="none" w:sz="0" w:space="0" w:color="auto"/>
        <w:bottom w:val="none" w:sz="0" w:space="0" w:color="auto"/>
        <w:right w:val="none" w:sz="0" w:space="0" w:color="auto"/>
      </w:divBdr>
    </w:div>
    <w:div w:id="704450532">
      <w:bodyDiv w:val="1"/>
      <w:marLeft w:val="0"/>
      <w:marRight w:val="0"/>
      <w:marTop w:val="0"/>
      <w:marBottom w:val="0"/>
      <w:divBdr>
        <w:top w:val="none" w:sz="0" w:space="0" w:color="auto"/>
        <w:left w:val="none" w:sz="0" w:space="0" w:color="auto"/>
        <w:bottom w:val="none" w:sz="0" w:space="0" w:color="auto"/>
        <w:right w:val="none" w:sz="0" w:space="0" w:color="auto"/>
      </w:divBdr>
    </w:div>
    <w:div w:id="707802083">
      <w:bodyDiv w:val="1"/>
      <w:marLeft w:val="0"/>
      <w:marRight w:val="0"/>
      <w:marTop w:val="0"/>
      <w:marBottom w:val="0"/>
      <w:divBdr>
        <w:top w:val="none" w:sz="0" w:space="0" w:color="auto"/>
        <w:left w:val="none" w:sz="0" w:space="0" w:color="auto"/>
        <w:bottom w:val="none" w:sz="0" w:space="0" w:color="auto"/>
        <w:right w:val="none" w:sz="0" w:space="0" w:color="auto"/>
      </w:divBdr>
    </w:div>
    <w:div w:id="709182115">
      <w:bodyDiv w:val="1"/>
      <w:marLeft w:val="0"/>
      <w:marRight w:val="0"/>
      <w:marTop w:val="0"/>
      <w:marBottom w:val="0"/>
      <w:divBdr>
        <w:top w:val="none" w:sz="0" w:space="0" w:color="auto"/>
        <w:left w:val="none" w:sz="0" w:space="0" w:color="auto"/>
        <w:bottom w:val="none" w:sz="0" w:space="0" w:color="auto"/>
        <w:right w:val="none" w:sz="0" w:space="0" w:color="auto"/>
      </w:divBdr>
      <w:divsChild>
        <w:div w:id="1120610331">
          <w:marLeft w:val="0"/>
          <w:marRight w:val="0"/>
          <w:marTop w:val="0"/>
          <w:marBottom w:val="0"/>
          <w:divBdr>
            <w:top w:val="none" w:sz="0" w:space="0" w:color="auto"/>
            <w:left w:val="none" w:sz="0" w:space="0" w:color="auto"/>
            <w:bottom w:val="none" w:sz="0" w:space="0" w:color="auto"/>
            <w:right w:val="none" w:sz="0" w:space="0" w:color="auto"/>
          </w:divBdr>
          <w:divsChild>
            <w:div w:id="64161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68013">
      <w:bodyDiv w:val="1"/>
      <w:marLeft w:val="0"/>
      <w:marRight w:val="0"/>
      <w:marTop w:val="0"/>
      <w:marBottom w:val="0"/>
      <w:divBdr>
        <w:top w:val="none" w:sz="0" w:space="0" w:color="auto"/>
        <w:left w:val="none" w:sz="0" w:space="0" w:color="auto"/>
        <w:bottom w:val="none" w:sz="0" w:space="0" w:color="auto"/>
        <w:right w:val="none" w:sz="0" w:space="0" w:color="auto"/>
      </w:divBdr>
      <w:divsChild>
        <w:div w:id="648750143">
          <w:marLeft w:val="0"/>
          <w:marRight w:val="0"/>
          <w:marTop w:val="0"/>
          <w:marBottom w:val="0"/>
          <w:divBdr>
            <w:top w:val="none" w:sz="0" w:space="0" w:color="auto"/>
            <w:left w:val="none" w:sz="0" w:space="0" w:color="auto"/>
            <w:bottom w:val="none" w:sz="0" w:space="0" w:color="auto"/>
            <w:right w:val="none" w:sz="0" w:space="0" w:color="auto"/>
          </w:divBdr>
          <w:divsChild>
            <w:div w:id="28111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01352">
      <w:bodyDiv w:val="1"/>
      <w:marLeft w:val="0"/>
      <w:marRight w:val="0"/>
      <w:marTop w:val="0"/>
      <w:marBottom w:val="0"/>
      <w:divBdr>
        <w:top w:val="none" w:sz="0" w:space="0" w:color="auto"/>
        <w:left w:val="none" w:sz="0" w:space="0" w:color="auto"/>
        <w:bottom w:val="none" w:sz="0" w:space="0" w:color="auto"/>
        <w:right w:val="none" w:sz="0" w:space="0" w:color="auto"/>
      </w:divBdr>
    </w:div>
    <w:div w:id="716467884">
      <w:bodyDiv w:val="1"/>
      <w:marLeft w:val="0"/>
      <w:marRight w:val="0"/>
      <w:marTop w:val="0"/>
      <w:marBottom w:val="0"/>
      <w:divBdr>
        <w:top w:val="none" w:sz="0" w:space="0" w:color="auto"/>
        <w:left w:val="none" w:sz="0" w:space="0" w:color="auto"/>
        <w:bottom w:val="none" w:sz="0" w:space="0" w:color="auto"/>
        <w:right w:val="none" w:sz="0" w:space="0" w:color="auto"/>
      </w:divBdr>
    </w:div>
    <w:div w:id="719551349">
      <w:bodyDiv w:val="1"/>
      <w:marLeft w:val="0"/>
      <w:marRight w:val="0"/>
      <w:marTop w:val="0"/>
      <w:marBottom w:val="0"/>
      <w:divBdr>
        <w:top w:val="none" w:sz="0" w:space="0" w:color="auto"/>
        <w:left w:val="none" w:sz="0" w:space="0" w:color="auto"/>
        <w:bottom w:val="none" w:sz="0" w:space="0" w:color="auto"/>
        <w:right w:val="none" w:sz="0" w:space="0" w:color="auto"/>
      </w:divBdr>
    </w:div>
    <w:div w:id="721947863">
      <w:bodyDiv w:val="1"/>
      <w:marLeft w:val="0"/>
      <w:marRight w:val="0"/>
      <w:marTop w:val="0"/>
      <w:marBottom w:val="0"/>
      <w:divBdr>
        <w:top w:val="none" w:sz="0" w:space="0" w:color="auto"/>
        <w:left w:val="none" w:sz="0" w:space="0" w:color="auto"/>
        <w:bottom w:val="none" w:sz="0" w:space="0" w:color="auto"/>
        <w:right w:val="none" w:sz="0" w:space="0" w:color="auto"/>
      </w:divBdr>
    </w:div>
    <w:div w:id="722220602">
      <w:bodyDiv w:val="1"/>
      <w:marLeft w:val="0"/>
      <w:marRight w:val="0"/>
      <w:marTop w:val="0"/>
      <w:marBottom w:val="0"/>
      <w:divBdr>
        <w:top w:val="none" w:sz="0" w:space="0" w:color="auto"/>
        <w:left w:val="none" w:sz="0" w:space="0" w:color="auto"/>
        <w:bottom w:val="none" w:sz="0" w:space="0" w:color="auto"/>
        <w:right w:val="none" w:sz="0" w:space="0" w:color="auto"/>
      </w:divBdr>
    </w:div>
    <w:div w:id="723019388">
      <w:bodyDiv w:val="1"/>
      <w:marLeft w:val="0"/>
      <w:marRight w:val="0"/>
      <w:marTop w:val="0"/>
      <w:marBottom w:val="0"/>
      <w:divBdr>
        <w:top w:val="none" w:sz="0" w:space="0" w:color="auto"/>
        <w:left w:val="none" w:sz="0" w:space="0" w:color="auto"/>
        <w:bottom w:val="none" w:sz="0" w:space="0" w:color="auto"/>
        <w:right w:val="none" w:sz="0" w:space="0" w:color="auto"/>
      </w:divBdr>
    </w:div>
    <w:div w:id="724643835">
      <w:bodyDiv w:val="1"/>
      <w:marLeft w:val="0"/>
      <w:marRight w:val="0"/>
      <w:marTop w:val="0"/>
      <w:marBottom w:val="0"/>
      <w:divBdr>
        <w:top w:val="none" w:sz="0" w:space="0" w:color="auto"/>
        <w:left w:val="none" w:sz="0" w:space="0" w:color="auto"/>
        <w:bottom w:val="none" w:sz="0" w:space="0" w:color="auto"/>
        <w:right w:val="none" w:sz="0" w:space="0" w:color="auto"/>
      </w:divBdr>
    </w:div>
    <w:div w:id="724984383">
      <w:bodyDiv w:val="1"/>
      <w:marLeft w:val="0"/>
      <w:marRight w:val="0"/>
      <w:marTop w:val="0"/>
      <w:marBottom w:val="0"/>
      <w:divBdr>
        <w:top w:val="none" w:sz="0" w:space="0" w:color="auto"/>
        <w:left w:val="none" w:sz="0" w:space="0" w:color="auto"/>
        <w:bottom w:val="none" w:sz="0" w:space="0" w:color="auto"/>
        <w:right w:val="none" w:sz="0" w:space="0" w:color="auto"/>
      </w:divBdr>
    </w:div>
    <w:div w:id="726731129">
      <w:bodyDiv w:val="1"/>
      <w:marLeft w:val="0"/>
      <w:marRight w:val="0"/>
      <w:marTop w:val="0"/>
      <w:marBottom w:val="0"/>
      <w:divBdr>
        <w:top w:val="none" w:sz="0" w:space="0" w:color="auto"/>
        <w:left w:val="none" w:sz="0" w:space="0" w:color="auto"/>
        <w:bottom w:val="none" w:sz="0" w:space="0" w:color="auto"/>
        <w:right w:val="none" w:sz="0" w:space="0" w:color="auto"/>
      </w:divBdr>
    </w:div>
    <w:div w:id="726881315">
      <w:bodyDiv w:val="1"/>
      <w:marLeft w:val="0"/>
      <w:marRight w:val="0"/>
      <w:marTop w:val="0"/>
      <w:marBottom w:val="0"/>
      <w:divBdr>
        <w:top w:val="none" w:sz="0" w:space="0" w:color="auto"/>
        <w:left w:val="none" w:sz="0" w:space="0" w:color="auto"/>
        <w:bottom w:val="none" w:sz="0" w:space="0" w:color="auto"/>
        <w:right w:val="none" w:sz="0" w:space="0" w:color="auto"/>
      </w:divBdr>
    </w:div>
    <w:div w:id="727386269">
      <w:bodyDiv w:val="1"/>
      <w:marLeft w:val="0"/>
      <w:marRight w:val="0"/>
      <w:marTop w:val="0"/>
      <w:marBottom w:val="0"/>
      <w:divBdr>
        <w:top w:val="none" w:sz="0" w:space="0" w:color="auto"/>
        <w:left w:val="none" w:sz="0" w:space="0" w:color="auto"/>
        <w:bottom w:val="none" w:sz="0" w:space="0" w:color="auto"/>
        <w:right w:val="none" w:sz="0" w:space="0" w:color="auto"/>
      </w:divBdr>
    </w:div>
    <w:div w:id="729040660">
      <w:bodyDiv w:val="1"/>
      <w:marLeft w:val="0"/>
      <w:marRight w:val="0"/>
      <w:marTop w:val="0"/>
      <w:marBottom w:val="0"/>
      <w:divBdr>
        <w:top w:val="none" w:sz="0" w:space="0" w:color="auto"/>
        <w:left w:val="none" w:sz="0" w:space="0" w:color="auto"/>
        <w:bottom w:val="none" w:sz="0" w:space="0" w:color="auto"/>
        <w:right w:val="none" w:sz="0" w:space="0" w:color="auto"/>
      </w:divBdr>
    </w:div>
    <w:div w:id="729184421">
      <w:bodyDiv w:val="1"/>
      <w:marLeft w:val="0"/>
      <w:marRight w:val="0"/>
      <w:marTop w:val="0"/>
      <w:marBottom w:val="0"/>
      <w:divBdr>
        <w:top w:val="none" w:sz="0" w:space="0" w:color="auto"/>
        <w:left w:val="none" w:sz="0" w:space="0" w:color="auto"/>
        <w:bottom w:val="none" w:sz="0" w:space="0" w:color="auto"/>
        <w:right w:val="none" w:sz="0" w:space="0" w:color="auto"/>
      </w:divBdr>
    </w:div>
    <w:div w:id="730158192">
      <w:bodyDiv w:val="1"/>
      <w:marLeft w:val="0"/>
      <w:marRight w:val="0"/>
      <w:marTop w:val="0"/>
      <w:marBottom w:val="0"/>
      <w:divBdr>
        <w:top w:val="none" w:sz="0" w:space="0" w:color="auto"/>
        <w:left w:val="none" w:sz="0" w:space="0" w:color="auto"/>
        <w:bottom w:val="none" w:sz="0" w:space="0" w:color="auto"/>
        <w:right w:val="none" w:sz="0" w:space="0" w:color="auto"/>
      </w:divBdr>
    </w:div>
    <w:div w:id="730618872">
      <w:bodyDiv w:val="1"/>
      <w:marLeft w:val="0"/>
      <w:marRight w:val="0"/>
      <w:marTop w:val="0"/>
      <w:marBottom w:val="0"/>
      <w:divBdr>
        <w:top w:val="none" w:sz="0" w:space="0" w:color="auto"/>
        <w:left w:val="none" w:sz="0" w:space="0" w:color="auto"/>
        <w:bottom w:val="none" w:sz="0" w:space="0" w:color="auto"/>
        <w:right w:val="none" w:sz="0" w:space="0" w:color="auto"/>
      </w:divBdr>
    </w:div>
    <w:div w:id="731734473">
      <w:bodyDiv w:val="1"/>
      <w:marLeft w:val="0"/>
      <w:marRight w:val="0"/>
      <w:marTop w:val="0"/>
      <w:marBottom w:val="0"/>
      <w:divBdr>
        <w:top w:val="none" w:sz="0" w:space="0" w:color="auto"/>
        <w:left w:val="none" w:sz="0" w:space="0" w:color="auto"/>
        <w:bottom w:val="none" w:sz="0" w:space="0" w:color="auto"/>
        <w:right w:val="none" w:sz="0" w:space="0" w:color="auto"/>
      </w:divBdr>
    </w:div>
    <w:div w:id="734475188">
      <w:bodyDiv w:val="1"/>
      <w:marLeft w:val="0"/>
      <w:marRight w:val="0"/>
      <w:marTop w:val="0"/>
      <w:marBottom w:val="0"/>
      <w:divBdr>
        <w:top w:val="none" w:sz="0" w:space="0" w:color="auto"/>
        <w:left w:val="none" w:sz="0" w:space="0" w:color="auto"/>
        <w:bottom w:val="none" w:sz="0" w:space="0" w:color="auto"/>
        <w:right w:val="none" w:sz="0" w:space="0" w:color="auto"/>
      </w:divBdr>
    </w:div>
    <w:div w:id="734622887">
      <w:bodyDiv w:val="1"/>
      <w:marLeft w:val="0"/>
      <w:marRight w:val="0"/>
      <w:marTop w:val="0"/>
      <w:marBottom w:val="0"/>
      <w:divBdr>
        <w:top w:val="none" w:sz="0" w:space="0" w:color="auto"/>
        <w:left w:val="none" w:sz="0" w:space="0" w:color="auto"/>
        <w:bottom w:val="none" w:sz="0" w:space="0" w:color="auto"/>
        <w:right w:val="none" w:sz="0" w:space="0" w:color="auto"/>
      </w:divBdr>
    </w:div>
    <w:div w:id="735586938">
      <w:bodyDiv w:val="1"/>
      <w:marLeft w:val="0"/>
      <w:marRight w:val="0"/>
      <w:marTop w:val="0"/>
      <w:marBottom w:val="0"/>
      <w:divBdr>
        <w:top w:val="none" w:sz="0" w:space="0" w:color="auto"/>
        <w:left w:val="none" w:sz="0" w:space="0" w:color="auto"/>
        <w:bottom w:val="none" w:sz="0" w:space="0" w:color="auto"/>
        <w:right w:val="none" w:sz="0" w:space="0" w:color="auto"/>
      </w:divBdr>
    </w:div>
    <w:div w:id="739447255">
      <w:bodyDiv w:val="1"/>
      <w:marLeft w:val="0"/>
      <w:marRight w:val="0"/>
      <w:marTop w:val="0"/>
      <w:marBottom w:val="0"/>
      <w:divBdr>
        <w:top w:val="none" w:sz="0" w:space="0" w:color="auto"/>
        <w:left w:val="none" w:sz="0" w:space="0" w:color="auto"/>
        <w:bottom w:val="none" w:sz="0" w:space="0" w:color="auto"/>
        <w:right w:val="none" w:sz="0" w:space="0" w:color="auto"/>
      </w:divBdr>
    </w:div>
    <w:div w:id="739524028">
      <w:bodyDiv w:val="1"/>
      <w:marLeft w:val="0"/>
      <w:marRight w:val="0"/>
      <w:marTop w:val="0"/>
      <w:marBottom w:val="0"/>
      <w:divBdr>
        <w:top w:val="none" w:sz="0" w:space="0" w:color="auto"/>
        <w:left w:val="none" w:sz="0" w:space="0" w:color="auto"/>
        <w:bottom w:val="none" w:sz="0" w:space="0" w:color="auto"/>
        <w:right w:val="none" w:sz="0" w:space="0" w:color="auto"/>
      </w:divBdr>
      <w:divsChild>
        <w:div w:id="688456962">
          <w:marLeft w:val="0"/>
          <w:marRight w:val="0"/>
          <w:marTop w:val="0"/>
          <w:marBottom w:val="0"/>
          <w:divBdr>
            <w:top w:val="none" w:sz="0" w:space="0" w:color="auto"/>
            <w:left w:val="none" w:sz="0" w:space="0" w:color="auto"/>
            <w:bottom w:val="none" w:sz="0" w:space="0" w:color="auto"/>
            <w:right w:val="none" w:sz="0" w:space="0" w:color="auto"/>
          </w:divBdr>
          <w:divsChild>
            <w:div w:id="74298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622">
      <w:bodyDiv w:val="1"/>
      <w:marLeft w:val="0"/>
      <w:marRight w:val="0"/>
      <w:marTop w:val="0"/>
      <w:marBottom w:val="0"/>
      <w:divBdr>
        <w:top w:val="none" w:sz="0" w:space="0" w:color="auto"/>
        <w:left w:val="none" w:sz="0" w:space="0" w:color="auto"/>
        <w:bottom w:val="none" w:sz="0" w:space="0" w:color="auto"/>
        <w:right w:val="none" w:sz="0" w:space="0" w:color="auto"/>
      </w:divBdr>
    </w:div>
    <w:div w:id="742027611">
      <w:bodyDiv w:val="1"/>
      <w:marLeft w:val="0"/>
      <w:marRight w:val="0"/>
      <w:marTop w:val="0"/>
      <w:marBottom w:val="0"/>
      <w:divBdr>
        <w:top w:val="none" w:sz="0" w:space="0" w:color="auto"/>
        <w:left w:val="none" w:sz="0" w:space="0" w:color="auto"/>
        <w:bottom w:val="none" w:sz="0" w:space="0" w:color="auto"/>
        <w:right w:val="none" w:sz="0" w:space="0" w:color="auto"/>
      </w:divBdr>
    </w:div>
    <w:div w:id="742609666">
      <w:bodyDiv w:val="1"/>
      <w:marLeft w:val="0"/>
      <w:marRight w:val="0"/>
      <w:marTop w:val="0"/>
      <w:marBottom w:val="0"/>
      <w:divBdr>
        <w:top w:val="none" w:sz="0" w:space="0" w:color="auto"/>
        <w:left w:val="none" w:sz="0" w:space="0" w:color="auto"/>
        <w:bottom w:val="none" w:sz="0" w:space="0" w:color="auto"/>
        <w:right w:val="none" w:sz="0" w:space="0" w:color="auto"/>
      </w:divBdr>
    </w:div>
    <w:div w:id="743139853">
      <w:bodyDiv w:val="1"/>
      <w:marLeft w:val="0"/>
      <w:marRight w:val="0"/>
      <w:marTop w:val="0"/>
      <w:marBottom w:val="0"/>
      <w:divBdr>
        <w:top w:val="none" w:sz="0" w:space="0" w:color="auto"/>
        <w:left w:val="none" w:sz="0" w:space="0" w:color="auto"/>
        <w:bottom w:val="none" w:sz="0" w:space="0" w:color="auto"/>
        <w:right w:val="none" w:sz="0" w:space="0" w:color="auto"/>
      </w:divBdr>
    </w:div>
    <w:div w:id="745765268">
      <w:bodyDiv w:val="1"/>
      <w:marLeft w:val="0"/>
      <w:marRight w:val="0"/>
      <w:marTop w:val="0"/>
      <w:marBottom w:val="0"/>
      <w:divBdr>
        <w:top w:val="none" w:sz="0" w:space="0" w:color="auto"/>
        <w:left w:val="none" w:sz="0" w:space="0" w:color="auto"/>
        <w:bottom w:val="none" w:sz="0" w:space="0" w:color="auto"/>
        <w:right w:val="none" w:sz="0" w:space="0" w:color="auto"/>
      </w:divBdr>
    </w:div>
    <w:div w:id="746415870">
      <w:bodyDiv w:val="1"/>
      <w:marLeft w:val="0"/>
      <w:marRight w:val="0"/>
      <w:marTop w:val="0"/>
      <w:marBottom w:val="0"/>
      <w:divBdr>
        <w:top w:val="none" w:sz="0" w:space="0" w:color="auto"/>
        <w:left w:val="none" w:sz="0" w:space="0" w:color="auto"/>
        <w:bottom w:val="none" w:sz="0" w:space="0" w:color="auto"/>
        <w:right w:val="none" w:sz="0" w:space="0" w:color="auto"/>
      </w:divBdr>
    </w:div>
    <w:div w:id="746683914">
      <w:bodyDiv w:val="1"/>
      <w:marLeft w:val="0"/>
      <w:marRight w:val="0"/>
      <w:marTop w:val="0"/>
      <w:marBottom w:val="0"/>
      <w:divBdr>
        <w:top w:val="none" w:sz="0" w:space="0" w:color="auto"/>
        <w:left w:val="none" w:sz="0" w:space="0" w:color="auto"/>
        <w:bottom w:val="none" w:sz="0" w:space="0" w:color="auto"/>
        <w:right w:val="none" w:sz="0" w:space="0" w:color="auto"/>
      </w:divBdr>
    </w:div>
    <w:div w:id="747193445">
      <w:bodyDiv w:val="1"/>
      <w:marLeft w:val="0"/>
      <w:marRight w:val="0"/>
      <w:marTop w:val="0"/>
      <w:marBottom w:val="0"/>
      <w:divBdr>
        <w:top w:val="none" w:sz="0" w:space="0" w:color="auto"/>
        <w:left w:val="none" w:sz="0" w:space="0" w:color="auto"/>
        <w:bottom w:val="none" w:sz="0" w:space="0" w:color="auto"/>
        <w:right w:val="none" w:sz="0" w:space="0" w:color="auto"/>
      </w:divBdr>
    </w:div>
    <w:div w:id="748620980">
      <w:bodyDiv w:val="1"/>
      <w:marLeft w:val="0"/>
      <w:marRight w:val="0"/>
      <w:marTop w:val="0"/>
      <w:marBottom w:val="0"/>
      <w:divBdr>
        <w:top w:val="none" w:sz="0" w:space="0" w:color="auto"/>
        <w:left w:val="none" w:sz="0" w:space="0" w:color="auto"/>
        <w:bottom w:val="none" w:sz="0" w:space="0" w:color="auto"/>
        <w:right w:val="none" w:sz="0" w:space="0" w:color="auto"/>
      </w:divBdr>
    </w:div>
    <w:div w:id="749161154">
      <w:bodyDiv w:val="1"/>
      <w:marLeft w:val="0"/>
      <w:marRight w:val="0"/>
      <w:marTop w:val="0"/>
      <w:marBottom w:val="0"/>
      <w:divBdr>
        <w:top w:val="none" w:sz="0" w:space="0" w:color="auto"/>
        <w:left w:val="none" w:sz="0" w:space="0" w:color="auto"/>
        <w:bottom w:val="none" w:sz="0" w:space="0" w:color="auto"/>
        <w:right w:val="none" w:sz="0" w:space="0" w:color="auto"/>
      </w:divBdr>
    </w:div>
    <w:div w:id="749542596">
      <w:bodyDiv w:val="1"/>
      <w:marLeft w:val="0"/>
      <w:marRight w:val="0"/>
      <w:marTop w:val="0"/>
      <w:marBottom w:val="0"/>
      <w:divBdr>
        <w:top w:val="none" w:sz="0" w:space="0" w:color="auto"/>
        <w:left w:val="none" w:sz="0" w:space="0" w:color="auto"/>
        <w:bottom w:val="none" w:sz="0" w:space="0" w:color="auto"/>
        <w:right w:val="none" w:sz="0" w:space="0" w:color="auto"/>
      </w:divBdr>
    </w:div>
    <w:div w:id="751389822">
      <w:bodyDiv w:val="1"/>
      <w:marLeft w:val="0"/>
      <w:marRight w:val="0"/>
      <w:marTop w:val="0"/>
      <w:marBottom w:val="0"/>
      <w:divBdr>
        <w:top w:val="none" w:sz="0" w:space="0" w:color="auto"/>
        <w:left w:val="none" w:sz="0" w:space="0" w:color="auto"/>
        <w:bottom w:val="none" w:sz="0" w:space="0" w:color="auto"/>
        <w:right w:val="none" w:sz="0" w:space="0" w:color="auto"/>
      </w:divBdr>
    </w:div>
    <w:div w:id="752824520">
      <w:bodyDiv w:val="1"/>
      <w:marLeft w:val="0"/>
      <w:marRight w:val="0"/>
      <w:marTop w:val="0"/>
      <w:marBottom w:val="0"/>
      <w:divBdr>
        <w:top w:val="none" w:sz="0" w:space="0" w:color="auto"/>
        <w:left w:val="none" w:sz="0" w:space="0" w:color="auto"/>
        <w:bottom w:val="none" w:sz="0" w:space="0" w:color="auto"/>
        <w:right w:val="none" w:sz="0" w:space="0" w:color="auto"/>
      </w:divBdr>
    </w:div>
    <w:div w:id="756290881">
      <w:bodyDiv w:val="1"/>
      <w:marLeft w:val="0"/>
      <w:marRight w:val="0"/>
      <w:marTop w:val="0"/>
      <w:marBottom w:val="0"/>
      <w:divBdr>
        <w:top w:val="none" w:sz="0" w:space="0" w:color="auto"/>
        <w:left w:val="none" w:sz="0" w:space="0" w:color="auto"/>
        <w:bottom w:val="none" w:sz="0" w:space="0" w:color="auto"/>
        <w:right w:val="none" w:sz="0" w:space="0" w:color="auto"/>
      </w:divBdr>
    </w:div>
    <w:div w:id="762144268">
      <w:bodyDiv w:val="1"/>
      <w:marLeft w:val="0"/>
      <w:marRight w:val="0"/>
      <w:marTop w:val="0"/>
      <w:marBottom w:val="0"/>
      <w:divBdr>
        <w:top w:val="none" w:sz="0" w:space="0" w:color="auto"/>
        <w:left w:val="none" w:sz="0" w:space="0" w:color="auto"/>
        <w:bottom w:val="none" w:sz="0" w:space="0" w:color="auto"/>
        <w:right w:val="none" w:sz="0" w:space="0" w:color="auto"/>
      </w:divBdr>
    </w:div>
    <w:div w:id="767890896">
      <w:bodyDiv w:val="1"/>
      <w:marLeft w:val="0"/>
      <w:marRight w:val="0"/>
      <w:marTop w:val="0"/>
      <w:marBottom w:val="0"/>
      <w:divBdr>
        <w:top w:val="none" w:sz="0" w:space="0" w:color="auto"/>
        <w:left w:val="none" w:sz="0" w:space="0" w:color="auto"/>
        <w:bottom w:val="none" w:sz="0" w:space="0" w:color="auto"/>
        <w:right w:val="none" w:sz="0" w:space="0" w:color="auto"/>
      </w:divBdr>
    </w:div>
    <w:div w:id="771515866">
      <w:bodyDiv w:val="1"/>
      <w:marLeft w:val="0"/>
      <w:marRight w:val="0"/>
      <w:marTop w:val="0"/>
      <w:marBottom w:val="0"/>
      <w:divBdr>
        <w:top w:val="none" w:sz="0" w:space="0" w:color="auto"/>
        <w:left w:val="none" w:sz="0" w:space="0" w:color="auto"/>
        <w:bottom w:val="none" w:sz="0" w:space="0" w:color="auto"/>
        <w:right w:val="none" w:sz="0" w:space="0" w:color="auto"/>
      </w:divBdr>
    </w:div>
    <w:div w:id="772634028">
      <w:bodyDiv w:val="1"/>
      <w:marLeft w:val="0"/>
      <w:marRight w:val="0"/>
      <w:marTop w:val="0"/>
      <w:marBottom w:val="0"/>
      <w:divBdr>
        <w:top w:val="none" w:sz="0" w:space="0" w:color="auto"/>
        <w:left w:val="none" w:sz="0" w:space="0" w:color="auto"/>
        <w:bottom w:val="none" w:sz="0" w:space="0" w:color="auto"/>
        <w:right w:val="none" w:sz="0" w:space="0" w:color="auto"/>
      </w:divBdr>
    </w:div>
    <w:div w:id="776563136">
      <w:bodyDiv w:val="1"/>
      <w:marLeft w:val="0"/>
      <w:marRight w:val="0"/>
      <w:marTop w:val="0"/>
      <w:marBottom w:val="0"/>
      <w:divBdr>
        <w:top w:val="none" w:sz="0" w:space="0" w:color="auto"/>
        <w:left w:val="none" w:sz="0" w:space="0" w:color="auto"/>
        <w:bottom w:val="none" w:sz="0" w:space="0" w:color="auto"/>
        <w:right w:val="none" w:sz="0" w:space="0" w:color="auto"/>
      </w:divBdr>
    </w:div>
    <w:div w:id="777868498">
      <w:bodyDiv w:val="1"/>
      <w:marLeft w:val="0"/>
      <w:marRight w:val="0"/>
      <w:marTop w:val="0"/>
      <w:marBottom w:val="0"/>
      <w:divBdr>
        <w:top w:val="none" w:sz="0" w:space="0" w:color="auto"/>
        <w:left w:val="none" w:sz="0" w:space="0" w:color="auto"/>
        <w:bottom w:val="none" w:sz="0" w:space="0" w:color="auto"/>
        <w:right w:val="none" w:sz="0" w:space="0" w:color="auto"/>
      </w:divBdr>
    </w:div>
    <w:div w:id="778067327">
      <w:bodyDiv w:val="1"/>
      <w:marLeft w:val="0"/>
      <w:marRight w:val="0"/>
      <w:marTop w:val="0"/>
      <w:marBottom w:val="0"/>
      <w:divBdr>
        <w:top w:val="none" w:sz="0" w:space="0" w:color="auto"/>
        <w:left w:val="none" w:sz="0" w:space="0" w:color="auto"/>
        <w:bottom w:val="none" w:sz="0" w:space="0" w:color="auto"/>
        <w:right w:val="none" w:sz="0" w:space="0" w:color="auto"/>
      </w:divBdr>
    </w:div>
    <w:div w:id="778136358">
      <w:bodyDiv w:val="1"/>
      <w:marLeft w:val="0"/>
      <w:marRight w:val="0"/>
      <w:marTop w:val="0"/>
      <w:marBottom w:val="0"/>
      <w:divBdr>
        <w:top w:val="none" w:sz="0" w:space="0" w:color="auto"/>
        <w:left w:val="none" w:sz="0" w:space="0" w:color="auto"/>
        <w:bottom w:val="none" w:sz="0" w:space="0" w:color="auto"/>
        <w:right w:val="none" w:sz="0" w:space="0" w:color="auto"/>
      </w:divBdr>
    </w:div>
    <w:div w:id="782925480">
      <w:bodyDiv w:val="1"/>
      <w:marLeft w:val="0"/>
      <w:marRight w:val="0"/>
      <w:marTop w:val="0"/>
      <w:marBottom w:val="0"/>
      <w:divBdr>
        <w:top w:val="none" w:sz="0" w:space="0" w:color="auto"/>
        <w:left w:val="none" w:sz="0" w:space="0" w:color="auto"/>
        <w:bottom w:val="none" w:sz="0" w:space="0" w:color="auto"/>
        <w:right w:val="none" w:sz="0" w:space="0" w:color="auto"/>
      </w:divBdr>
    </w:div>
    <w:div w:id="782959009">
      <w:bodyDiv w:val="1"/>
      <w:marLeft w:val="0"/>
      <w:marRight w:val="0"/>
      <w:marTop w:val="0"/>
      <w:marBottom w:val="0"/>
      <w:divBdr>
        <w:top w:val="none" w:sz="0" w:space="0" w:color="auto"/>
        <w:left w:val="none" w:sz="0" w:space="0" w:color="auto"/>
        <w:bottom w:val="none" w:sz="0" w:space="0" w:color="auto"/>
        <w:right w:val="none" w:sz="0" w:space="0" w:color="auto"/>
      </w:divBdr>
    </w:div>
    <w:div w:id="784618895">
      <w:bodyDiv w:val="1"/>
      <w:marLeft w:val="0"/>
      <w:marRight w:val="0"/>
      <w:marTop w:val="0"/>
      <w:marBottom w:val="0"/>
      <w:divBdr>
        <w:top w:val="none" w:sz="0" w:space="0" w:color="auto"/>
        <w:left w:val="none" w:sz="0" w:space="0" w:color="auto"/>
        <w:bottom w:val="none" w:sz="0" w:space="0" w:color="auto"/>
        <w:right w:val="none" w:sz="0" w:space="0" w:color="auto"/>
      </w:divBdr>
    </w:div>
    <w:div w:id="786315669">
      <w:bodyDiv w:val="1"/>
      <w:marLeft w:val="0"/>
      <w:marRight w:val="0"/>
      <w:marTop w:val="0"/>
      <w:marBottom w:val="0"/>
      <w:divBdr>
        <w:top w:val="none" w:sz="0" w:space="0" w:color="auto"/>
        <w:left w:val="none" w:sz="0" w:space="0" w:color="auto"/>
        <w:bottom w:val="none" w:sz="0" w:space="0" w:color="auto"/>
        <w:right w:val="none" w:sz="0" w:space="0" w:color="auto"/>
      </w:divBdr>
    </w:div>
    <w:div w:id="786851054">
      <w:bodyDiv w:val="1"/>
      <w:marLeft w:val="0"/>
      <w:marRight w:val="0"/>
      <w:marTop w:val="0"/>
      <w:marBottom w:val="0"/>
      <w:divBdr>
        <w:top w:val="none" w:sz="0" w:space="0" w:color="auto"/>
        <w:left w:val="none" w:sz="0" w:space="0" w:color="auto"/>
        <w:bottom w:val="none" w:sz="0" w:space="0" w:color="auto"/>
        <w:right w:val="none" w:sz="0" w:space="0" w:color="auto"/>
      </w:divBdr>
    </w:div>
    <w:div w:id="787284743">
      <w:bodyDiv w:val="1"/>
      <w:marLeft w:val="0"/>
      <w:marRight w:val="0"/>
      <w:marTop w:val="0"/>
      <w:marBottom w:val="0"/>
      <w:divBdr>
        <w:top w:val="none" w:sz="0" w:space="0" w:color="auto"/>
        <w:left w:val="none" w:sz="0" w:space="0" w:color="auto"/>
        <w:bottom w:val="none" w:sz="0" w:space="0" w:color="auto"/>
        <w:right w:val="none" w:sz="0" w:space="0" w:color="auto"/>
      </w:divBdr>
    </w:div>
    <w:div w:id="788087503">
      <w:bodyDiv w:val="1"/>
      <w:marLeft w:val="0"/>
      <w:marRight w:val="0"/>
      <w:marTop w:val="0"/>
      <w:marBottom w:val="0"/>
      <w:divBdr>
        <w:top w:val="none" w:sz="0" w:space="0" w:color="auto"/>
        <w:left w:val="none" w:sz="0" w:space="0" w:color="auto"/>
        <w:bottom w:val="none" w:sz="0" w:space="0" w:color="auto"/>
        <w:right w:val="none" w:sz="0" w:space="0" w:color="auto"/>
      </w:divBdr>
    </w:div>
    <w:div w:id="790199447">
      <w:bodyDiv w:val="1"/>
      <w:marLeft w:val="0"/>
      <w:marRight w:val="0"/>
      <w:marTop w:val="0"/>
      <w:marBottom w:val="0"/>
      <w:divBdr>
        <w:top w:val="none" w:sz="0" w:space="0" w:color="auto"/>
        <w:left w:val="none" w:sz="0" w:space="0" w:color="auto"/>
        <w:bottom w:val="none" w:sz="0" w:space="0" w:color="auto"/>
        <w:right w:val="none" w:sz="0" w:space="0" w:color="auto"/>
      </w:divBdr>
    </w:div>
    <w:div w:id="790782651">
      <w:bodyDiv w:val="1"/>
      <w:marLeft w:val="0"/>
      <w:marRight w:val="0"/>
      <w:marTop w:val="0"/>
      <w:marBottom w:val="0"/>
      <w:divBdr>
        <w:top w:val="none" w:sz="0" w:space="0" w:color="auto"/>
        <w:left w:val="none" w:sz="0" w:space="0" w:color="auto"/>
        <w:bottom w:val="none" w:sz="0" w:space="0" w:color="auto"/>
        <w:right w:val="none" w:sz="0" w:space="0" w:color="auto"/>
      </w:divBdr>
    </w:div>
    <w:div w:id="791284429">
      <w:bodyDiv w:val="1"/>
      <w:marLeft w:val="0"/>
      <w:marRight w:val="0"/>
      <w:marTop w:val="0"/>
      <w:marBottom w:val="0"/>
      <w:divBdr>
        <w:top w:val="none" w:sz="0" w:space="0" w:color="auto"/>
        <w:left w:val="none" w:sz="0" w:space="0" w:color="auto"/>
        <w:bottom w:val="none" w:sz="0" w:space="0" w:color="auto"/>
        <w:right w:val="none" w:sz="0" w:space="0" w:color="auto"/>
      </w:divBdr>
    </w:div>
    <w:div w:id="792407341">
      <w:bodyDiv w:val="1"/>
      <w:marLeft w:val="0"/>
      <w:marRight w:val="0"/>
      <w:marTop w:val="0"/>
      <w:marBottom w:val="0"/>
      <w:divBdr>
        <w:top w:val="none" w:sz="0" w:space="0" w:color="auto"/>
        <w:left w:val="none" w:sz="0" w:space="0" w:color="auto"/>
        <w:bottom w:val="none" w:sz="0" w:space="0" w:color="auto"/>
        <w:right w:val="none" w:sz="0" w:space="0" w:color="auto"/>
      </w:divBdr>
    </w:div>
    <w:div w:id="793518708">
      <w:bodyDiv w:val="1"/>
      <w:marLeft w:val="0"/>
      <w:marRight w:val="0"/>
      <w:marTop w:val="0"/>
      <w:marBottom w:val="0"/>
      <w:divBdr>
        <w:top w:val="none" w:sz="0" w:space="0" w:color="auto"/>
        <w:left w:val="none" w:sz="0" w:space="0" w:color="auto"/>
        <w:bottom w:val="none" w:sz="0" w:space="0" w:color="auto"/>
        <w:right w:val="none" w:sz="0" w:space="0" w:color="auto"/>
      </w:divBdr>
    </w:div>
    <w:div w:id="794636269">
      <w:bodyDiv w:val="1"/>
      <w:marLeft w:val="0"/>
      <w:marRight w:val="0"/>
      <w:marTop w:val="0"/>
      <w:marBottom w:val="0"/>
      <w:divBdr>
        <w:top w:val="none" w:sz="0" w:space="0" w:color="auto"/>
        <w:left w:val="none" w:sz="0" w:space="0" w:color="auto"/>
        <w:bottom w:val="none" w:sz="0" w:space="0" w:color="auto"/>
        <w:right w:val="none" w:sz="0" w:space="0" w:color="auto"/>
      </w:divBdr>
    </w:div>
    <w:div w:id="794832054">
      <w:bodyDiv w:val="1"/>
      <w:marLeft w:val="0"/>
      <w:marRight w:val="0"/>
      <w:marTop w:val="0"/>
      <w:marBottom w:val="0"/>
      <w:divBdr>
        <w:top w:val="none" w:sz="0" w:space="0" w:color="auto"/>
        <w:left w:val="none" w:sz="0" w:space="0" w:color="auto"/>
        <w:bottom w:val="none" w:sz="0" w:space="0" w:color="auto"/>
        <w:right w:val="none" w:sz="0" w:space="0" w:color="auto"/>
      </w:divBdr>
    </w:div>
    <w:div w:id="796340636">
      <w:bodyDiv w:val="1"/>
      <w:marLeft w:val="0"/>
      <w:marRight w:val="0"/>
      <w:marTop w:val="0"/>
      <w:marBottom w:val="0"/>
      <w:divBdr>
        <w:top w:val="none" w:sz="0" w:space="0" w:color="auto"/>
        <w:left w:val="none" w:sz="0" w:space="0" w:color="auto"/>
        <w:bottom w:val="none" w:sz="0" w:space="0" w:color="auto"/>
        <w:right w:val="none" w:sz="0" w:space="0" w:color="auto"/>
      </w:divBdr>
    </w:div>
    <w:div w:id="798496324">
      <w:bodyDiv w:val="1"/>
      <w:marLeft w:val="0"/>
      <w:marRight w:val="0"/>
      <w:marTop w:val="0"/>
      <w:marBottom w:val="0"/>
      <w:divBdr>
        <w:top w:val="none" w:sz="0" w:space="0" w:color="auto"/>
        <w:left w:val="none" w:sz="0" w:space="0" w:color="auto"/>
        <w:bottom w:val="none" w:sz="0" w:space="0" w:color="auto"/>
        <w:right w:val="none" w:sz="0" w:space="0" w:color="auto"/>
      </w:divBdr>
    </w:div>
    <w:div w:id="799306778">
      <w:bodyDiv w:val="1"/>
      <w:marLeft w:val="0"/>
      <w:marRight w:val="0"/>
      <w:marTop w:val="0"/>
      <w:marBottom w:val="0"/>
      <w:divBdr>
        <w:top w:val="none" w:sz="0" w:space="0" w:color="auto"/>
        <w:left w:val="none" w:sz="0" w:space="0" w:color="auto"/>
        <w:bottom w:val="none" w:sz="0" w:space="0" w:color="auto"/>
        <w:right w:val="none" w:sz="0" w:space="0" w:color="auto"/>
      </w:divBdr>
    </w:div>
    <w:div w:id="799954754">
      <w:bodyDiv w:val="1"/>
      <w:marLeft w:val="0"/>
      <w:marRight w:val="0"/>
      <w:marTop w:val="0"/>
      <w:marBottom w:val="0"/>
      <w:divBdr>
        <w:top w:val="none" w:sz="0" w:space="0" w:color="auto"/>
        <w:left w:val="none" w:sz="0" w:space="0" w:color="auto"/>
        <w:bottom w:val="none" w:sz="0" w:space="0" w:color="auto"/>
        <w:right w:val="none" w:sz="0" w:space="0" w:color="auto"/>
      </w:divBdr>
    </w:div>
    <w:div w:id="802117770">
      <w:bodyDiv w:val="1"/>
      <w:marLeft w:val="0"/>
      <w:marRight w:val="0"/>
      <w:marTop w:val="0"/>
      <w:marBottom w:val="0"/>
      <w:divBdr>
        <w:top w:val="none" w:sz="0" w:space="0" w:color="auto"/>
        <w:left w:val="none" w:sz="0" w:space="0" w:color="auto"/>
        <w:bottom w:val="none" w:sz="0" w:space="0" w:color="auto"/>
        <w:right w:val="none" w:sz="0" w:space="0" w:color="auto"/>
      </w:divBdr>
    </w:div>
    <w:div w:id="804666850">
      <w:bodyDiv w:val="1"/>
      <w:marLeft w:val="0"/>
      <w:marRight w:val="0"/>
      <w:marTop w:val="0"/>
      <w:marBottom w:val="0"/>
      <w:divBdr>
        <w:top w:val="none" w:sz="0" w:space="0" w:color="auto"/>
        <w:left w:val="none" w:sz="0" w:space="0" w:color="auto"/>
        <w:bottom w:val="none" w:sz="0" w:space="0" w:color="auto"/>
        <w:right w:val="none" w:sz="0" w:space="0" w:color="auto"/>
      </w:divBdr>
    </w:div>
    <w:div w:id="805202066">
      <w:bodyDiv w:val="1"/>
      <w:marLeft w:val="0"/>
      <w:marRight w:val="0"/>
      <w:marTop w:val="0"/>
      <w:marBottom w:val="0"/>
      <w:divBdr>
        <w:top w:val="none" w:sz="0" w:space="0" w:color="auto"/>
        <w:left w:val="none" w:sz="0" w:space="0" w:color="auto"/>
        <w:bottom w:val="none" w:sz="0" w:space="0" w:color="auto"/>
        <w:right w:val="none" w:sz="0" w:space="0" w:color="auto"/>
      </w:divBdr>
    </w:div>
    <w:div w:id="805271179">
      <w:bodyDiv w:val="1"/>
      <w:marLeft w:val="0"/>
      <w:marRight w:val="0"/>
      <w:marTop w:val="0"/>
      <w:marBottom w:val="0"/>
      <w:divBdr>
        <w:top w:val="none" w:sz="0" w:space="0" w:color="auto"/>
        <w:left w:val="none" w:sz="0" w:space="0" w:color="auto"/>
        <w:bottom w:val="none" w:sz="0" w:space="0" w:color="auto"/>
        <w:right w:val="none" w:sz="0" w:space="0" w:color="auto"/>
      </w:divBdr>
    </w:div>
    <w:div w:id="805313442">
      <w:bodyDiv w:val="1"/>
      <w:marLeft w:val="0"/>
      <w:marRight w:val="0"/>
      <w:marTop w:val="0"/>
      <w:marBottom w:val="0"/>
      <w:divBdr>
        <w:top w:val="none" w:sz="0" w:space="0" w:color="auto"/>
        <w:left w:val="none" w:sz="0" w:space="0" w:color="auto"/>
        <w:bottom w:val="none" w:sz="0" w:space="0" w:color="auto"/>
        <w:right w:val="none" w:sz="0" w:space="0" w:color="auto"/>
      </w:divBdr>
    </w:div>
    <w:div w:id="805506415">
      <w:bodyDiv w:val="1"/>
      <w:marLeft w:val="0"/>
      <w:marRight w:val="0"/>
      <w:marTop w:val="0"/>
      <w:marBottom w:val="0"/>
      <w:divBdr>
        <w:top w:val="none" w:sz="0" w:space="0" w:color="auto"/>
        <w:left w:val="none" w:sz="0" w:space="0" w:color="auto"/>
        <w:bottom w:val="none" w:sz="0" w:space="0" w:color="auto"/>
        <w:right w:val="none" w:sz="0" w:space="0" w:color="auto"/>
      </w:divBdr>
    </w:div>
    <w:div w:id="807167031">
      <w:bodyDiv w:val="1"/>
      <w:marLeft w:val="0"/>
      <w:marRight w:val="0"/>
      <w:marTop w:val="0"/>
      <w:marBottom w:val="0"/>
      <w:divBdr>
        <w:top w:val="none" w:sz="0" w:space="0" w:color="auto"/>
        <w:left w:val="none" w:sz="0" w:space="0" w:color="auto"/>
        <w:bottom w:val="none" w:sz="0" w:space="0" w:color="auto"/>
        <w:right w:val="none" w:sz="0" w:space="0" w:color="auto"/>
      </w:divBdr>
    </w:div>
    <w:div w:id="807746171">
      <w:bodyDiv w:val="1"/>
      <w:marLeft w:val="0"/>
      <w:marRight w:val="0"/>
      <w:marTop w:val="0"/>
      <w:marBottom w:val="0"/>
      <w:divBdr>
        <w:top w:val="none" w:sz="0" w:space="0" w:color="auto"/>
        <w:left w:val="none" w:sz="0" w:space="0" w:color="auto"/>
        <w:bottom w:val="none" w:sz="0" w:space="0" w:color="auto"/>
        <w:right w:val="none" w:sz="0" w:space="0" w:color="auto"/>
      </w:divBdr>
    </w:div>
    <w:div w:id="808396557">
      <w:bodyDiv w:val="1"/>
      <w:marLeft w:val="0"/>
      <w:marRight w:val="0"/>
      <w:marTop w:val="0"/>
      <w:marBottom w:val="0"/>
      <w:divBdr>
        <w:top w:val="none" w:sz="0" w:space="0" w:color="auto"/>
        <w:left w:val="none" w:sz="0" w:space="0" w:color="auto"/>
        <w:bottom w:val="none" w:sz="0" w:space="0" w:color="auto"/>
        <w:right w:val="none" w:sz="0" w:space="0" w:color="auto"/>
      </w:divBdr>
    </w:div>
    <w:div w:id="812022932">
      <w:bodyDiv w:val="1"/>
      <w:marLeft w:val="0"/>
      <w:marRight w:val="0"/>
      <w:marTop w:val="0"/>
      <w:marBottom w:val="0"/>
      <w:divBdr>
        <w:top w:val="none" w:sz="0" w:space="0" w:color="auto"/>
        <w:left w:val="none" w:sz="0" w:space="0" w:color="auto"/>
        <w:bottom w:val="none" w:sz="0" w:space="0" w:color="auto"/>
        <w:right w:val="none" w:sz="0" w:space="0" w:color="auto"/>
      </w:divBdr>
    </w:div>
    <w:div w:id="814487804">
      <w:bodyDiv w:val="1"/>
      <w:marLeft w:val="0"/>
      <w:marRight w:val="0"/>
      <w:marTop w:val="0"/>
      <w:marBottom w:val="0"/>
      <w:divBdr>
        <w:top w:val="none" w:sz="0" w:space="0" w:color="auto"/>
        <w:left w:val="none" w:sz="0" w:space="0" w:color="auto"/>
        <w:bottom w:val="none" w:sz="0" w:space="0" w:color="auto"/>
        <w:right w:val="none" w:sz="0" w:space="0" w:color="auto"/>
      </w:divBdr>
    </w:div>
    <w:div w:id="815493380">
      <w:bodyDiv w:val="1"/>
      <w:marLeft w:val="0"/>
      <w:marRight w:val="0"/>
      <w:marTop w:val="0"/>
      <w:marBottom w:val="0"/>
      <w:divBdr>
        <w:top w:val="none" w:sz="0" w:space="0" w:color="auto"/>
        <w:left w:val="none" w:sz="0" w:space="0" w:color="auto"/>
        <w:bottom w:val="none" w:sz="0" w:space="0" w:color="auto"/>
        <w:right w:val="none" w:sz="0" w:space="0" w:color="auto"/>
      </w:divBdr>
    </w:div>
    <w:div w:id="820006000">
      <w:bodyDiv w:val="1"/>
      <w:marLeft w:val="0"/>
      <w:marRight w:val="0"/>
      <w:marTop w:val="0"/>
      <w:marBottom w:val="0"/>
      <w:divBdr>
        <w:top w:val="none" w:sz="0" w:space="0" w:color="auto"/>
        <w:left w:val="none" w:sz="0" w:space="0" w:color="auto"/>
        <w:bottom w:val="none" w:sz="0" w:space="0" w:color="auto"/>
        <w:right w:val="none" w:sz="0" w:space="0" w:color="auto"/>
      </w:divBdr>
    </w:div>
    <w:div w:id="823470183">
      <w:bodyDiv w:val="1"/>
      <w:marLeft w:val="0"/>
      <w:marRight w:val="0"/>
      <w:marTop w:val="0"/>
      <w:marBottom w:val="0"/>
      <w:divBdr>
        <w:top w:val="none" w:sz="0" w:space="0" w:color="auto"/>
        <w:left w:val="none" w:sz="0" w:space="0" w:color="auto"/>
        <w:bottom w:val="none" w:sz="0" w:space="0" w:color="auto"/>
        <w:right w:val="none" w:sz="0" w:space="0" w:color="auto"/>
      </w:divBdr>
    </w:div>
    <w:div w:id="824471801">
      <w:bodyDiv w:val="1"/>
      <w:marLeft w:val="0"/>
      <w:marRight w:val="0"/>
      <w:marTop w:val="0"/>
      <w:marBottom w:val="0"/>
      <w:divBdr>
        <w:top w:val="none" w:sz="0" w:space="0" w:color="auto"/>
        <w:left w:val="none" w:sz="0" w:space="0" w:color="auto"/>
        <w:bottom w:val="none" w:sz="0" w:space="0" w:color="auto"/>
        <w:right w:val="none" w:sz="0" w:space="0" w:color="auto"/>
      </w:divBdr>
    </w:div>
    <w:div w:id="825826880">
      <w:bodyDiv w:val="1"/>
      <w:marLeft w:val="0"/>
      <w:marRight w:val="0"/>
      <w:marTop w:val="0"/>
      <w:marBottom w:val="0"/>
      <w:divBdr>
        <w:top w:val="none" w:sz="0" w:space="0" w:color="auto"/>
        <w:left w:val="none" w:sz="0" w:space="0" w:color="auto"/>
        <w:bottom w:val="none" w:sz="0" w:space="0" w:color="auto"/>
        <w:right w:val="none" w:sz="0" w:space="0" w:color="auto"/>
      </w:divBdr>
    </w:div>
    <w:div w:id="827793798">
      <w:bodyDiv w:val="1"/>
      <w:marLeft w:val="0"/>
      <w:marRight w:val="0"/>
      <w:marTop w:val="0"/>
      <w:marBottom w:val="0"/>
      <w:divBdr>
        <w:top w:val="none" w:sz="0" w:space="0" w:color="auto"/>
        <w:left w:val="none" w:sz="0" w:space="0" w:color="auto"/>
        <w:bottom w:val="none" w:sz="0" w:space="0" w:color="auto"/>
        <w:right w:val="none" w:sz="0" w:space="0" w:color="auto"/>
      </w:divBdr>
      <w:divsChild>
        <w:div w:id="1127313530">
          <w:marLeft w:val="0"/>
          <w:marRight w:val="0"/>
          <w:marTop w:val="0"/>
          <w:marBottom w:val="0"/>
          <w:divBdr>
            <w:top w:val="none" w:sz="0" w:space="0" w:color="auto"/>
            <w:left w:val="none" w:sz="0" w:space="0" w:color="auto"/>
            <w:bottom w:val="none" w:sz="0" w:space="0" w:color="auto"/>
            <w:right w:val="none" w:sz="0" w:space="0" w:color="auto"/>
          </w:divBdr>
          <w:divsChild>
            <w:div w:id="21040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25139">
      <w:bodyDiv w:val="1"/>
      <w:marLeft w:val="0"/>
      <w:marRight w:val="0"/>
      <w:marTop w:val="0"/>
      <w:marBottom w:val="0"/>
      <w:divBdr>
        <w:top w:val="none" w:sz="0" w:space="0" w:color="auto"/>
        <w:left w:val="none" w:sz="0" w:space="0" w:color="auto"/>
        <w:bottom w:val="none" w:sz="0" w:space="0" w:color="auto"/>
        <w:right w:val="none" w:sz="0" w:space="0" w:color="auto"/>
      </w:divBdr>
    </w:div>
    <w:div w:id="832381301">
      <w:bodyDiv w:val="1"/>
      <w:marLeft w:val="0"/>
      <w:marRight w:val="0"/>
      <w:marTop w:val="0"/>
      <w:marBottom w:val="0"/>
      <w:divBdr>
        <w:top w:val="none" w:sz="0" w:space="0" w:color="auto"/>
        <w:left w:val="none" w:sz="0" w:space="0" w:color="auto"/>
        <w:bottom w:val="none" w:sz="0" w:space="0" w:color="auto"/>
        <w:right w:val="none" w:sz="0" w:space="0" w:color="auto"/>
      </w:divBdr>
    </w:div>
    <w:div w:id="832839597">
      <w:bodyDiv w:val="1"/>
      <w:marLeft w:val="0"/>
      <w:marRight w:val="0"/>
      <w:marTop w:val="0"/>
      <w:marBottom w:val="0"/>
      <w:divBdr>
        <w:top w:val="none" w:sz="0" w:space="0" w:color="auto"/>
        <w:left w:val="none" w:sz="0" w:space="0" w:color="auto"/>
        <w:bottom w:val="none" w:sz="0" w:space="0" w:color="auto"/>
        <w:right w:val="none" w:sz="0" w:space="0" w:color="auto"/>
      </w:divBdr>
    </w:div>
    <w:div w:id="833959122">
      <w:bodyDiv w:val="1"/>
      <w:marLeft w:val="0"/>
      <w:marRight w:val="0"/>
      <w:marTop w:val="0"/>
      <w:marBottom w:val="0"/>
      <w:divBdr>
        <w:top w:val="none" w:sz="0" w:space="0" w:color="auto"/>
        <w:left w:val="none" w:sz="0" w:space="0" w:color="auto"/>
        <w:bottom w:val="none" w:sz="0" w:space="0" w:color="auto"/>
        <w:right w:val="none" w:sz="0" w:space="0" w:color="auto"/>
      </w:divBdr>
    </w:div>
    <w:div w:id="835921947">
      <w:bodyDiv w:val="1"/>
      <w:marLeft w:val="0"/>
      <w:marRight w:val="0"/>
      <w:marTop w:val="0"/>
      <w:marBottom w:val="0"/>
      <w:divBdr>
        <w:top w:val="none" w:sz="0" w:space="0" w:color="auto"/>
        <w:left w:val="none" w:sz="0" w:space="0" w:color="auto"/>
        <w:bottom w:val="none" w:sz="0" w:space="0" w:color="auto"/>
        <w:right w:val="none" w:sz="0" w:space="0" w:color="auto"/>
      </w:divBdr>
    </w:div>
    <w:div w:id="837816897">
      <w:bodyDiv w:val="1"/>
      <w:marLeft w:val="0"/>
      <w:marRight w:val="0"/>
      <w:marTop w:val="0"/>
      <w:marBottom w:val="0"/>
      <w:divBdr>
        <w:top w:val="none" w:sz="0" w:space="0" w:color="auto"/>
        <w:left w:val="none" w:sz="0" w:space="0" w:color="auto"/>
        <w:bottom w:val="none" w:sz="0" w:space="0" w:color="auto"/>
        <w:right w:val="none" w:sz="0" w:space="0" w:color="auto"/>
      </w:divBdr>
    </w:div>
    <w:div w:id="839387363">
      <w:bodyDiv w:val="1"/>
      <w:marLeft w:val="0"/>
      <w:marRight w:val="0"/>
      <w:marTop w:val="0"/>
      <w:marBottom w:val="0"/>
      <w:divBdr>
        <w:top w:val="none" w:sz="0" w:space="0" w:color="auto"/>
        <w:left w:val="none" w:sz="0" w:space="0" w:color="auto"/>
        <w:bottom w:val="none" w:sz="0" w:space="0" w:color="auto"/>
        <w:right w:val="none" w:sz="0" w:space="0" w:color="auto"/>
      </w:divBdr>
    </w:div>
    <w:div w:id="843739059">
      <w:bodyDiv w:val="1"/>
      <w:marLeft w:val="0"/>
      <w:marRight w:val="0"/>
      <w:marTop w:val="0"/>
      <w:marBottom w:val="0"/>
      <w:divBdr>
        <w:top w:val="none" w:sz="0" w:space="0" w:color="auto"/>
        <w:left w:val="none" w:sz="0" w:space="0" w:color="auto"/>
        <w:bottom w:val="none" w:sz="0" w:space="0" w:color="auto"/>
        <w:right w:val="none" w:sz="0" w:space="0" w:color="auto"/>
      </w:divBdr>
    </w:div>
    <w:div w:id="843860546">
      <w:bodyDiv w:val="1"/>
      <w:marLeft w:val="0"/>
      <w:marRight w:val="0"/>
      <w:marTop w:val="0"/>
      <w:marBottom w:val="0"/>
      <w:divBdr>
        <w:top w:val="none" w:sz="0" w:space="0" w:color="auto"/>
        <w:left w:val="none" w:sz="0" w:space="0" w:color="auto"/>
        <w:bottom w:val="none" w:sz="0" w:space="0" w:color="auto"/>
        <w:right w:val="none" w:sz="0" w:space="0" w:color="auto"/>
      </w:divBdr>
    </w:div>
    <w:div w:id="844905880">
      <w:bodyDiv w:val="1"/>
      <w:marLeft w:val="0"/>
      <w:marRight w:val="0"/>
      <w:marTop w:val="0"/>
      <w:marBottom w:val="0"/>
      <w:divBdr>
        <w:top w:val="none" w:sz="0" w:space="0" w:color="auto"/>
        <w:left w:val="none" w:sz="0" w:space="0" w:color="auto"/>
        <w:bottom w:val="none" w:sz="0" w:space="0" w:color="auto"/>
        <w:right w:val="none" w:sz="0" w:space="0" w:color="auto"/>
      </w:divBdr>
      <w:divsChild>
        <w:div w:id="1862936884">
          <w:marLeft w:val="0"/>
          <w:marRight w:val="0"/>
          <w:marTop w:val="0"/>
          <w:marBottom w:val="0"/>
          <w:divBdr>
            <w:top w:val="none" w:sz="0" w:space="0" w:color="auto"/>
            <w:left w:val="none" w:sz="0" w:space="0" w:color="auto"/>
            <w:bottom w:val="none" w:sz="0" w:space="0" w:color="auto"/>
            <w:right w:val="none" w:sz="0" w:space="0" w:color="auto"/>
          </w:divBdr>
          <w:divsChild>
            <w:div w:id="172316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50033">
      <w:bodyDiv w:val="1"/>
      <w:marLeft w:val="0"/>
      <w:marRight w:val="0"/>
      <w:marTop w:val="0"/>
      <w:marBottom w:val="0"/>
      <w:divBdr>
        <w:top w:val="none" w:sz="0" w:space="0" w:color="auto"/>
        <w:left w:val="none" w:sz="0" w:space="0" w:color="auto"/>
        <w:bottom w:val="none" w:sz="0" w:space="0" w:color="auto"/>
        <w:right w:val="none" w:sz="0" w:space="0" w:color="auto"/>
      </w:divBdr>
    </w:div>
    <w:div w:id="847137793">
      <w:bodyDiv w:val="1"/>
      <w:marLeft w:val="0"/>
      <w:marRight w:val="0"/>
      <w:marTop w:val="0"/>
      <w:marBottom w:val="0"/>
      <w:divBdr>
        <w:top w:val="none" w:sz="0" w:space="0" w:color="auto"/>
        <w:left w:val="none" w:sz="0" w:space="0" w:color="auto"/>
        <w:bottom w:val="none" w:sz="0" w:space="0" w:color="auto"/>
        <w:right w:val="none" w:sz="0" w:space="0" w:color="auto"/>
      </w:divBdr>
    </w:div>
    <w:div w:id="847478735">
      <w:bodyDiv w:val="1"/>
      <w:marLeft w:val="0"/>
      <w:marRight w:val="0"/>
      <w:marTop w:val="0"/>
      <w:marBottom w:val="0"/>
      <w:divBdr>
        <w:top w:val="none" w:sz="0" w:space="0" w:color="auto"/>
        <w:left w:val="none" w:sz="0" w:space="0" w:color="auto"/>
        <w:bottom w:val="none" w:sz="0" w:space="0" w:color="auto"/>
        <w:right w:val="none" w:sz="0" w:space="0" w:color="auto"/>
      </w:divBdr>
    </w:div>
    <w:div w:id="849760855">
      <w:bodyDiv w:val="1"/>
      <w:marLeft w:val="0"/>
      <w:marRight w:val="0"/>
      <w:marTop w:val="0"/>
      <w:marBottom w:val="0"/>
      <w:divBdr>
        <w:top w:val="none" w:sz="0" w:space="0" w:color="auto"/>
        <w:left w:val="none" w:sz="0" w:space="0" w:color="auto"/>
        <w:bottom w:val="none" w:sz="0" w:space="0" w:color="auto"/>
        <w:right w:val="none" w:sz="0" w:space="0" w:color="auto"/>
      </w:divBdr>
    </w:div>
    <w:div w:id="849875796">
      <w:bodyDiv w:val="1"/>
      <w:marLeft w:val="0"/>
      <w:marRight w:val="0"/>
      <w:marTop w:val="0"/>
      <w:marBottom w:val="0"/>
      <w:divBdr>
        <w:top w:val="none" w:sz="0" w:space="0" w:color="auto"/>
        <w:left w:val="none" w:sz="0" w:space="0" w:color="auto"/>
        <w:bottom w:val="none" w:sz="0" w:space="0" w:color="auto"/>
        <w:right w:val="none" w:sz="0" w:space="0" w:color="auto"/>
      </w:divBdr>
    </w:div>
    <w:div w:id="849949058">
      <w:bodyDiv w:val="1"/>
      <w:marLeft w:val="0"/>
      <w:marRight w:val="0"/>
      <w:marTop w:val="0"/>
      <w:marBottom w:val="0"/>
      <w:divBdr>
        <w:top w:val="none" w:sz="0" w:space="0" w:color="auto"/>
        <w:left w:val="none" w:sz="0" w:space="0" w:color="auto"/>
        <w:bottom w:val="none" w:sz="0" w:space="0" w:color="auto"/>
        <w:right w:val="none" w:sz="0" w:space="0" w:color="auto"/>
      </w:divBdr>
    </w:div>
    <w:div w:id="852036508">
      <w:bodyDiv w:val="1"/>
      <w:marLeft w:val="0"/>
      <w:marRight w:val="0"/>
      <w:marTop w:val="0"/>
      <w:marBottom w:val="0"/>
      <w:divBdr>
        <w:top w:val="none" w:sz="0" w:space="0" w:color="auto"/>
        <w:left w:val="none" w:sz="0" w:space="0" w:color="auto"/>
        <w:bottom w:val="none" w:sz="0" w:space="0" w:color="auto"/>
        <w:right w:val="none" w:sz="0" w:space="0" w:color="auto"/>
      </w:divBdr>
    </w:div>
    <w:div w:id="857891046">
      <w:bodyDiv w:val="1"/>
      <w:marLeft w:val="0"/>
      <w:marRight w:val="0"/>
      <w:marTop w:val="0"/>
      <w:marBottom w:val="0"/>
      <w:divBdr>
        <w:top w:val="none" w:sz="0" w:space="0" w:color="auto"/>
        <w:left w:val="none" w:sz="0" w:space="0" w:color="auto"/>
        <w:bottom w:val="none" w:sz="0" w:space="0" w:color="auto"/>
        <w:right w:val="none" w:sz="0" w:space="0" w:color="auto"/>
      </w:divBdr>
    </w:div>
    <w:div w:id="859706341">
      <w:bodyDiv w:val="1"/>
      <w:marLeft w:val="0"/>
      <w:marRight w:val="0"/>
      <w:marTop w:val="0"/>
      <w:marBottom w:val="0"/>
      <w:divBdr>
        <w:top w:val="none" w:sz="0" w:space="0" w:color="auto"/>
        <w:left w:val="none" w:sz="0" w:space="0" w:color="auto"/>
        <w:bottom w:val="none" w:sz="0" w:space="0" w:color="auto"/>
        <w:right w:val="none" w:sz="0" w:space="0" w:color="auto"/>
      </w:divBdr>
    </w:div>
    <w:div w:id="859782282">
      <w:bodyDiv w:val="1"/>
      <w:marLeft w:val="0"/>
      <w:marRight w:val="0"/>
      <w:marTop w:val="0"/>
      <w:marBottom w:val="0"/>
      <w:divBdr>
        <w:top w:val="none" w:sz="0" w:space="0" w:color="auto"/>
        <w:left w:val="none" w:sz="0" w:space="0" w:color="auto"/>
        <w:bottom w:val="none" w:sz="0" w:space="0" w:color="auto"/>
        <w:right w:val="none" w:sz="0" w:space="0" w:color="auto"/>
      </w:divBdr>
    </w:div>
    <w:div w:id="860896748">
      <w:bodyDiv w:val="1"/>
      <w:marLeft w:val="0"/>
      <w:marRight w:val="0"/>
      <w:marTop w:val="0"/>
      <w:marBottom w:val="0"/>
      <w:divBdr>
        <w:top w:val="none" w:sz="0" w:space="0" w:color="auto"/>
        <w:left w:val="none" w:sz="0" w:space="0" w:color="auto"/>
        <w:bottom w:val="none" w:sz="0" w:space="0" w:color="auto"/>
        <w:right w:val="none" w:sz="0" w:space="0" w:color="auto"/>
      </w:divBdr>
    </w:div>
    <w:div w:id="861094458">
      <w:bodyDiv w:val="1"/>
      <w:marLeft w:val="0"/>
      <w:marRight w:val="0"/>
      <w:marTop w:val="0"/>
      <w:marBottom w:val="0"/>
      <w:divBdr>
        <w:top w:val="none" w:sz="0" w:space="0" w:color="auto"/>
        <w:left w:val="none" w:sz="0" w:space="0" w:color="auto"/>
        <w:bottom w:val="none" w:sz="0" w:space="0" w:color="auto"/>
        <w:right w:val="none" w:sz="0" w:space="0" w:color="auto"/>
      </w:divBdr>
    </w:div>
    <w:div w:id="862211823">
      <w:bodyDiv w:val="1"/>
      <w:marLeft w:val="0"/>
      <w:marRight w:val="0"/>
      <w:marTop w:val="0"/>
      <w:marBottom w:val="0"/>
      <w:divBdr>
        <w:top w:val="none" w:sz="0" w:space="0" w:color="auto"/>
        <w:left w:val="none" w:sz="0" w:space="0" w:color="auto"/>
        <w:bottom w:val="none" w:sz="0" w:space="0" w:color="auto"/>
        <w:right w:val="none" w:sz="0" w:space="0" w:color="auto"/>
      </w:divBdr>
    </w:div>
    <w:div w:id="863329205">
      <w:bodyDiv w:val="1"/>
      <w:marLeft w:val="0"/>
      <w:marRight w:val="0"/>
      <w:marTop w:val="0"/>
      <w:marBottom w:val="0"/>
      <w:divBdr>
        <w:top w:val="none" w:sz="0" w:space="0" w:color="auto"/>
        <w:left w:val="none" w:sz="0" w:space="0" w:color="auto"/>
        <w:bottom w:val="none" w:sz="0" w:space="0" w:color="auto"/>
        <w:right w:val="none" w:sz="0" w:space="0" w:color="auto"/>
      </w:divBdr>
    </w:div>
    <w:div w:id="864556850">
      <w:bodyDiv w:val="1"/>
      <w:marLeft w:val="0"/>
      <w:marRight w:val="0"/>
      <w:marTop w:val="0"/>
      <w:marBottom w:val="0"/>
      <w:divBdr>
        <w:top w:val="none" w:sz="0" w:space="0" w:color="auto"/>
        <w:left w:val="none" w:sz="0" w:space="0" w:color="auto"/>
        <w:bottom w:val="none" w:sz="0" w:space="0" w:color="auto"/>
        <w:right w:val="none" w:sz="0" w:space="0" w:color="auto"/>
      </w:divBdr>
    </w:div>
    <w:div w:id="865796688">
      <w:bodyDiv w:val="1"/>
      <w:marLeft w:val="0"/>
      <w:marRight w:val="0"/>
      <w:marTop w:val="0"/>
      <w:marBottom w:val="0"/>
      <w:divBdr>
        <w:top w:val="none" w:sz="0" w:space="0" w:color="auto"/>
        <w:left w:val="none" w:sz="0" w:space="0" w:color="auto"/>
        <w:bottom w:val="none" w:sz="0" w:space="0" w:color="auto"/>
        <w:right w:val="none" w:sz="0" w:space="0" w:color="auto"/>
      </w:divBdr>
    </w:div>
    <w:div w:id="865800006">
      <w:bodyDiv w:val="1"/>
      <w:marLeft w:val="0"/>
      <w:marRight w:val="0"/>
      <w:marTop w:val="0"/>
      <w:marBottom w:val="0"/>
      <w:divBdr>
        <w:top w:val="none" w:sz="0" w:space="0" w:color="auto"/>
        <w:left w:val="none" w:sz="0" w:space="0" w:color="auto"/>
        <w:bottom w:val="none" w:sz="0" w:space="0" w:color="auto"/>
        <w:right w:val="none" w:sz="0" w:space="0" w:color="auto"/>
      </w:divBdr>
    </w:div>
    <w:div w:id="866606567">
      <w:bodyDiv w:val="1"/>
      <w:marLeft w:val="0"/>
      <w:marRight w:val="0"/>
      <w:marTop w:val="0"/>
      <w:marBottom w:val="0"/>
      <w:divBdr>
        <w:top w:val="none" w:sz="0" w:space="0" w:color="auto"/>
        <w:left w:val="none" w:sz="0" w:space="0" w:color="auto"/>
        <w:bottom w:val="none" w:sz="0" w:space="0" w:color="auto"/>
        <w:right w:val="none" w:sz="0" w:space="0" w:color="auto"/>
      </w:divBdr>
    </w:div>
    <w:div w:id="867182224">
      <w:bodyDiv w:val="1"/>
      <w:marLeft w:val="0"/>
      <w:marRight w:val="0"/>
      <w:marTop w:val="0"/>
      <w:marBottom w:val="0"/>
      <w:divBdr>
        <w:top w:val="none" w:sz="0" w:space="0" w:color="auto"/>
        <w:left w:val="none" w:sz="0" w:space="0" w:color="auto"/>
        <w:bottom w:val="none" w:sz="0" w:space="0" w:color="auto"/>
        <w:right w:val="none" w:sz="0" w:space="0" w:color="auto"/>
      </w:divBdr>
    </w:div>
    <w:div w:id="868179426">
      <w:bodyDiv w:val="1"/>
      <w:marLeft w:val="0"/>
      <w:marRight w:val="0"/>
      <w:marTop w:val="0"/>
      <w:marBottom w:val="0"/>
      <w:divBdr>
        <w:top w:val="none" w:sz="0" w:space="0" w:color="auto"/>
        <w:left w:val="none" w:sz="0" w:space="0" w:color="auto"/>
        <w:bottom w:val="none" w:sz="0" w:space="0" w:color="auto"/>
        <w:right w:val="none" w:sz="0" w:space="0" w:color="auto"/>
      </w:divBdr>
    </w:div>
    <w:div w:id="868832149">
      <w:bodyDiv w:val="1"/>
      <w:marLeft w:val="0"/>
      <w:marRight w:val="0"/>
      <w:marTop w:val="0"/>
      <w:marBottom w:val="0"/>
      <w:divBdr>
        <w:top w:val="none" w:sz="0" w:space="0" w:color="auto"/>
        <w:left w:val="none" w:sz="0" w:space="0" w:color="auto"/>
        <w:bottom w:val="none" w:sz="0" w:space="0" w:color="auto"/>
        <w:right w:val="none" w:sz="0" w:space="0" w:color="auto"/>
      </w:divBdr>
    </w:div>
    <w:div w:id="870149926">
      <w:bodyDiv w:val="1"/>
      <w:marLeft w:val="0"/>
      <w:marRight w:val="0"/>
      <w:marTop w:val="0"/>
      <w:marBottom w:val="0"/>
      <w:divBdr>
        <w:top w:val="none" w:sz="0" w:space="0" w:color="auto"/>
        <w:left w:val="none" w:sz="0" w:space="0" w:color="auto"/>
        <w:bottom w:val="none" w:sz="0" w:space="0" w:color="auto"/>
        <w:right w:val="none" w:sz="0" w:space="0" w:color="auto"/>
      </w:divBdr>
    </w:div>
    <w:div w:id="873033151">
      <w:bodyDiv w:val="1"/>
      <w:marLeft w:val="0"/>
      <w:marRight w:val="0"/>
      <w:marTop w:val="0"/>
      <w:marBottom w:val="0"/>
      <w:divBdr>
        <w:top w:val="none" w:sz="0" w:space="0" w:color="auto"/>
        <w:left w:val="none" w:sz="0" w:space="0" w:color="auto"/>
        <w:bottom w:val="none" w:sz="0" w:space="0" w:color="auto"/>
        <w:right w:val="none" w:sz="0" w:space="0" w:color="auto"/>
      </w:divBdr>
    </w:div>
    <w:div w:id="873230480">
      <w:bodyDiv w:val="1"/>
      <w:marLeft w:val="0"/>
      <w:marRight w:val="0"/>
      <w:marTop w:val="0"/>
      <w:marBottom w:val="0"/>
      <w:divBdr>
        <w:top w:val="none" w:sz="0" w:space="0" w:color="auto"/>
        <w:left w:val="none" w:sz="0" w:space="0" w:color="auto"/>
        <w:bottom w:val="none" w:sz="0" w:space="0" w:color="auto"/>
        <w:right w:val="none" w:sz="0" w:space="0" w:color="auto"/>
      </w:divBdr>
    </w:div>
    <w:div w:id="874469036">
      <w:bodyDiv w:val="1"/>
      <w:marLeft w:val="0"/>
      <w:marRight w:val="0"/>
      <w:marTop w:val="0"/>
      <w:marBottom w:val="0"/>
      <w:divBdr>
        <w:top w:val="none" w:sz="0" w:space="0" w:color="auto"/>
        <w:left w:val="none" w:sz="0" w:space="0" w:color="auto"/>
        <w:bottom w:val="none" w:sz="0" w:space="0" w:color="auto"/>
        <w:right w:val="none" w:sz="0" w:space="0" w:color="auto"/>
      </w:divBdr>
    </w:div>
    <w:div w:id="875314003">
      <w:bodyDiv w:val="1"/>
      <w:marLeft w:val="0"/>
      <w:marRight w:val="0"/>
      <w:marTop w:val="0"/>
      <w:marBottom w:val="0"/>
      <w:divBdr>
        <w:top w:val="none" w:sz="0" w:space="0" w:color="auto"/>
        <w:left w:val="none" w:sz="0" w:space="0" w:color="auto"/>
        <w:bottom w:val="none" w:sz="0" w:space="0" w:color="auto"/>
        <w:right w:val="none" w:sz="0" w:space="0" w:color="auto"/>
      </w:divBdr>
    </w:div>
    <w:div w:id="875893507">
      <w:bodyDiv w:val="1"/>
      <w:marLeft w:val="0"/>
      <w:marRight w:val="0"/>
      <w:marTop w:val="0"/>
      <w:marBottom w:val="0"/>
      <w:divBdr>
        <w:top w:val="none" w:sz="0" w:space="0" w:color="auto"/>
        <w:left w:val="none" w:sz="0" w:space="0" w:color="auto"/>
        <w:bottom w:val="none" w:sz="0" w:space="0" w:color="auto"/>
        <w:right w:val="none" w:sz="0" w:space="0" w:color="auto"/>
      </w:divBdr>
    </w:div>
    <w:div w:id="876284298">
      <w:bodyDiv w:val="1"/>
      <w:marLeft w:val="0"/>
      <w:marRight w:val="0"/>
      <w:marTop w:val="0"/>
      <w:marBottom w:val="0"/>
      <w:divBdr>
        <w:top w:val="none" w:sz="0" w:space="0" w:color="auto"/>
        <w:left w:val="none" w:sz="0" w:space="0" w:color="auto"/>
        <w:bottom w:val="none" w:sz="0" w:space="0" w:color="auto"/>
        <w:right w:val="none" w:sz="0" w:space="0" w:color="auto"/>
      </w:divBdr>
    </w:div>
    <w:div w:id="877164316">
      <w:bodyDiv w:val="1"/>
      <w:marLeft w:val="0"/>
      <w:marRight w:val="0"/>
      <w:marTop w:val="0"/>
      <w:marBottom w:val="0"/>
      <w:divBdr>
        <w:top w:val="none" w:sz="0" w:space="0" w:color="auto"/>
        <w:left w:val="none" w:sz="0" w:space="0" w:color="auto"/>
        <w:bottom w:val="none" w:sz="0" w:space="0" w:color="auto"/>
        <w:right w:val="none" w:sz="0" w:space="0" w:color="auto"/>
      </w:divBdr>
    </w:div>
    <w:div w:id="878399662">
      <w:bodyDiv w:val="1"/>
      <w:marLeft w:val="0"/>
      <w:marRight w:val="0"/>
      <w:marTop w:val="0"/>
      <w:marBottom w:val="0"/>
      <w:divBdr>
        <w:top w:val="none" w:sz="0" w:space="0" w:color="auto"/>
        <w:left w:val="none" w:sz="0" w:space="0" w:color="auto"/>
        <w:bottom w:val="none" w:sz="0" w:space="0" w:color="auto"/>
        <w:right w:val="none" w:sz="0" w:space="0" w:color="auto"/>
      </w:divBdr>
    </w:div>
    <w:div w:id="878934207">
      <w:bodyDiv w:val="1"/>
      <w:marLeft w:val="0"/>
      <w:marRight w:val="0"/>
      <w:marTop w:val="0"/>
      <w:marBottom w:val="0"/>
      <w:divBdr>
        <w:top w:val="none" w:sz="0" w:space="0" w:color="auto"/>
        <w:left w:val="none" w:sz="0" w:space="0" w:color="auto"/>
        <w:bottom w:val="none" w:sz="0" w:space="0" w:color="auto"/>
        <w:right w:val="none" w:sz="0" w:space="0" w:color="auto"/>
      </w:divBdr>
    </w:div>
    <w:div w:id="879704215">
      <w:bodyDiv w:val="1"/>
      <w:marLeft w:val="0"/>
      <w:marRight w:val="0"/>
      <w:marTop w:val="0"/>
      <w:marBottom w:val="0"/>
      <w:divBdr>
        <w:top w:val="none" w:sz="0" w:space="0" w:color="auto"/>
        <w:left w:val="none" w:sz="0" w:space="0" w:color="auto"/>
        <w:bottom w:val="none" w:sz="0" w:space="0" w:color="auto"/>
        <w:right w:val="none" w:sz="0" w:space="0" w:color="auto"/>
      </w:divBdr>
    </w:div>
    <w:div w:id="881332818">
      <w:bodyDiv w:val="1"/>
      <w:marLeft w:val="0"/>
      <w:marRight w:val="0"/>
      <w:marTop w:val="0"/>
      <w:marBottom w:val="0"/>
      <w:divBdr>
        <w:top w:val="none" w:sz="0" w:space="0" w:color="auto"/>
        <w:left w:val="none" w:sz="0" w:space="0" w:color="auto"/>
        <w:bottom w:val="none" w:sz="0" w:space="0" w:color="auto"/>
        <w:right w:val="none" w:sz="0" w:space="0" w:color="auto"/>
      </w:divBdr>
    </w:div>
    <w:div w:id="881593086">
      <w:bodyDiv w:val="1"/>
      <w:marLeft w:val="0"/>
      <w:marRight w:val="0"/>
      <w:marTop w:val="0"/>
      <w:marBottom w:val="0"/>
      <w:divBdr>
        <w:top w:val="none" w:sz="0" w:space="0" w:color="auto"/>
        <w:left w:val="none" w:sz="0" w:space="0" w:color="auto"/>
        <w:bottom w:val="none" w:sz="0" w:space="0" w:color="auto"/>
        <w:right w:val="none" w:sz="0" w:space="0" w:color="auto"/>
      </w:divBdr>
    </w:div>
    <w:div w:id="882056685">
      <w:bodyDiv w:val="1"/>
      <w:marLeft w:val="0"/>
      <w:marRight w:val="0"/>
      <w:marTop w:val="0"/>
      <w:marBottom w:val="0"/>
      <w:divBdr>
        <w:top w:val="none" w:sz="0" w:space="0" w:color="auto"/>
        <w:left w:val="none" w:sz="0" w:space="0" w:color="auto"/>
        <w:bottom w:val="none" w:sz="0" w:space="0" w:color="auto"/>
        <w:right w:val="none" w:sz="0" w:space="0" w:color="auto"/>
      </w:divBdr>
    </w:div>
    <w:div w:id="882789456">
      <w:bodyDiv w:val="1"/>
      <w:marLeft w:val="0"/>
      <w:marRight w:val="0"/>
      <w:marTop w:val="0"/>
      <w:marBottom w:val="0"/>
      <w:divBdr>
        <w:top w:val="none" w:sz="0" w:space="0" w:color="auto"/>
        <w:left w:val="none" w:sz="0" w:space="0" w:color="auto"/>
        <w:bottom w:val="none" w:sz="0" w:space="0" w:color="auto"/>
        <w:right w:val="none" w:sz="0" w:space="0" w:color="auto"/>
      </w:divBdr>
    </w:div>
    <w:div w:id="884874187">
      <w:bodyDiv w:val="1"/>
      <w:marLeft w:val="0"/>
      <w:marRight w:val="0"/>
      <w:marTop w:val="0"/>
      <w:marBottom w:val="0"/>
      <w:divBdr>
        <w:top w:val="none" w:sz="0" w:space="0" w:color="auto"/>
        <w:left w:val="none" w:sz="0" w:space="0" w:color="auto"/>
        <w:bottom w:val="none" w:sz="0" w:space="0" w:color="auto"/>
        <w:right w:val="none" w:sz="0" w:space="0" w:color="auto"/>
      </w:divBdr>
    </w:div>
    <w:div w:id="885339925">
      <w:bodyDiv w:val="1"/>
      <w:marLeft w:val="0"/>
      <w:marRight w:val="0"/>
      <w:marTop w:val="0"/>
      <w:marBottom w:val="0"/>
      <w:divBdr>
        <w:top w:val="none" w:sz="0" w:space="0" w:color="auto"/>
        <w:left w:val="none" w:sz="0" w:space="0" w:color="auto"/>
        <w:bottom w:val="none" w:sz="0" w:space="0" w:color="auto"/>
        <w:right w:val="none" w:sz="0" w:space="0" w:color="auto"/>
      </w:divBdr>
    </w:div>
    <w:div w:id="885599857">
      <w:bodyDiv w:val="1"/>
      <w:marLeft w:val="0"/>
      <w:marRight w:val="0"/>
      <w:marTop w:val="0"/>
      <w:marBottom w:val="0"/>
      <w:divBdr>
        <w:top w:val="none" w:sz="0" w:space="0" w:color="auto"/>
        <w:left w:val="none" w:sz="0" w:space="0" w:color="auto"/>
        <w:bottom w:val="none" w:sz="0" w:space="0" w:color="auto"/>
        <w:right w:val="none" w:sz="0" w:space="0" w:color="auto"/>
      </w:divBdr>
    </w:div>
    <w:div w:id="886722239">
      <w:bodyDiv w:val="1"/>
      <w:marLeft w:val="0"/>
      <w:marRight w:val="0"/>
      <w:marTop w:val="0"/>
      <w:marBottom w:val="0"/>
      <w:divBdr>
        <w:top w:val="none" w:sz="0" w:space="0" w:color="auto"/>
        <w:left w:val="none" w:sz="0" w:space="0" w:color="auto"/>
        <w:bottom w:val="none" w:sz="0" w:space="0" w:color="auto"/>
        <w:right w:val="none" w:sz="0" w:space="0" w:color="auto"/>
      </w:divBdr>
    </w:div>
    <w:div w:id="887423801">
      <w:bodyDiv w:val="1"/>
      <w:marLeft w:val="0"/>
      <w:marRight w:val="0"/>
      <w:marTop w:val="0"/>
      <w:marBottom w:val="0"/>
      <w:divBdr>
        <w:top w:val="none" w:sz="0" w:space="0" w:color="auto"/>
        <w:left w:val="none" w:sz="0" w:space="0" w:color="auto"/>
        <w:bottom w:val="none" w:sz="0" w:space="0" w:color="auto"/>
        <w:right w:val="none" w:sz="0" w:space="0" w:color="auto"/>
      </w:divBdr>
    </w:div>
    <w:div w:id="887909591">
      <w:bodyDiv w:val="1"/>
      <w:marLeft w:val="0"/>
      <w:marRight w:val="0"/>
      <w:marTop w:val="0"/>
      <w:marBottom w:val="0"/>
      <w:divBdr>
        <w:top w:val="none" w:sz="0" w:space="0" w:color="auto"/>
        <w:left w:val="none" w:sz="0" w:space="0" w:color="auto"/>
        <w:bottom w:val="none" w:sz="0" w:space="0" w:color="auto"/>
        <w:right w:val="none" w:sz="0" w:space="0" w:color="auto"/>
      </w:divBdr>
    </w:div>
    <w:div w:id="888996490">
      <w:bodyDiv w:val="1"/>
      <w:marLeft w:val="0"/>
      <w:marRight w:val="0"/>
      <w:marTop w:val="0"/>
      <w:marBottom w:val="0"/>
      <w:divBdr>
        <w:top w:val="none" w:sz="0" w:space="0" w:color="auto"/>
        <w:left w:val="none" w:sz="0" w:space="0" w:color="auto"/>
        <w:bottom w:val="none" w:sz="0" w:space="0" w:color="auto"/>
        <w:right w:val="none" w:sz="0" w:space="0" w:color="auto"/>
      </w:divBdr>
    </w:div>
    <w:div w:id="889072555">
      <w:bodyDiv w:val="1"/>
      <w:marLeft w:val="0"/>
      <w:marRight w:val="0"/>
      <w:marTop w:val="0"/>
      <w:marBottom w:val="0"/>
      <w:divBdr>
        <w:top w:val="none" w:sz="0" w:space="0" w:color="auto"/>
        <w:left w:val="none" w:sz="0" w:space="0" w:color="auto"/>
        <w:bottom w:val="none" w:sz="0" w:space="0" w:color="auto"/>
        <w:right w:val="none" w:sz="0" w:space="0" w:color="auto"/>
      </w:divBdr>
    </w:div>
    <w:div w:id="890579053">
      <w:bodyDiv w:val="1"/>
      <w:marLeft w:val="0"/>
      <w:marRight w:val="0"/>
      <w:marTop w:val="0"/>
      <w:marBottom w:val="0"/>
      <w:divBdr>
        <w:top w:val="none" w:sz="0" w:space="0" w:color="auto"/>
        <w:left w:val="none" w:sz="0" w:space="0" w:color="auto"/>
        <w:bottom w:val="none" w:sz="0" w:space="0" w:color="auto"/>
        <w:right w:val="none" w:sz="0" w:space="0" w:color="auto"/>
      </w:divBdr>
    </w:div>
    <w:div w:id="891691821">
      <w:bodyDiv w:val="1"/>
      <w:marLeft w:val="0"/>
      <w:marRight w:val="0"/>
      <w:marTop w:val="0"/>
      <w:marBottom w:val="0"/>
      <w:divBdr>
        <w:top w:val="none" w:sz="0" w:space="0" w:color="auto"/>
        <w:left w:val="none" w:sz="0" w:space="0" w:color="auto"/>
        <w:bottom w:val="none" w:sz="0" w:space="0" w:color="auto"/>
        <w:right w:val="none" w:sz="0" w:space="0" w:color="auto"/>
      </w:divBdr>
    </w:div>
    <w:div w:id="891768217">
      <w:bodyDiv w:val="1"/>
      <w:marLeft w:val="0"/>
      <w:marRight w:val="0"/>
      <w:marTop w:val="0"/>
      <w:marBottom w:val="0"/>
      <w:divBdr>
        <w:top w:val="none" w:sz="0" w:space="0" w:color="auto"/>
        <w:left w:val="none" w:sz="0" w:space="0" w:color="auto"/>
        <w:bottom w:val="none" w:sz="0" w:space="0" w:color="auto"/>
        <w:right w:val="none" w:sz="0" w:space="0" w:color="auto"/>
      </w:divBdr>
    </w:div>
    <w:div w:id="893203454">
      <w:bodyDiv w:val="1"/>
      <w:marLeft w:val="0"/>
      <w:marRight w:val="0"/>
      <w:marTop w:val="0"/>
      <w:marBottom w:val="0"/>
      <w:divBdr>
        <w:top w:val="none" w:sz="0" w:space="0" w:color="auto"/>
        <w:left w:val="none" w:sz="0" w:space="0" w:color="auto"/>
        <w:bottom w:val="none" w:sz="0" w:space="0" w:color="auto"/>
        <w:right w:val="none" w:sz="0" w:space="0" w:color="auto"/>
      </w:divBdr>
    </w:div>
    <w:div w:id="894199566">
      <w:bodyDiv w:val="1"/>
      <w:marLeft w:val="0"/>
      <w:marRight w:val="0"/>
      <w:marTop w:val="0"/>
      <w:marBottom w:val="0"/>
      <w:divBdr>
        <w:top w:val="none" w:sz="0" w:space="0" w:color="auto"/>
        <w:left w:val="none" w:sz="0" w:space="0" w:color="auto"/>
        <w:bottom w:val="none" w:sz="0" w:space="0" w:color="auto"/>
        <w:right w:val="none" w:sz="0" w:space="0" w:color="auto"/>
      </w:divBdr>
    </w:div>
    <w:div w:id="894702806">
      <w:bodyDiv w:val="1"/>
      <w:marLeft w:val="0"/>
      <w:marRight w:val="0"/>
      <w:marTop w:val="0"/>
      <w:marBottom w:val="0"/>
      <w:divBdr>
        <w:top w:val="none" w:sz="0" w:space="0" w:color="auto"/>
        <w:left w:val="none" w:sz="0" w:space="0" w:color="auto"/>
        <w:bottom w:val="none" w:sz="0" w:space="0" w:color="auto"/>
        <w:right w:val="none" w:sz="0" w:space="0" w:color="auto"/>
      </w:divBdr>
    </w:div>
    <w:div w:id="895169154">
      <w:bodyDiv w:val="1"/>
      <w:marLeft w:val="0"/>
      <w:marRight w:val="0"/>
      <w:marTop w:val="0"/>
      <w:marBottom w:val="0"/>
      <w:divBdr>
        <w:top w:val="none" w:sz="0" w:space="0" w:color="auto"/>
        <w:left w:val="none" w:sz="0" w:space="0" w:color="auto"/>
        <w:bottom w:val="none" w:sz="0" w:space="0" w:color="auto"/>
        <w:right w:val="none" w:sz="0" w:space="0" w:color="auto"/>
      </w:divBdr>
    </w:div>
    <w:div w:id="896814770">
      <w:bodyDiv w:val="1"/>
      <w:marLeft w:val="0"/>
      <w:marRight w:val="0"/>
      <w:marTop w:val="0"/>
      <w:marBottom w:val="0"/>
      <w:divBdr>
        <w:top w:val="none" w:sz="0" w:space="0" w:color="auto"/>
        <w:left w:val="none" w:sz="0" w:space="0" w:color="auto"/>
        <w:bottom w:val="none" w:sz="0" w:space="0" w:color="auto"/>
        <w:right w:val="none" w:sz="0" w:space="0" w:color="auto"/>
      </w:divBdr>
    </w:div>
    <w:div w:id="896816021">
      <w:bodyDiv w:val="1"/>
      <w:marLeft w:val="0"/>
      <w:marRight w:val="0"/>
      <w:marTop w:val="0"/>
      <w:marBottom w:val="0"/>
      <w:divBdr>
        <w:top w:val="none" w:sz="0" w:space="0" w:color="auto"/>
        <w:left w:val="none" w:sz="0" w:space="0" w:color="auto"/>
        <w:bottom w:val="none" w:sz="0" w:space="0" w:color="auto"/>
        <w:right w:val="none" w:sz="0" w:space="0" w:color="auto"/>
      </w:divBdr>
    </w:div>
    <w:div w:id="897084325">
      <w:bodyDiv w:val="1"/>
      <w:marLeft w:val="0"/>
      <w:marRight w:val="0"/>
      <w:marTop w:val="0"/>
      <w:marBottom w:val="0"/>
      <w:divBdr>
        <w:top w:val="none" w:sz="0" w:space="0" w:color="auto"/>
        <w:left w:val="none" w:sz="0" w:space="0" w:color="auto"/>
        <w:bottom w:val="none" w:sz="0" w:space="0" w:color="auto"/>
        <w:right w:val="none" w:sz="0" w:space="0" w:color="auto"/>
      </w:divBdr>
    </w:div>
    <w:div w:id="898975119">
      <w:bodyDiv w:val="1"/>
      <w:marLeft w:val="0"/>
      <w:marRight w:val="0"/>
      <w:marTop w:val="0"/>
      <w:marBottom w:val="0"/>
      <w:divBdr>
        <w:top w:val="none" w:sz="0" w:space="0" w:color="auto"/>
        <w:left w:val="none" w:sz="0" w:space="0" w:color="auto"/>
        <w:bottom w:val="none" w:sz="0" w:space="0" w:color="auto"/>
        <w:right w:val="none" w:sz="0" w:space="0" w:color="auto"/>
      </w:divBdr>
    </w:div>
    <w:div w:id="900945054">
      <w:bodyDiv w:val="1"/>
      <w:marLeft w:val="0"/>
      <w:marRight w:val="0"/>
      <w:marTop w:val="0"/>
      <w:marBottom w:val="0"/>
      <w:divBdr>
        <w:top w:val="none" w:sz="0" w:space="0" w:color="auto"/>
        <w:left w:val="none" w:sz="0" w:space="0" w:color="auto"/>
        <w:bottom w:val="none" w:sz="0" w:space="0" w:color="auto"/>
        <w:right w:val="none" w:sz="0" w:space="0" w:color="auto"/>
      </w:divBdr>
    </w:div>
    <w:div w:id="902376396">
      <w:bodyDiv w:val="1"/>
      <w:marLeft w:val="0"/>
      <w:marRight w:val="0"/>
      <w:marTop w:val="0"/>
      <w:marBottom w:val="0"/>
      <w:divBdr>
        <w:top w:val="none" w:sz="0" w:space="0" w:color="auto"/>
        <w:left w:val="none" w:sz="0" w:space="0" w:color="auto"/>
        <w:bottom w:val="none" w:sz="0" w:space="0" w:color="auto"/>
        <w:right w:val="none" w:sz="0" w:space="0" w:color="auto"/>
      </w:divBdr>
    </w:div>
    <w:div w:id="902646311">
      <w:bodyDiv w:val="1"/>
      <w:marLeft w:val="0"/>
      <w:marRight w:val="0"/>
      <w:marTop w:val="0"/>
      <w:marBottom w:val="0"/>
      <w:divBdr>
        <w:top w:val="none" w:sz="0" w:space="0" w:color="auto"/>
        <w:left w:val="none" w:sz="0" w:space="0" w:color="auto"/>
        <w:bottom w:val="none" w:sz="0" w:space="0" w:color="auto"/>
        <w:right w:val="none" w:sz="0" w:space="0" w:color="auto"/>
      </w:divBdr>
    </w:div>
    <w:div w:id="902718154">
      <w:bodyDiv w:val="1"/>
      <w:marLeft w:val="0"/>
      <w:marRight w:val="0"/>
      <w:marTop w:val="0"/>
      <w:marBottom w:val="0"/>
      <w:divBdr>
        <w:top w:val="none" w:sz="0" w:space="0" w:color="auto"/>
        <w:left w:val="none" w:sz="0" w:space="0" w:color="auto"/>
        <w:bottom w:val="none" w:sz="0" w:space="0" w:color="auto"/>
        <w:right w:val="none" w:sz="0" w:space="0" w:color="auto"/>
      </w:divBdr>
    </w:div>
    <w:div w:id="903291998">
      <w:bodyDiv w:val="1"/>
      <w:marLeft w:val="0"/>
      <w:marRight w:val="0"/>
      <w:marTop w:val="0"/>
      <w:marBottom w:val="0"/>
      <w:divBdr>
        <w:top w:val="none" w:sz="0" w:space="0" w:color="auto"/>
        <w:left w:val="none" w:sz="0" w:space="0" w:color="auto"/>
        <w:bottom w:val="none" w:sz="0" w:space="0" w:color="auto"/>
        <w:right w:val="none" w:sz="0" w:space="0" w:color="auto"/>
      </w:divBdr>
    </w:div>
    <w:div w:id="903568568">
      <w:bodyDiv w:val="1"/>
      <w:marLeft w:val="0"/>
      <w:marRight w:val="0"/>
      <w:marTop w:val="0"/>
      <w:marBottom w:val="0"/>
      <w:divBdr>
        <w:top w:val="none" w:sz="0" w:space="0" w:color="auto"/>
        <w:left w:val="none" w:sz="0" w:space="0" w:color="auto"/>
        <w:bottom w:val="none" w:sz="0" w:space="0" w:color="auto"/>
        <w:right w:val="none" w:sz="0" w:space="0" w:color="auto"/>
      </w:divBdr>
    </w:div>
    <w:div w:id="903948349">
      <w:bodyDiv w:val="1"/>
      <w:marLeft w:val="0"/>
      <w:marRight w:val="0"/>
      <w:marTop w:val="0"/>
      <w:marBottom w:val="0"/>
      <w:divBdr>
        <w:top w:val="none" w:sz="0" w:space="0" w:color="auto"/>
        <w:left w:val="none" w:sz="0" w:space="0" w:color="auto"/>
        <w:bottom w:val="none" w:sz="0" w:space="0" w:color="auto"/>
        <w:right w:val="none" w:sz="0" w:space="0" w:color="auto"/>
      </w:divBdr>
    </w:div>
    <w:div w:id="904413786">
      <w:bodyDiv w:val="1"/>
      <w:marLeft w:val="0"/>
      <w:marRight w:val="0"/>
      <w:marTop w:val="0"/>
      <w:marBottom w:val="0"/>
      <w:divBdr>
        <w:top w:val="none" w:sz="0" w:space="0" w:color="auto"/>
        <w:left w:val="none" w:sz="0" w:space="0" w:color="auto"/>
        <w:bottom w:val="none" w:sz="0" w:space="0" w:color="auto"/>
        <w:right w:val="none" w:sz="0" w:space="0" w:color="auto"/>
      </w:divBdr>
    </w:div>
    <w:div w:id="905795594">
      <w:bodyDiv w:val="1"/>
      <w:marLeft w:val="0"/>
      <w:marRight w:val="0"/>
      <w:marTop w:val="0"/>
      <w:marBottom w:val="0"/>
      <w:divBdr>
        <w:top w:val="none" w:sz="0" w:space="0" w:color="auto"/>
        <w:left w:val="none" w:sz="0" w:space="0" w:color="auto"/>
        <w:bottom w:val="none" w:sz="0" w:space="0" w:color="auto"/>
        <w:right w:val="none" w:sz="0" w:space="0" w:color="auto"/>
      </w:divBdr>
    </w:div>
    <w:div w:id="908732182">
      <w:bodyDiv w:val="1"/>
      <w:marLeft w:val="0"/>
      <w:marRight w:val="0"/>
      <w:marTop w:val="0"/>
      <w:marBottom w:val="0"/>
      <w:divBdr>
        <w:top w:val="none" w:sz="0" w:space="0" w:color="auto"/>
        <w:left w:val="none" w:sz="0" w:space="0" w:color="auto"/>
        <w:bottom w:val="none" w:sz="0" w:space="0" w:color="auto"/>
        <w:right w:val="none" w:sz="0" w:space="0" w:color="auto"/>
      </w:divBdr>
    </w:div>
    <w:div w:id="910118594">
      <w:bodyDiv w:val="1"/>
      <w:marLeft w:val="0"/>
      <w:marRight w:val="0"/>
      <w:marTop w:val="0"/>
      <w:marBottom w:val="0"/>
      <w:divBdr>
        <w:top w:val="none" w:sz="0" w:space="0" w:color="auto"/>
        <w:left w:val="none" w:sz="0" w:space="0" w:color="auto"/>
        <w:bottom w:val="none" w:sz="0" w:space="0" w:color="auto"/>
        <w:right w:val="none" w:sz="0" w:space="0" w:color="auto"/>
      </w:divBdr>
    </w:div>
    <w:div w:id="912815966">
      <w:bodyDiv w:val="1"/>
      <w:marLeft w:val="0"/>
      <w:marRight w:val="0"/>
      <w:marTop w:val="0"/>
      <w:marBottom w:val="0"/>
      <w:divBdr>
        <w:top w:val="none" w:sz="0" w:space="0" w:color="auto"/>
        <w:left w:val="none" w:sz="0" w:space="0" w:color="auto"/>
        <w:bottom w:val="none" w:sz="0" w:space="0" w:color="auto"/>
        <w:right w:val="none" w:sz="0" w:space="0" w:color="auto"/>
      </w:divBdr>
    </w:div>
    <w:div w:id="915359709">
      <w:bodyDiv w:val="1"/>
      <w:marLeft w:val="0"/>
      <w:marRight w:val="0"/>
      <w:marTop w:val="0"/>
      <w:marBottom w:val="0"/>
      <w:divBdr>
        <w:top w:val="none" w:sz="0" w:space="0" w:color="auto"/>
        <w:left w:val="none" w:sz="0" w:space="0" w:color="auto"/>
        <w:bottom w:val="none" w:sz="0" w:space="0" w:color="auto"/>
        <w:right w:val="none" w:sz="0" w:space="0" w:color="auto"/>
      </w:divBdr>
    </w:div>
    <w:div w:id="916863440">
      <w:bodyDiv w:val="1"/>
      <w:marLeft w:val="0"/>
      <w:marRight w:val="0"/>
      <w:marTop w:val="0"/>
      <w:marBottom w:val="0"/>
      <w:divBdr>
        <w:top w:val="none" w:sz="0" w:space="0" w:color="auto"/>
        <w:left w:val="none" w:sz="0" w:space="0" w:color="auto"/>
        <w:bottom w:val="none" w:sz="0" w:space="0" w:color="auto"/>
        <w:right w:val="none" w:sz="0" w:space="0" w:color="auto"/>
      </w:divBdr>
    </w:div>
    <w:div w:id="918247336">
      <w:bodyDiv w:val="1"/>
      <w:marLeft w:val="0"/>
      <w:marRight w:val="0"/>
      <w:marTop w:val="0"/>
      <w:marBottom w:val="0"/>
      <w:divBdr>
        <w:top w:val="none" w:sz="0" w:space="0" w:color="auto"/>
        <w:left w:val="none" w:sz="0" w:space="0" w:color="auto"/>
        <w:bottom w:val="none" w:sz="0" w:space="0" w:color="auto"/>
        <w:right w:val="none" w:sz="0" w:space="0" w:color="auto"/>
      </w:divBdr>
    </w:div>
    <w:div w:id="919559400">
      <w:bodyDiv w:val="1"/>
      <w:marLeft w:val="0"/>
      <w:marRight w:val="0"/>
      <w:marTop w:val="0"/>
      <w:marBottom w:val="0"/>
      <w:divBdr>
        <w:top w:val="none" w:sz="0" w:space="0" w:color="auto"/>
        <w:left w:val="none" w:sz="0" w:space="0" w:color="auto"/>
        <w:bottom w:val="none" w:sz="0" w:space="0" w:color="auto"/>
        <w:right w:val="none" w:sz="0" w:space="0" w:color="auto"/>
      </w:divBdr>
    </w:div>
    <w:div w:id="920912652">
      <w:bodyDiv w:val="1"/>
      <w:marLeft w:val="0"/>
      <w:marRight w:val="0"/>
      <w:marTop w:val="0"/>
      <w:marBottom w:val="0"/>
      <w:divBdr>
        <w:top w:val="none" w:sz="0" w:space="0" w:color="auto"/>
        <w:left w:val="none" w:sz="0" w:space="0" w:color="auto"/>
        <w:bottom w:val="none" w:sz="0" w:space="0" w:color="auto"/>
        <w:right w:val="none" w:sz="0" w:space="0" w:color="auto"/>
      </w:divBdr>
    </w:div>
    <w:div w:id="922035912">
      <w:bodyDiv w:val="1"/>
      <w:marLeft w:val="0"/>
      <w:marRight w:val="0"/>
      <w:marTop w:val="0"/>
      <w:marBottom w:val="0"/>
      <w:divBdr>
        <w:top w:val="none" w:sz="0" w:space="0" w:color="auto"/>
        <w:left w:val="none" w:sz="0" w:space="0" w:color="auto"/>
        <w:bottom w:val="none" w:sz="0" w:space="0" w:color="auto"/>
        <w:right w:val="none" w:sz="0" w:space="0" w:color="auto"/>
      </w:divBdr>
    </w:div>
    <w:div w:id="923339674">
      <w:bodyDiv w:val="1"/>
      <w:marLeft w:val="0"/>
      <w:marRight w:val="0"/>
      <w:marTop w:val="0"/>
      <w:marBottom w:val="0"/>
      <w:divBdr>
        <w:top w:val="none" w:sz="0" w:space="0" w:color="auto"/>
        <w:left w:val="none" w:sz="0" w:space="0" w:color="auto"/>
        <w:bottom w:val="none" w:sz="0" w:space="0" w:color="auto"/>
        <w:right w:val="none" w:sz="0" w:space="0" w:color="auto"/>
      </w:divBdr>
    </w:div>
    <w:div w:id="924722922">
      <w:bodyDiv w:val="1"/>
      <w:marLeft w:val="0"/>
      <w:marRight w:val="0"/>
      <w:marTop w:val="0"/>
      <w:marBottom w:val="0"/>
      <w:divBdr>
        <w:top w:val="none" w:sz="0" w:space="0" w:color="auto"/>
        <w:left w:val="none" w:sz="0" w:space="0" w:color="auto"/>
        <w:bottom w:val="none" w:sz="0" w:space="0" w:color="auto"/>
        <w:right w:val="none" w:sz="0" w:space="0" w:color="auto"/>
      </w:divBdr>
    </w:div>
    <w:div w:id="925576539">
      <w:bodyDiv w:val="1"/>
      <w:marLeft w:val="0"/>
      <w:marRight w:val="0"/>
      <w:marTop w:val="0"/>
      <w:marBottom w:val="0"/>
      <w:divBdr>
        <w:top w:val="none" w:sz="0" w:space="0" w:color="auto"/>
        <w:left w:val="none" w:sz="0" w:space="0" w:color="auto"/>
        <w:bottom w:val="none" w:sz="0" w:space="0" w:color="auto"/>
        <w:right w:val="none" w:sz="0" w:space="0" w:color="auto"/>
      </w:divBdr>
      <w:divsChild>
        <w:div w:id="889415819">
          <w:marLeft w:val="0"/>
          <w:marRight w:val="0"/>
          <w:marTop w:val="0"/>
          <w:marBottom w:val="0"/>
          <w:divBdr>
            <w:top w:val="none" w:sz="0" w:space="0" w:color="auto"/>
            <w:left w:val="none" w:sz="0" w:space="0" w:color="auto"/>
            <w:bottom w:val="none" w:sz="0" w:space="0" w:color="auto"/>
            <w:right w:val="none" w:sz="0" w:space="0" w:color="auto"/>
          </w:divBdr>
          <w:divsChild>
            <w:div w:id="114723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38866">
      <w:bodyDiv w:val="1"/>
      <w:marLeft w:val="0"/>
      <w:marRight w:val="0"/>
      <w:marTop w:val="0"/>
      <w:marBottom w:val="0"/>
      <w:divBdr>
        <w:top w:val="none" w:sz="0" w:space="0" w:color="auto"/>
        <w:left w:val="none" w:sz="0" w:space="0" w:color="auto"/>
        <w:bottom w:val="none" w:sz="0" w:space="0" w:color="auto"/>
        <w:right w:val="none" w:sz="0" w:space="0" w:color="auto"/>
      </w:divBdr>
    </w:div>
    <w:div w:id="927082617">
      <w:bodyDiv w:val="1"/>
      <w:marLeft w:val="0"/>
      <w:marRight w:val="0"/>
      <w:marTop w:val="0"/>
      <w:marBottom w:val="0"/>
      <w:divBdr>
        <w:top w:val="none" w:sz="0" w:space="0" w:color="auto"/>
        <w:left w:val="none" w:sz="0" w:space="0" w:color="auto"/>
        <w:bottom w:val="none" w:sz="0" w:space="0" w:color="auto"/>
        <w:right w:val="none" w:sz="0" w:space="0" w:color="auto"/>
      </w:divBdr>
    </w:div>
    <w:div w:id="927271881">
      <w:bodyDiv w:val="1"/>
      <w:marLeft w:val="0"/>
      <w:marRight w:val="0"/>
      <w:marTop w:val="0"/>
      <w:marBottom w:val="0"/>
      <w:divBdr>
        <w:top w:val="none" w:sz="0" w:space="0" w:color="auto"/>
        <w:left w:val="none" w:sz="0" w:space="0" w:color="auto"/>
        <w:bottom w:val="none" w:sz="0" w:space="0" w:color="auto"/>
        <w:right w:val="none" w:sz="0" w:space="0" w:color="auto"/>
      </w:divBdr>
    </w:div>
    <w:div w:id="927693100">
      <w:bodyDiv w:val="1"/>
      <w:marLeft w:val="0"/>
      <w:marRight w:val="0"/>
      <w:marTop w:val="0"/>
      <w:marBottom w:val="0"/>
      <w:divBdr>
        <w:top w:val="none" w:sz="0" w:space="0" w:color="auto"/>
        <w:left w:val="none" w:sz="0" w:space="0" w:color="auto"/>
        <w:bottom w:val="none" w:sz="0" w:space="0" w:color="auto"/>
        <w:right w:val="none" w:sz="0" w:space="0" w:color="auto"/>
      </w:divBdr>
    </w:div>
    <w:div w:id="929659430">
      <w:bodyDiv w:val="1"/>
      <w:marLeft w:val="0"/>
      <w:marRight w:val="0"/>
      <w:marTop w:val="0"/>
      <w:marBottom w:val="0"/>
      <w:divBdr>
        <w:top w:val="none" w:sz="0" w:space="0" w:color="auto"/>
        <w:left w:val="none" w:sz="0" w:space="0" w:color="auto"/>
        <w:bottom w:val="none" w:sz="0" w:space="0" w:color="auto"/>
        <w:right w:val="none" w:sz="0" w:space="0" w:color="auto"/>
      </w:divBdr>
    </w:div>
    <w:div w:id="929704748">
      <w:bodyDiv w:val="1"/>
      <w:marLeft w:val="0"/>
      <w:marRight w:val="0"/>
      <w:marTop w:val="0"/>
      <w:marBottom w:val="0"/>
      <w:divBdr>
        <w:top w:val="none" w:sz="0" w:space="0" w:color="auto"/>
        <w:left w:val="none" w:sz="0" w:space="0" w:color="auto"/>
        <w:bottom w:val="none" w:sz="0" w:space="0" w:color="auto"/>
        <w:right w:val="none" w:sz="0" w:space="0" w:color="auto"/>
      </w:divBdr>
      <w:divsChild>
        <w:div w:id="411120888">
          <w:marLeft w:val="0"/>
          <w:marRight w:val="0"/>
          <w:marTop w:val="0"/>
          <w:marBottom w:val="0"/>
          <w:divBdr>
            <w:top w:val="none" w:sz="0" w:space="0" w:color="auto"/>
            <w:left w:val="none" w:sz="0" w:space="0" w:color="auto"/>
            <w:bottom w:val="none" w:sz="0" w:space="0" w:color="auto"/>
            <w:right w:val="none" w:sz="0" w:space="0" w:color="auto"/>
          </w:divBdr>
          <w:divsChild>
            <w:div w:id="7925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2126">
      <w:bodyDiv w:val="1"/>
      <w:marLeft w:val="0"/>
      <w:marRight w:val="0"/>
      <w:marTop w:val="0"/>
      <w:marBottom w:val="0"/>
      <w:divBdr>
        <w:top w:val="none" w:sz="0" w:space="0" w:color="auto"/>
        <w:left w:val="none" w:sz="0" w:space="0" w:color="auto"/>
        <w:bottom w:val="none" w:sz="0" w:space="0" w:color="auto"/>
        <w:right w:val="none" w:sz="0" w:space="0" w:color="auto"/>
      </w:divBdr>
    </w:div>
    <w:div w:id="932400942">
      <w:bodyDiv w:val="1"/>
      <w:marLeft w:val="0"/>
      <w:marRight w:val="0"/>
      <w:marTop w:val="0"/>
      <w:marBottom w:val="0"/>
      <w:divBdr>
        <w:top w:val="none" w:sz="0" w:space="0" w:color="auto"/>
        <w:left w:val="none" w:sz="0" w:space="0" w:color="auto"/>
        <w:bottom w:val="none" w:sz="0" w:space="0" w:color="auto"/>
        <w:right w:val="none" w:sz="0" w:space="0" w:color="auto"/>
      </w:divBdr>
    </w:div>
    <w:div w:id="933585681">
      <w:bodyDiv w:val="1"/>
      <w:marLeft w:val="0"/>
      <w:marRight w:val="0"/>
      <w:marTop w:val="0"/>
      <w:marBottom w:val="0"/>
      <w:divBdr>
        <w:top w:val="none" w:sz="0" w:space="0" w:color="auto"/>
        <w:left w:val="none" w:sz="0" w:space="0" w:color="auto"/>
        <w:bottom w:val="none" w:sz="0" w:space="0" w:color="auto"/>
        <w:right w:val="none" w:sz="0" w:space="0" w:color="auto"/>
      </w:divBdr>
    </w:div>
    <w:div w:id="934437188">
      <w:bodyDiv w:val="1"/>
      <w:marLeft w:val="0"/>
      <w:marRight w:val="0"/>
      <w:marTop w:val="0"/>
      <w:marBottom w:val="0"/>
      <w:divBdr>
        <w:top w:val="none" w:sz="0" w:space="0" w:color="auto"/>
        <w:left w:val="none" w:sz="0" w:space="0" w:color="auto"/>
        <w:bottom w:val="none" w:sz="0" w:space="0" w:color="auto"/>
        <w:right w:val="none" w:sz="0" w:space="0" w:color="auto"/>
      </w:divBdr>
    </w:div>
    <w:div w:id="935212666">
      <w:bodyDiv w:val="1"/>
      <w:marLeft w:val="0"/>
      <w:marRight w:val="0"/>
      <w:marTop w:val="0"/>
      <w:marBottom w:val="0"/>
      <w:divBdr>
        <w:top w:val="none" w:sz="0" w:space="0" w:color="auto"/>
        <w:left w:val="none" w:sz="0" w:space="0" w:color="auto"/>
        <w:bottom w:val="none" w:sz="0" w:space="0" w:color="auto"/>
        <w:right w:val="none" w:sz="0" w:space="0" w:color="auto"/>
      </w:divBdr>
    </w:div>
    <w:div w:id="937373496">
      <w:bodyDiv w:val="1"/>
      <w:marLeft w:val="0"/>
      <w:marRight w:val="0"/>
      <w:marTop w:val="0"/>
      <w:marBottom w:val="0"/>
      <w:divBdr>
        <w:top w:val="none" w:sz="0" w:space="0" w:color="auto"/>
        <w:left w:val="none" w:sz="0" w:space="0" w:color="auto"/>
        <w:bottom w:val="none" w:sz="0" w:space="0" w:color="auto"/>
        <w:right w:val="none" w:sz="0" w:space="0" w:color="auto"/>
      </w:divBdr>
    </w:div>
    <w:div w:id="938219973">
      <w:bodyDiv w:val="1"/>
      <w:marLeft w:val="0"/>
      <w:marRight w:val="0"/>
      <w:marTop w:val="0"/>
      <w:marBottom w:val="0"/>
      <w:divBdr>
        <w:top w:val="none" w:sz="0" w:space="0" w:color="auto"/>
        <w:left w:val="none" w:sz="0" w:space="0" w:color="auto"/>
        <w:bottom w:val="none" w:sz="0" w:space="0" w:color="auto"/>
        <w:right w:val="none" w:sz="0" w:space="0" w:color="auto"/>
      </w:divBdr>
    </w:div>
    <w:div w:id="941644506">
      <w:bodyDiv w:val="1"/>
      <w:marLeft w:val="0"/>
      <w:marRight w:val="0"/>
      <w:marTop w:val="0"/>
      <w:marBottom w:val="0"/>
      <w:divBdr>
        <w:top w:val="none" w:sz="0" w:space="0" w:color="auto"/>
        <w:left w:val="none" w:sz="0" w:space="0" w:color="auto"/>
        <w:bottom w:val="none" w:sz="0" w:space="0" w:color="auto"/>
        <w:right w:val="none" w:sz="0" w:space="0" w:color="auto"/>
      </w:divBdr>
    </w:div>
    <w:div w:id="943221215">
      <w:bodyDiv w:val="1"/>
      <w:marLeft w:val="0"/>
      <w:marRight w:val="0"/>
      <w:marTop w:val="0"/>
      <w:marBottom w:val="0"/>
      <w:divBdr>
        <w:top w:val="none" w:sz="0" w:space="0" w:color="auto"/>
        <w:left w:val="none" w:sz="0" w:space="0" w:color="auto"/>
        <w:bottom w:val="none" w:sz="0" w:space="0" w:color="auto"/>
        <w:right w:val="none" w:sz="0" w:space="0" w:color="auto"/>
      </w:divBdr>
    </w:div>
    <w:div w:id="944263141">
      <w:bodyDiv w:val="1"/>
      <w:marLeft w:val="0"/>
      <w:marRight w:val="0"/>
      <w:marTop w:val="0"/>
      <w:marBottom w:val="0"/>
      <w:divBdr>
        <w:top w:val="none" w:sz="0" w:space="0" w:color="auto"/>
        <w:left w:val="none" w:sz="0" w:space="0" w:color="auto"/>
        <w:bottom w:val="none" w:sz="0" w:space="0" w:color="auto"/>
        <w:right w:val="none" w:sz="0" w:space="0" w:color="auto"/>
      </w:divBdr>
    </w:div>
    <w:div w:id="947465052">
      <w:bodyDiv w:val="1"/>
      <w:marLeft w:val="0"/>
      <w:marRight w:val="0"/>
      <w:marTop w:val="0"/>
      <w:marBottom w:val="0"/>
      <w:divBdr>
        <w:top w:val="none" w:sz="0" w:space="0" w:color="auto"/>
        <w:left w:val="none" w:sz="0" w:space="0" w:color="auto"/>
        <w:bottom w:val="none" w:sz="0" w:space="0" w:color="auto"/>
        <w:right w:val="none" w:sz="0" w:space="0" w:color="auto"/>
      </w:divBdr>
    </w:div>
    <w:div w:id="949124257">
      <w:bodyDiv w:val="1"/>
      <w:marLeft w:val="0"/>
      <w:marRight w:val="0"/>
      <w:marTop w:val="0"/>
      <w:marBottom w:val="0"/>
      <w:divBdr>
        <w:top w:val="none" w:sz="0" w:space="0" w:color="auto"/>
        <w:left w:val="none" w:sz="0" w:space="0" w:color="auto"/>
        <w:bottom w:val="none" w:sz="0" w:space="0" w:color="auto"/>
        <w:right w:val="none" w:sz="0" w:space="0" w:color="auto"/>
      </w:divBdr>
    </w:div>
    <w:div w:id="949315644">
      <w:bodyDiv w:val="1"/>
      <w:marLeft w:val="0"/>
      <w:marRight w:val="0"/>
      <w:marTop w:val="0"/>
      <w:marBottom w:val="0"/>
      <w:divBdr>
        <w:top w:val="none" w:sz="0" w:space="0" w:color="auto"/>
        <w:left w:val="none" w:sz="0" w:space="0" w:color="auto"/>
        <w:bottom w:val="none" w:sz="0" w:space="0" w:color="auto"/>
        <w:right w:val="none" w:sz="0" w:space="0" w:color="auto"/>
      </w:divBdr>
    </w:div>
    <w:div w:id="952323996">
      <w:bodyDiv w:val="1"/>
      <w:marLeft w:val="0"/>
      <w:marRight w:val="0"/>
      <w:marTop w:val="0"/>
      <w:marBottom w:val="0"/>
      <w:divBdr>
        <w:top w:val="none" w:sz="0" w:space="0" w:color="auto"/>
        <w:left w:val="none" w:sz="0" w:space="0" w:color="auto"/>
        <w:bottom w:val="none" w:sz="0" w:space="0" w:color="auto"/>
        <w:right w:val="none" w:sz="0" w:space="0" w:color="auto"/>
      </w:divBdr>
    </w:div>
    <w:div w:id="953561208">
      <w:bodyDiv w:val="1"/>
      <w:marLeft w:val="0"/>
      <w:marRight w:val="0"/>
      <w:marTop w:val="0"/>
      <w:marBottom w:val="0"/>
      <w:divBdr>
        <w:top w:val="none" w:sz="0" w:space="0" w:color="auto"/>
        <w:left w:val="none" w:sz="0" w:space="0" w:color="auto"/>
        <w:bottom w:val="none" w:sz="0" w:space="0" w:color="auto"/>
        <w:right w:val="none" w:sz="0" w:space="0" w:color="auto"/>
      </w:divBdr>
    </w:div>
    <w:div w:id="954214584">
      <w:bodyDiv w:val="1"/>
      <w:marLeft w:val="0"/>
      <w:marRight w:val="0"/>
      <w:marTop w:val="0"/>
      <w:marBottom w:val="0"/>
      <w:divBdr>
        <w:top w:val="none" w:sz="0" w:space="0" w:color="auto"/>
        <w:left w:val="none" w:sz="0" w:space="0" w:color="auto"/>
        <w:bottom w:val="none" w:sz="0" w:space="0" w:color="auto"/>
        <w:right w:val="none" w:sz="0" w:space="0" w:color="auto"/>
      </w:divBdr>
    </w:div>
    <w:div w:id="957223911">
      <w:bodyDiv w:val="1"/>
      <w:marLeft w:val="0"/>
      <w:marRight w:val="0"/>
      <w:marTop w:val="0"/>
      <w:marBottom w:val="0"/>
      <w:divBdr>
        <w:top w:val="none" w:sz="0" w:space="0" w:color="auto"/>
        <w:left w:val="none" w:sz="0" w:space="0" w:color="auto"/>
        <w:bottom w:val="none" w:sz="0" w:space="0" w:color="auto"/>
        <w:right w:val="none" w:sz="0" w:space="0" w:color="auto"/>
      </w:divBdr>
    </w:div>
    <w:div w:id="958530332">
      <w:bodyDiv w:val="1"/>
      <w:marLeft w:val="0"/>
      <w:marRight w:val="0"/>
      <w:marTop w:val="0"/>
      <w:marBottom w:val="0"/>
      <w:divBdr>
        <w:top w:val="none" w:sz="0" w:space="0" w:color="auto"/>
        <w:left w:val="none" w:sz="0" w:space="0" w:color="auto"/>
        <w:bottom w:val="none" w:sz="0" w:space="0" w:color="auto"/>
        <w:right w:val="none" w:sz="0" w:space="0" w:color="auto"/>
      </w:divBdr>
    </w:div>
    <w:div w:id="958802638">
      <w:bodyDiv w:val="1"/>
      <w:marLeft w:val="0"/>
      <w:marRight w:val="0"/>
      <w:marTop w:val="0"/>
      <w:marBottom w:val="0"/>
      <w:divBdr>
        <w:top w:val="none" w:sz="0" w:space="0" w:color="auto"/>
        <w:left w:val="none" w:sz="0" w:space="0" w:color="auto"/>
        <w:bottom w:val="none" w:sz="0" w:space="0" w:color="auto"/>
        <w:right w:val="none" w:sz="0" w:space="0" w:color="auto"/>
      </w:divBdr>
    </w:div>
    <w:div w:id="959067769">
      <w:bodyDiv w:val="1"/>
      <w:marLeft w:val="0"/>
      <w:marRight w:val="0"/>
      <w:marTop w:val="0"/>
      <w:marBottom w:val="0"/>
      <w:divBdr>
        <w:top w:val="none" w:sz="0" w:space="0" w:color="auto"/>
        <w:left w:val="none" w:sz="0" w:space="0" w:color="auto"/>
        <w:bottom w:val="none" w:sz="0" w:space="0" w:color="auto"/>
        <w:right w:val="none" w:sz="0" w:space="0" w:color="auto"/>
      </w:divBdr>
    </w:div>
    <w:div w:id="959186299">
      <w:bodyDiv w:val="1"/>
      <w:marLeft w:val="0"/>
      <w:marRight w:val="0"/>
      <w:marTop w:val="0"/>
      <w:marBottom w:val="0"/>
      <w:divBdr>
        <w:top w:val="none" w:sz="0" w:space="0" w:color="auto"/>
        <w:left w:val="none" w:sz="0" w:space="0" w:color="auto"/>
        <w:bottom w:val="none" w:sz="0" w:space="0" w:color="auto"/>
        <w:right w:val="none" w:sz="0" w:space="0" w:color="auto"/>
      </w:divBdr>
    </w:div>
    <w:div w:id="965240193">
      <w:bodyDiv w:val="1"/>
      <w:marLeft w:val="0"/>
      <w:marRight w:val="0"/>
      <w:marTop w:val="0"/>
      <w:marBottom w:val="0"/>
      <w:divBdr>
        <w:top w:val="none" w:sz="0" w:space="0" w:color="auto"/>
        <w:left w:val="none" w:sz="0" w:space="0" w:color="auto"/>
        <w:bottom w:val="none" w:sz="0" w:space="0" w:color="auto"/>
        <w:right w:val="none" w:sz="0" w:space="0" w:color="auto"/>
      </w:divBdr>
    </w:div>
    <w:div w:id="965694087">
      <w:bodyDiv w:val="1"/>
      <w:marLeft w:val="0"/>
      <w:marRight w:val="0"/>
      <w:marTop w:val="0"/>
      <w:marBottom w:val="0"/>
      <w:divBdr>
        <w:top w:val="none" w:sz="0" w:space="0" w:color="auto"/>
        <w:left w:val="none" w:sz="0" w:space="0" w:color="auto"/>
        <w:bottom w:val="none" w:sz="0" w:space="0" w:color="auto"/>
        <w:right w:val="none" w:sz="0" w:space="0" w:color="auto"/>
      </w:divBdr>
    </w:div>
    <w:div w:id="968632713">
      <w:bodyDiv w:val="1"/>
      <w:marLeft w:val="0"/>
      <w:marRight w:val="0"/>
      <w:marTop w:val="0"/>
      <w:marBottom w:val="0"/>
      <w:divBdr>
        <w:top w:val="none" w:sz="0" w:space="0" w:color="auto"/>
        <w:left w:val="none" w:sz="0" w:space="0" w:color="auto"/>
        <w:bottom w:val="none" w:sz="0" w:space="0" w:color="auto"/>
        <w:right w:val="none" w:sz="0" w:space="0" w:color="auto"/>
      </w:divBdr>
    </w:div>
    <w:div w:id="970935838">
      <w:bodyDiv w:val="1"/>
      <w:marLeft w:val="0"/>
      <w:marRight w:val="0"/>
      <w:marTop w:val="0"/>
      <w:marBottom w:val="0"/>
      <w:divBdr>
        <w:top w:val="none" w:sz="0" w:space="0" w:color="auto"/>
        <w:left w:val="none" w:sz="0" w:space="0" w:color="auto"/>
        <w:bottom w:val="none" w:sz="0" w:space="0" w:color="auto"/>
        <w:right w:val="none" w:sz="0" w:space="0" w:color="auto"/>
      </w:divBdr>
    </w:div>
    <w:div w:id="971669239">
      <w:bodyDiv w:val="1"/>
      <w:marLeft w:val="0"/>
      <w:marRight w:val="0"/>
      <w:marTop w:val="0"/>
      <w:marBottom w:val="0"/>
      <w:divBdr>
        <w:top w:val="none" w:sz="0" w:space="0" w:color="auto"/>
        <w:left w:val="none" w:sz="0" w:space="0" w:color="auto"/>
        <w:bottom w:val="none" w:sz="0" w:space="0" w:color="auto"/>
        <w:right w:val="none" w:sz="0" w:space="0" w:color="auto"/>
      </w:divBdr>
    </w:div>
    <w:div w:id="974601981">
      <w:bodyDiv w:val="1"/>
      <w:marLeft w:val="0"/>
      <w:marRight w:val="0"/>
      <w:marTop w:val="0"/>
      <w:marBottom w:val="0"/>
      <w:divBdr>
        <w:top w:val="none" w:sz="0" w:space="0" w:color="auto"/>
        <w:left w:val="none" w:sz="0" w:space="0" w:color="auto"/>
        <w:bottom w:val="none" w:sz="0" w:space="0" w:color="auto"/>
        <w:right w:val="none" w:sz="0" w:space="0" w:color="auto"/>
      </w:divBdr>
    </w:div>
    <w:div w:id="975597871">
      <w:bodyDiv w:val="1"/>
      <w:marLeft w:val="0"/>
      <w:marRight w:val="0"/>
      <w:marTop w:val="0"/>
      <w:marBottom w:val="0"/>
      <w:divBdr>
        <w:top w:val="none" w:sz="0" w:space="0" w:color="auto"/>
        <w:left w:val="none" w:sz="0" w:space="0" w:color="auto"/>
        <w:bottom w:val="none" w:sz="0" w:space="0" w:color="auto"/>
        <w:right w:val="none" w:sz="0" w:space="0" w:color="auto"/>
      </w:divBdr>
    </w:div>
    <w:div w:id="976423182">
      <w:bodyDiv w:val="1"/>
      <w:marLeft w:val="0"/>
      <w:marRight w:val="0"/>
      <w:marTop w:val="0"/>
      <w:marBottom w:val="0"/>
      <w:divBdr>
        <w:top w:val="none" w:sz="0" w:space="0" w:color="auto"/>
        <w:left w:val="none" w:sz="0" w:space="0" w:color="auto"/>
        <w:bottom w:val="none" w:sz="0" w:space="0" w:color="auto"/>
        <w:right w:val="none" w:sz="0" w:space="0" w:color="auto"/>
      </w:divBdr>
    </w:div>
    <w:div w:id="977225775">
      <w:bodyDiv w:val="1"/>
      <w:marLeft w:val="0"/>
      <w:marRight w:val="0"/>
      <w:marTop w:val="0"/>
      <w:marBottom w:val="0"/>
      <w:divBdr>
        <w:top w:val="none" w:sz="0" w:space="0" w:color="auto"/>
        <w:left w:val="none" w:sz="0" w:space="0" w:color="auto"/>
        <w:bottom w:val="none" w:sz="0" w:space="0" w:color="auto"/>
        <w:right w:val="none" w:sz="0" w:space="0" w:color="auto"/>
      </w:divBdr>
    </w:div>
    <w:div w:id="977421656">
      <w:bodyDiv w:val="1"/>
      <w:marLeft w:val="0"/>
      <w:marRight w:val="0"/>
      <w:marTop w:val="0"/>
      <w:marBottom w:val="0"/>
      <w:divBdr>
        <w:top w:val="none" w:sz="0" w:space="0" w:color="auto"/>
        <w:left w:val="none" w:sz="0" w:space="0" w:color="auto"/>
        <w:bottom w:val="none" w:sz="0" w:space="0" w:color="auto"/>
        <w:right w:val="none" w:sz="0" w:space="0" w:color="auto"/>
      </w:divBdr>
    </w:div>
    <w:div w:id="977496521">
      <w:bodyDiv w:val="1"/>
      <w:marLeft w:val="0"/>
      <w:marRight w:val="0"/>
      <w:marTop w:val="0"/>
      <w:marBottom w:val="0"/>
      <w:divBdr>
        <w:top w:val="none" w:sz="0" w:space="0" w:color="auto"/>
        <w:left w:val="none" w:sz="0" w:space="0" w:color="auto"/>
        <w:bottom w:val="none" w:sz="0" w:space="0" w:color="auto"/>
        <w:right w:val="none" w:sz="0" w:space="0" w:color="auto"/>
      </w:divBdr>
    </w:div>
    <w:div w:id="978462470">
      <w:bodyDiv w:val="1"/>
      <w:marLeft w:val="0"/>
      <w:marRight w:val="0"/>
      <w:marTop w:val="0"/>
      <w:marBottom w:val="0"/>
      <w:divBdr>
        <w:top w:val="none" w:sz="0" w:space="0" w:color="auto"/>
        <w:left w:val="none" w:sz="0" w:space="0" w:color="auto"/>
        <w:bottom w:val="none" w:sz="0" w:space="0" w:color="auto"/>
        <w:right w:val="none" w:sz="0" w:space="0" w:color="auto"/>
      </w:divBdr>
    </w:div>
    <w:div w:id="983393046">
      <w:bodyDiv w:val="1"/>
      <w:marLeft w:val="0"/>
      <w:marRight w:val="0"/>
      <w:marTop w:val="0"/>
      <w:marBottom w:val="0"/>
      <w:divBdr>
        <w:top w:val="none" w:sz="0" w:space="0" w:color="auto"/>
        <w:left w:val="none" w:sz="0" w:space="0" w:color="auto"/>
        <w:bottom w:val="none" w:sz="0" w:space="0" w:color="auto"/>
        <w:right w:val="none" w:sz="0" w:space="0" w:color="auto"/>
      </w:divBdr>
    </w:div>
    <w:div w:id="984748202">
      <w:bodyDiv w:val="1"/>
      <w:marLeft w:val="0"/>
      <w:marRight w:val="0"/>
      <w:marTop w:val="0"/>
      <w:marBottom w:val="0"/>
      <w:divBdr>
        <w:top w:val="none" w:sz="0" w:space="0" w:color="auto"/>
        <w:left w:val="none" w:sz="0" w:space="0" w:color="auto"/>
        <w:bottom w:val="none" w:sz="0" w:space="0" w:color="auto"/>
        <w:right w:val="none" w:sz="0" w:space="0" w:color="auto"/>
      </w:divBdr>
      <w:divsChild>
        <w:div w:id="1643851697">
          <w:marLeft w:val="0"/>
          <w:marRight w:val="0"/>
          <w:marTop w:val="0"/>
          <w:marBottom w:val="0"/>
          <w:divBdr>
            <w:top w:val="none" w:sz="0" w:space="0" w:color="auto"/>
            <w:left w:val="none" w:sz="0" w:space="0" w:color="auto"/>
            <w:bottom w:val="none" w:sz="0" w:space="0" w:color="auto"/>
            <w:right w:val="none" w:sz="0" w:space="0" w:color="auto"/>
          </w:divBdr>
          <w:divsChild>
            <w:div w:id="797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6511">
      <w:bodyDiv w:val="1"/>
      <w:marLeft w:val="0"/>
      <w:marRight w:val="0"/>
      <w:marTop w:val="0"/>
      <w:marBottom w:val="0"/>
      <w:divBdr>
        <w:top w:val="none" w:sz="0" w:space="0" w:color="auto"/>
        <w:left w:val="none" w:sz="0" w:space="0" w:color="auto"/>
        <w:bottom w:val="none" w:sz="0" w:space="0" w:color="auto"/>
        <w:right w:val="none" w:sz="0" w:space="0" w:color="auto"/>
      </w:divBdr>
    </w:div>
    <w:div w:id="993951157">
      <w:bodyDiv w:val="1"/>
      <w:marLeft w:val="0"/>
      <w:marRight w:val="0"/>
      <w:marTop w:val="0"/>
      <w:marBottom w:val="0"/>
      <w:divBdr>
        <w:top w:val="none" w:sz="0" w:space="0" w:color="auto"/>
        <w:left w:val="none" w:sz="0" w:space="0" w:color="auto"/>
        <w:bottom w:val="none" w:sz="0" w:space="0" w:color="auto"/>
        <w:right w:val="none" w:sz="0" w:space="0" w:color="auto"/>
      </w:divBdr>
    </w:div>
    <w:div w:id="998728975">
      <w:bodyDiv w:val="1"/>
      <w:marLeft w:val="0"/>
      <w:marRight w:val="0"/>
      <w:marTop w:val="0"/>
      <w:marBottom w:val="0"/>
      <w:divBdr>
        <w:top w:val="none" w:sz="0" w:space="0" w:color="auto"/>
        <w:left w:val="none" w:sz="0" w:space="0" w:color="auto"/>
        <w:bottom w:val="none" w:sz="0" w:space="0" w:color="auto"/>
        <w:right w:val="none" w:sz="0" w:space="0" w:color="auto"/>
      </w:divBdr>
    </w:div>
    <w:div w:id="999621366">
      <w:bodyDiv w:val="1"/>
      <w:marLeft w:val="0"/>
      <w:marRight w:val="0"/>
      <w:marTop w:val="0"/>
      <w:marBottom w:val="0"/>
      <w:divBdr>
        <w:top w:val="none" w:sz="0" w:space="0" w:color="auto"/>
        <w:left w:val="none" w:sz="0" w:space="0" w:color="auto"/>
        <w:bottom w:val="none" w:sz="0" w:space="0" w:color="auto"/>
        <w:right w:val="none" w:sz="0" w:space="0" w:color="auto"/>
      </w:divBdr>
    </w:div>
    <w:div w:id="999818677">
      <w:bodyDiv w:val="1"/>
      <w:marLeft w:val="0"/>
      <w:marRight w:val="0"/>
      <w:marTop w:val="0"/>
      <w:marBottom w:val="0"/>
      <w:divBdr>
        <w:top w:val="none" w:sz="0" w:space="0" w:color="auto"/>
        <w:left w:val="none" w:sz="0" w:space="0" w:color="auto"/>
        <w:bottom w:val="none" w:sz="0" w:space="0" w:color="auto"/>
        <w:right w:val="none" w:sz="0" w:space="0" w:color="auto"/>
      </w:divBdr>
    </w:div>
    <w:div w:id="1000890720">
      <w:bodyDiv w:val="1"/>
      <w:marLeft w:val="0"/>
      <w:marRight w:val="0"/>
      <w:marTop w:val="0"/>
      <w:marBottom w:val="0"/>
      <w:divBdr>
        <w:top w:val="none" w:sz="0" w:space="0" w:color="auto"/>
        <w:left w:val="none" w:sz="0" w:space="0" w:color="auto"/>
        <w:bottom w:val="none" w:sz="0" w:space="0" w:color="auto"/>
        <w:right w:val="none" w:sz="0" w:space="0" w:color="auto"/>
      </w:divBdr>
    </w:div>
    <w:div w:id="1004287878">
      <w:bodyDiv w:val="1"/>
      <w:marLeft w:val="0"/>
      <w:marRight w:val="0"/>
      <w:marTop w:val="0"/>
      <w:marBottom w:val="0"/>
      <w:divBdr>
        <w:top w:val="none" w:sz="0" w:space="0" w:color="auto"/>
        <w:left w:val="none" w:sz="0" w:space="0" w:color="auto"/>
        <w:bottom w:val="none" w:sz="0" w:space="0" w:color="auto"/>
        <w:right w:val="none" w:sz="0" w:space="0" w:color="auto"/>
      </w:divBdr>
    </w:div>
    <w:div w:id="1007749873">
      <w:bodyDiv w:val="1"/>
      <w:marLeft w:val="0"/>
      <w:marRight w:val="0"/>
      <w:marTop w:val="0"/>
      <w:marBottom w:val="0"/>
      <w:divBdr>
        <w:top w:val="none" w:sz="0" w:space="0" w:color="auto"/>
        <w:left w:val="none" w:sz="0" w:space="0" w:color="auto"/>
        <w:bottom w:val="none" w:sz="0" w:space="0" w:color="auto"/>
        <w:right w:val="none" w:sz="0" w:space="0" w:color="auto"/>
      </w:divBdr>
    </w:div>
    <w:div w:id="1009405124">
      <w:bodyDiv w:val="1"/>
      <w:marLeft w:val="0"/>
      <w:marRight w:val="0"/>
      <w:marTop w:val="0"/>
      <w:marBottom w:val="0"/>
      <w:divBdr>
        <w:top w:val="none" w:sz="0" w:space="0" w:color="auto"/>
        <w:left w:val="none" w:sz="0" w:space="0" w:color="auto"/>
        <w:bottom w:val="none" w:sz="0" w:space="0" w:color="auto"/>
        <w:right w:val="none" w:sz="0" w:space="0" w:color="auto"/>
      </w:divBdr>
    </w:div>
    <w:div w:id="1009991165">
      <w:bodyDiv w:val="1"/>
      <w:marLeft w:val="0"/>
      <w:marRight w:val="0"/>
      <w:marTop w:val="0"/>
      <w:marBottom w:val="0"/>
      <w:divBdr>
        <w:top w:val="none" w:sz="0" w:space="0" w:color="auto"/>
        <w:left w:val="none" w:sz="0" w:space="0" w:color="auto"/>
        <w:bottom w:val="none" w:sz="0" w:space="0" w:color="auto"/>
        <w:right w:val="none" w:sz="0" w:space="0" w:color="auto"/>
      </w:divBdr>
    </w:div>
    <w:div w:id="1010182673">
      <w:bodyDiv w:val="1"/>
      <w:marLeft w:val="0"/>
      <w:marRight w:val="0"/>
      <w:marTop w:val="0"/>
      <w:marBottom w:val="0"/>
      <w:divBdr>
        <w:top w:val="none" w:sz="0" w:space="0" w:color="auto"/>
        <w:left w:val="none" w:sz="0" w:space="0" w:color="auto"/>
        <w:bottom w:val="none" w:sz="0" w:space="0" w:color="auto"/>
        <w:right w:val="none" w:sz="0" w:space="0" w:color="auto"/>
      </w:divBdr>
    </w:div>
    <w:div w:id="1010445588">
      <w:bodyDiv w:val="1"/>
      <w:marLeft w:val="0"/>
      <w:marRight w:val="0"/>
      <w:marTop w:val="0"/>
      <w:marBottom w:val="0"/>
      <w:divBdr>
        <w:top w:val="none" w:sz="0" w:space="0" w:color="auto"/>
        <w:left w:val="none" w:sz="0" w:space="0" w:color="auto"/>
        <w:bottom w:val="none" w:sz="0" w:space="0" w:color="auto"/>
        <w:right w:val="none" w:sz="0" w:space="0" w:color="auto"/>
      </w:divBdr>
    </w:div>
    <w:div w:id="1011834969">
      <w:bodyDiv w:val="1"/>
      <w:marLeft w:val="0"/>
      <w:marRight w:val="0"/>
      <w:marTop w:val="0"/>
      <w:marBottom w:val="0"/>
      <w:divBdr>
        <w:top w:val="none" w:sz="0" w:space="0" w:color="auto"/>
        <w:left w:val="none" w:sz="0" w:space="0" w:color="auto"/>
        <w:bottom w:val="none" w:sz="0" w:space="0" w:color="auto"/>
        <w:right w:val="none" w:sz="0" w:space="0" w:color="auto"/>
      </w:divBdr>
    </w:div>
    <w:div w:id="1011953549">
      <w:bodyDiv w:val="1"/>
      <w:marLeft w:val="0"/>
      <w:marRight w:val="0"/>
      <w:marTop w:val="0"/>
      <w:marBottom w:val="0"/>
      <w:divBdr>
        <w:top w:val="none" w:sz="0" w:space="0" w:color="auto"/>
        <w:left w:val="none" w:sz="0" w:space="0" w:color="auto"/>
        <w:bottom w:val="none" w:sz="0" w:space="0" w:color="auto"/>
        <w:right w:val="none" w:sz="0" w:space="0" w:color="auto"/>
      </w:divBdr>
    </w:div>
    <w:div w:id="1014574262">
      <w:bodyDiv w:val="1"/>
      <w:marLeft w:val="0"/>
      <w:marRight w:val="0"/>
      <w:marTop w:val="0"/>
      <w:marBottom w:val="0"/>
      <w:divBdr>
        <w:top w:val="none" w:sz="0" w:space="0" w:color="auto"/>
        <w:left w:val="none" w:sz="0" w:space="0" w:color="auto"/>
        <w:bottom w:val="none" w:sz="0" w:space="0" w:color="auto"/>
        <w:right w:val="none" w:sz="0" w:space="0" w:color="auto"/>
      </w:divBdr>
    </w:div>
    <w:div w:id="1014961611">
      <w:bodyDiv w:val="1"/>
      <w:marLeft w:val="0"/>
      <w:marRight w:val="0"/>
      <w:marTop w:val="0"/>
      <w:marBottom w:val="0"/>
      <w:divBdr>
        <w:top w:val="none" w:sz="0" w:space="0" w:color="auto"/>
        <w:left w:val="none" w:sz="0" w:space="0" w:color="auto"/>
        <w:bottom w:val="none" w:sz="0" w:space="0" w:color="auto"/>
        <w:right w:val="none" w:sz="0" w:space="0" w:color="auto"/>
      </w:divBdr>
    </w:div>
    <w:div w:id="1015687768">
      <w:bodyDiv w:val="1"/>
      <w:marLeft w:val="0"/>
      <w:marRight w:val="0"/>
      <w:marTop w:val="0"/>
      <w:marBottom w:val="0"/>
      <w:divBdr>
        <w:top w:val="none" w:sz="0" w:space="0" w:color="auto"/>
        <w:left w:val="none" w:sz="0" w:space="0" w:color="auto"/>
        <w:bottom w:val="none" w:sz="0" w:space="0" w:color="auto"/>
        <w:right w:val="none" w:sz="0" w:space="0" w:color="auto"/>
      </w:divBdr>
    </w:div>
    <w:div w:id="1016424892">
      <w:bodyDiv w:val="1"/>
      <w:marLeft w:val="0"/>
      <w:marRight w:val="0"/>
      <w:marTop w:val="0"/>
      <w:marBottom w:val="0"/>
      <w:divBdr>
        <w:top w:val="none" w:sz="0" w:space="0" w:color="auto"/>
        <w:left w:val="none" w:sz="0" w:space="0" w:color="auto"/>
        <w:bottom w:val="none" w:sz="0" w:space="0" w:color="auto"/>
        <w:right w:val="none" w:sz="0" w:space="0" w:color="auto"/>
      </w:divBdr>
    </w:div>
    <w:div w:id="1016686632">
      <w:bodyDiv w:val="1"/>
      <w:marLeft w:val="0"/>
      <w:marRight w:val="0"/>
      <w:marTop w:val="0"/>
      <w:marBottom w:val="0"/>
      <w:divBdr>
        <w:top w:val="none" w:sz="0" w:space="0" w:color="auto"/>
        <w:left w:val="none" w:sz="0" w:space="0" w:color="auto"/>
        <w:bottom w:val="none" w:sz="0" w:space="0" w:color="auto"/>
        <w:right w:val="none" w:sz="0" w:space="0" w:color="auto"/>
      </w:divBdr>
    </w:div>
    <w:div w:id="1017124317">
      <w:bodyDiv w:val="1"/>
      <w:marLeft w:val="0"/>
      <w:marRight w:val="0"/>
      <w:marTop w:val="0"/>
      <w:marBottom w:val="0"/>
      <w:divBdr>
        <w:top w:val="none" w:sz="0" w:space="0" w:color="auto"/>
        <w:left w:val="none" w:sz="0" w:space="0" w:color="auto"/>
        <w:bottom w:val="none" w:sz="0" w:space="0" w:color="auto"/>
        <w:right w:val="none" w:sz="0" w:space="0" w:color="auto"/>
      </w:divBdr>
    </w:div>
    <w:div w:id="1017344525">
      <w:bodyDiv w:val="1"/>
      <w:marLeft w:val="0"/>
      <w:marRight w:val="0"/>
      <w:marTop w:val="0"/>
      <w:marBottom w:val="0"/>
      <w:divBdr>
        <w:top w:val="none" w:sz="0" w:space="0" w:color="auto"/>
        <w:left w:val="none" w:sz="0" w:space="0" w:color="auto"/>
        <w:bottom w:val="none" w:sz="0" w:space="0" w:color="auto"/>
        <w:right w:val="none" w:sz="0" w:space="0" w:color="auto"/>
      </w:divBdr>
    </w:div>
    <w:div w:id="1018888750">
      <w:bodyDiv w:val="1"/>
      <w:marLeft w:val="0"/>
      <w:marRight w:val="0"/>
      <w:marTop w:val="0"/>
      <w:marBottom w:val="0"/>
      <w:divBdr>
        <w:top w:val="none" w:sz="0" w:space="0" w:color="auto"/>
        <w:left w:val="none" w:sz="0" w:space="0" w:color="auto"/>
        <w:bottom w:val="none" w:sz="0" w:space="0" w:color="auto"/>
        <w:right w:val="none" w:sz="0" w:space="0" w:color="auto"/>
      </w:divBdr>
    </w:div>
    <w:div w:id="1019238720">
      <w:bodyDiv w:val="1"/>
      <w:marLeft w:val="0"/>
      <w:marRight w:val="0"/>
      <w:marTop w:val="0"/>
      <w:marBottom w:val="0"/>
      <w:divBdr>
        <w:top w:val="none" w:sz="0" w:space="0" w:color="auto"/>
        <w:left w:val="none" w:sz="0" w:space="0" w:color="auto"/>
        <w:bottom w:val="none" w:sz="0" w:space="0" w:color="auto"/>
        <w:right w:val="none" w:sz="0" w:space="0" w:color="auto"/>
      </w:divBdr>
    </w:div>
    <w:div w:id="1020623223">
      <w:bodyDiv w:val="1"/>
      <w:marLeft w:val="0"/>
      <w:marRight w:val="0"/>
      <w:marTop w:val="0"/>
      <w:marBottom w:val="0"/>
      <w:divBdr>
        <w:top w:val="none" w:sz="0" w:space="0" w:color="auto"/>
        <w:left w:val="none" w:sz="0" w:space="0" w:color="auto"/>
        <w:bottom w:val="none" w:sz="0" w:space="0" w:color="auto"/>
        <w:right w:val="none" w:sz="0" w:space="0" w:color="auto"/>
      </w:divBdr>
    </w:div>
    <w:div w:id="1020936037">
      <w:bodyDiv w:val="1"/>
      <w:marLeft w:val="0"/>
      <w:marRight w:val="0"/>
      <w:marTop w:val="0"/>
      <w:marBottom w:val="0"/>
      <w:divBdr>
        <w:top w:val="none" w:sz="0" w:space="0" w:color="auto"/>
        <w:left w:val="none" w:sz="0" w:space="0" w:color="auto"/>
        <w:bottom w:val="none" w:sz="0" w:space="0" w:color="auto"/>
        <w:right w:val="none" w:sz="0" w:space="0" w:color="auto"/>
      </w:divBdr>
    </w:div>
    <w:div w:id="1021324474">
      <w:bodyDiv w:val="1"/>
      <w:marLeft w:val="0"/>
      <w:marRight w:val="0"/>
      <w:marTop w:val="0"/>
      <w:marBottom w:val="0"/>
      <w:divBdr>
        <w:top w:val="none" w:sz="0" w:space="0" w:color="auto"/>
        <w:left w:val="none" w:sz="0" w:space="0" w:color="auto"/>
        <w:bottom w:val="none" w:sz="0" w:space="0" w:color="auto"/>
        <w:right w:val="none" w:sz="0" w:space="0" w:color="auto"/>
      </w:divBdr>
    </w:div>
    <w:div w:id="1022898725">
      <w:bodyDiv w:val="1"/>
      <w:marLeft w:val="0"/>
      <w:marRight w:val="0"/>
      <w:marTop w:val="0"/>
      <w:marBottom w:val="0"/>
      <w:divBdr>
        <w:top w:val="none" w:sz="0" w:space="0" w:color="auto"/>
        <w:left w:val="none" w:sz="0" w:space="0" w:color="auto"/>
        <w:bottom w:val="none" w:sz="0" w:space="0" w:color="auto"/>
        <w:right w:val="none" w:sz="0" w:space="0" w:color="auto"/>
      </w:divBdr>
    </w:div>
    <w:div w:id="1024482919">
      <w:bodyDiv w:val="1"/>
      <w:marLeft w:val="0"/>
      <w:marRight w:val="0"/>
      <w:marTop w:val="0"/>
      <w:marBottom w:val="0"/>
      <w:divBdr>
        <w:top w:val="none" w:sz="0" w:space="0" w:color="auto"/>
        <w:left w:val="none" w:sz="0" w:space="0" w:color="auto"/>
        <w:bottom w:val="none" w:sz="0" w:space="0" w:color="auto"/>
        <w:right w:val="none" w:sz="0" w:space="0" w:color="auto"/>
      </w:divBdr>
    </w:div>
    <w:div w:id="1027096958">
      <w:bodyDiv w:val="1"/>
      <w:marLeft w:val="0"/>
      <w:marRight w:val="0"/>
      <w:marTop w:val="0"/>
      <w:marBottom w:val="0"/>
      <w:divBdr>
        <w:top w:val="none" w:sz="0" w:space="0" w:color="auto"/>
        <w:left w:val="none" w:sz="0" w:space="0" w:color="auto"/>
        <w:bottom w:val="none" w:sz="0" w:space="0" w:color="auto"/>
        <w:right w:val="none" w:sz="0" w:space="0" w:color="auto"/>
      </w:divBdr>
    </w:div>
    <w:div w:id="1028026946">
      <w:bodyDiv w:val="1"/>
      <w:marLeft w:val="0"/>
      <w:marRight w:val="0"/>
      <w:marTop w:val="0"/>
      <w:marBottom w:val="0"/>
      <w:divBdr>
        <w:top w:val="none" w:sz="0" w:space="0" w:color="auto"/>
        <w:left w:val="none" w:sz="0" w:space="0" w:color="auto"/>
        <w:bottom w:val="none" w:sz="0" w:space="0" w:color="auto"/>
        <w:right w:val="none" w:sz="0" w:space="0" w:color="auto"/>
      </w:divBdr>
    </w:div>
    <w:div w:id="1028531898">
      <w:bodyDiv w:val="1"/>
      <w:marLeft w:val="0"/>
      <w:marRight w:val="0"/>
      <w:marTop w:val="0"/>
      <w:marBottom w:val="0"/>
      <w:divBdr>
        <w:top w:val="none" w:sz="0" w:space="0" w:color="auto"/>
        <w:left w:val="none" w:sz="0" w:space="0" w:color="auto"/>
        <w:bottom w:val="none" w:sz="0" w:space="0" w:color="auto"/>
        <w:right w:val="none" w:sz="0" w:space="0" w:color="auto"/>
      </w:divBdr>
    </w:div>
    <w:div w:id="1031538304">
      <w:bodyDiv w:val="1"/>
      <w:marLeft w:val="0"/>
      <w:marRight w:val="0"/>
      <w:marTop w:val="0"/>
      <w:marBottom w:val="0"/>
      <w:divBdr>
        <w:top w:val="none" w:sz="0" w:space="0" w:color="auto"/>
        <w:left w:val="none" w:sz="0" w:space="0" w:color="auto"/>
        <w:bottom w:val="none" w:sz="0" w:space="0" w:color="auto"/>
        <w:right w:val="none" w:sz="0" w:space="0" w:color="auto"/>
      </w:divBdr>
    </w:div>
    <w:div w:id="1031615931">
      <w:bodyDiv w:val="1"/>
      <w:marLeft w:val="0"/>
      <w:marRight w:val="0"/>
      <w:marTop w:val="0"/>
      <w:marBottom w:val="0"/>
      <w:divBdr>
        <w:top w:val="none" w:sz="0" w:space="0" w:color="auto"/>
        <w:left w:val="none" w:sz="0" w:space="0" w:color="auto"/>
        <w:bottom w:val="none" w:sz="0" w:space="0" w:color="auto"/>
        <w:right w:val="none" w:sz="0" w:space="0" w:color="auto"/>
      </w:divBdr>
    </w:div>
    <w:div w:id="1032876626">
      <w:bodyDiv w:val="1"/>
      <w:marLeft w:val="0"/>
      <w:marRight w:val="0"/>
      <w:marTop w:val="0"/>
      <w:marBottom w:val="0"/>
      <w:divBdr>
        <w:top w:val="none" w:sz="0" w:space="0" w:color="auto"/>
        <w:left w:val="none" w:sz="0" w:space="0" w:color="auto"/>
        <w:bottom w:val="none" w:sz="0" w:space="0" w:color="auto"/>
        <w:right w:val="none" w:sz="0" w:space="0" w:color="auto"/>
      </w:divBdr>
    </w:div>
    <w:div w:id="1033849989">
      <w:bodyDiv w:val="1"/>
      <w:marLeft w:val="0"/>
      <w:marRight w:val="0"/>
      <w:marTop w:val="0"/>
      <w:marBottom w:val="0"/>
      <w:divBdr>
        <w:top w:val="none" w:sz="0" w:space="0" w:color="auto"/>
        <w:left w:val="none" w:sz="0" w:space="0" w:color="auto"/>
        <w:bottom w:val="none" w:sz="0" w:space="0" w:color="auto"/>
        <w:right w:val="none" w:sz="0" w:space="0" w:color="auto"/>
      </w:divBdr>
    </w:div>
    <w:div w:id="1034691593">
      <w:bodyDiv w:val="1"/>
      <w:marLeft w:val="0"/>
      <w:marRight w:val="0"/>
      <w:marTop w:val="0"/>
      <w:marBottom w:val="0"/>
      <w:divBdr>
        <w:top w:val="none" w:sz="0" w:space="0" w:color="auto"/>
        <w:left w:val="none" w:sz="0" w:space="0" w:color="auto"/>
        <w:bottom w:val="none" w:sz="0" w:space="0" w:color="auto"/>
        <w:right w:val="none" w:sz="0" w:space="0" w:color="auto"/>
      </w:divBdr>
    </w:div>
    <w:div w:id="1035421572">
      <w:bodyDiv w:val="1"/>
      <w:marLeft w:val="0"/>
      <w:marRight w:val="0"/>
      <w:marTop w:val="0"/>
      <w:marBottom w:val="0"/>
      <w:divBdr>
        <w:top w:val="none" w:sz="0" w:space="0" w:color="auto"/>
        <w:left w:val="none" w:sz="0" w:space="0" w:color="auto"/>
        <w:bottom w:val="none" w:sz="0" w:space="0" w:color="auto"/>
        <w:right w:val="none" w:sz="0" w:space="0" w:color="auto"/>
      </w:divBdr>
    </w:div>
    <w:div w:id="1037775144">
      <w:bodyDiv w:val="1"/>
      <w:marLeft w:val="0"/>
      <w:marRight w:val="0"/>
      <w:marTop w:val="0"/>
      <w:marBottom w:val="0"/>
      <w:divBdr>
        <w:top w:val="none" w:sz="0" w:space="0" w:color="auto"/>
        <w:left w:val="none" w:sz="0" w:space="0" w:color="auto"/>
        <w:bottom w:val="none" w:sz="0" w:space="0" w:color="auto"/>
        <w:right w:val="none" w:sz="0" w:space="0" w:color="auto"/>
      </w:divBdr>
    </w:div>
    <w:div w:id="1037852262">
      <w:bodyDiv w:val="1"/>
      <w:marLeft w:val="0"/>
      <w:marRight w:val="0"/>
      <w:marTop w:val="0"/>
      <w:marBottom w:val="0"/>
      <w:divBdr>
        <w:top w:val="none" w:sz="0" w:space="0" w:color="auto"/>
        <w:left w:val="none" w:sz="0" w:space="0" w:color="auto"/>
        <w:bottom w:val="none" w:sz="0" w:space="0" w:color="auto"/>
        <w:right w:val="none" w:sz="0" w:space="0" w:color="auto"/>
      </w:divBdr>
      <w:divsChild>
        <w:div w:id="1169368799">
          <w:marLeft w:val="0"/>
          <w:marRight w:val="0"/>
          <w:marTop w:val="0"/>
          <w:marBottom w:val="0"/>
          <w:divBdr>
            <w:top w:val="none" w:sz="0" w:space="0" w:color="auto"/>
            <w:left w:val="none" w:sz="0" w:space="0" w:color="auto"/>
            <w:bottom w:val="none" w:sz="0" w:space="0" w:color="auto"/>
            <w:right w:val="none" w:sz="0" w:space="0" w:color="auto"/>
          </w:divBdr>
          <w:divsChild>
            <w:div w:id="179047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7193">
      <w:bodyDiv w:val="1"/>
      <w:marLeft w:val="0"/>
      <w:marRight w:val="0"/>
      <w:marTop w:val="0"/>
      <w:marBottom w:val="0"/>
      <w:divBdr>
        <w:top w:val="none" w:sz="0" w:space="0" w:color="auto"/>
        <w:left w:val="none" w:sz="0" w:space="0" w:color="auto"/>
        <w:bottom w:val="none" w:sz="0" w:space="0" w:color="auto"/>
        <w:right w:val="none" w:sz="0" w:space="0" w:color="auto"/>
      </w:divBdr>
    </w:div>
    <w:div w:id="1039361269">
      <w:bodyDiv w:val="1"/>
      <w:marLeft w:val="0"/>
      <w:marRight w:val="0"/>
      <w:marTop w:val="0"/>
      <w:marBottom w:val="0"/>
      <w:divBdr>
        <w:top w:val="none" w:sz="0" w:space="0" w:color="auto"/>
        <w:left w:val="none" w:sz="0" w:space="0" w:color="auto"/>
        <w:bottom w:val="none" w:sz="0" w:space="0" w:color="auto"/>
        <w:right w:val="none" w:sz="0" w:space="0" w:color="auto"/>
      </w:divBdr>
    </w:div>
    <w:div w:id="1039934895">
      <w:bodyDiv w:val="1"/>
      <w:marLeft w:val="0"/>
      <w:marRight w:val="0"/>
      <w:marTop w:val="0"/>
      <w:marBottom w:val="0"/>
      <w:divBdr>
        <w:top w:val="none" w:sz="0" w:space="0" w:color="auto"/>
        <w:left w:val="none" w:sz="0" w:space="0" w:color="auto"/>
        <w:bottom w:val="none" w:sz="0" w:space="0" w:color="auto"/>
        <w:right w:val="none" w:sz="0" w:space="0" w:color="auto"/>
      </w:divBdr>
    </w:div>
    <w:div w:id="1040471874">
      <w:bodyDiv w:val="1"/>
      <w:marLeft w:val="0"/>
      <w:marRight w:val="0"/>
      <w:marTop w:val="0"/>
      <w:marBottom w:val="0"/>
      <w:divBdr>
        <w:top w:val="none" w:sz="0" w:space="0" w:color="auto"/>
        <w:left w:val="none" w:sz="0" w:space="0" w:color="auto"/>
        <w:bottom w:val="none" w:sz="0" w:space="0" w:color="auto"/>
        <w:right w:val="none" w:sz="0" w:space="0" w:color="auto"/>
      </w:divBdr>
      <w:divsChild>
        <w:div w:id="2058814552">
          <w:marLeft w:val="480"/>
          <w:marRight w:val="0"/>
          <w:marTop w:val="0"/>
          <w:marBottom w:val="0"/>
          <w:divBdr>
            <w:top w:val="none" w:sz="0" w:space="0" w:color="auto"/>
            <w:left w:val="none" w:sz="0" w:space="0" w:color="auto"/>
            <w:bottom w:val="none" w:sz="0" w:space="0" w:color="auto"/>
            <w:right w:val="none" w:sz="0" w:space="0" w:color="auto"/>
          </w:divBdr>
          <w:divsChild>
            <w:div w:id="103280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82364">
      <w:bodyDiv w:val="1"/>
      <w:marLeft w:val="0"/>
      <w:marRight w:val="0"/>
      <w:marTop w:val="0"/>
      <w:marBottom w:val="0"/>
      <w:divBdr>
        <w:top w:val="none" w:sz="0" w:space="0" w:color="auto"/>
        <w:left w:val="none" w:sz="0" w:space="0" w:color="auto"/>
        <w:bottom w:val="none" w:sz="0" w:space="0" w:color="auto"/>
        <w:right w:val="none" w:sz="0" w:space="0" w:color="auto"/>
      </w:divBdr>
    </w:div>
    <w:div w:id="1041397349">
      <w:bodyDiv w:val="1"/>
      <w:marLeft w:val="0"/>
      <w:marRight w:val="0"/>
      <w:marTop w:val="0"/>
      <w:marBottom w:val="0"/>
      <w:divBdr>
        <w:top w:val="none" w:sz="0" w:space="0" w:color="auto"/>
        <w:left w:val="none" w:sz="0" w:space="0" w:color="auto"/>
        <w:bottom w:val="none" w:sz="0" w:space="0" w:color="auto"/>
        <w:right w:val="none" w:sz="0" w:space="0" w:color="auto"/>
      </w:divBdr>
    </w:div>
    <w:div w:id="1041782395">
      <w:bodyDiv w:val="1"/>
      <w:marLeft w:val="0"/>
      <w:marRight w:val="0"/>
      <w:marTop w:val="0"/>
      <w:marBottom w:val="0"/>
      <w:divBdr>
        <w:top w:val="none" w:sz="0" w:space="0" w:color="auto"/>
        <w:left w:val="none" w:sz="0" w:space="0" w:color="auto"/>
        <w:bottom w:val="none" w:sz="0" w:space="0" w:color="auto"/>
        <w:right w:val="none" w:sz="0" w:space="0" w:color="auto"/>
      </w:divBdr>
    </w:div>
    <w:div w:id="1042366187">
      <w:bodyDiv w:val="1"/>
      <w:marLeft w:val="0"/>
      <w:marRight w:val="0"/>
      <w:marTop w:val="0"/>
      <w:marBottom w:val="0"/>
      <w:divBdr>
        <w:top w:val="none" w:sz="0" w:space="0" w:color="auto"/>
        <w:left w:val="none" w:sz="0" w:space="0" w:color="auto"/>
        <w:bottom w:val="none" w:sz="0" w:space="0" w:color="auto"/>
        <w:right w:val="none" w:sz="0" w:space="0" w:color="auto"/>
      </w:divBdr>
    </w:div>
    <w:div w:id="1043095609">
      <w:bodyDiv w:val="1"/>
      <w:marLeft w:val="0"/>
      <w:marRight w:val="0"/>
      <w:marTop w:val="0"/>
      <w:marBottom w:val="0"/>
      <w:divBdr>
        <w:top w:val="none" w:sz="0" w:space="0" w:color="auto"/>
        <w:left w:val="none" w:sz="0" w:space="0" w:color="auto"/>
        <w:bottom w:val="none" w:sz="0" w:space="0" w:color="auto"/>
        <w:right w:val="none" w:sz="0" w:space="0" w:color="auto"/>
      </w:divBdr>
    </w:div>
    <w:div w:id="1044207987">
      <w:bodyDiv w:val="1"/>
      <w:marLeft w:val="0"/>
      <w:marRight w:val="0"/>
      <w:marTop w:val="0"/>
      <w:marBottom w:val="0"/>
      <w:divBdr>
        <w:top w:val="none" w:sz="0" w:space="0" w:color="auto"/>
        <w:left w:val="none" w:sz="0" w:space="0" w:color="auto"/>
        <w:bottom w:val="none" w:sz="0" w:space="0" w:color="auto"/>
        <w:right w:val="none" w:sz="0" w:space="0" w:color="auto"/>
      </w:divBdr>
    </w:div>
    <w:div w:id="1044792561">
      <w:bodyDiv w:val="1"/>
      <w:marLeft w:val="0"/>
      <w:marRight w:val="0"/>
      <w:marTop w:val="0"/>
      <w:marBottom w:val="0"/>
      <w:divBdr>
        <w:top w:val="none" w:sz="0" w:space="0" w:color="auto"/>
        <w:left w:val="none" w:sz="0" w:space="0" w:color="auto"/>
        <w:bottom w:val="none" w:sz="0" w:space="0" w:color="auto"/>
        <w:right w:val="none" w:sz="0" w:space="0" w:color="auto"/>
      </w:divBdr>
    </w:div>
    <w:div w:id="1047997682">
      <w:bodyDiv w:val="1"/>
      <w:marLeft w:val="0"/>
      <w:marRight w:val="0"/>
      <w:marTop w:val="0"/>
      <w:marBottom w:val="0"/>
      <w:divBdr>
        <w:top w:val="none" w:sz="0" w:space="0" w:color="auto"/>
        <w:left w:val="none" w:sz="0" w:space="0" w:color="auto"/>
        <w:bottom w:val="none" w:sz="0" w:space="0" w:color="auto"/>
        <w:right w:val="none" w:sz="0" w:space="0" w:color="auto"/>
      </w:divBdr>
    </w:div>
    <w:div w:id="1048338400">
      <w:bodyDiv w:val="1"/>
      <w:marLeft w:val="0"/>
      <w:marRight w:val="0"/>
      <w:marTop w:val="0"/>
      <w:marBottom w:val="0"/>
      <w:divBdr>
        <w:top w:val="none" w:sz="0" w:space="0" w:color="auto"/>
        <w:left w:val="none" w:sz="0" w:space="0" w:color="auto"/>
        <w:bottom w:val="none" w:sz="0" w:space="0" w:color="auto"/>
        <w:right w:val="none" w:sz="0" w:space="0" w:color="auto"/>
      </w:divBdr>
    </w:div>
    <w:div w:id="1048459156">
      <w:bodyDiv w:val="1"/>
      <w:marLeft w:val="0"/>
      <w:marRight w:val="0"/>
      <w:marTop w:val="0"/>
      <w:marBottom w:val="0"/>
      <w:divBdr>
        <w:top w:val="none" w:sz="0" w:space="0" w:color="auto"/>
        <w:left w:val="none" w:sz="0" w:space="0" w:color="auto"/>
        <w:bottom w:val="none" w:sz="0" w:space="0" w:color="auto"/>
        <w:right w:val="none" w:sz="0" w:space="0" w:color="auto"/>
      </w:divBdr>
    </w:div>
    <w:div w:id="1051880535">
      <w:bodyDiv w:val="1"/>
      <w:marLeft w:val="0"/>
      <w:marRight w:val="0"/>
      <w:marTop w:val="0"/>
      <w:marBottom w:val="0"/>
      <w:divBdr>
        <w:top w:val="none" w:sz="0" w:space="0" w:color="auto"/>
        <w:left w:val="none" w:sz="0" w:space="0" w:color="auto"/>
        <w:bottom w:val="none" w:sz="0" w:space="0" w:color="auto"/>
        <w:right w:val="none" w:sz="0" w:space="0" w:color="auto"/>
      </w:divBdr>
    </w:div>
    <w:div w:id="1052003227">
      <w:bodyDiv w:val="1"/>
      <w:marLeft w:val="0"/>
      <w:marRight w:val="0"/>
      <w:marTop w:val="0"/>
      <w:marBottom w:val="0"/>
      <w:divBdr>
        <w:top w:val="none" w:sz="0" w:space="0" w:color="auto"/>
        <w:left w:val="none" w:sz="0" w:space="0" w:color="auto"/>
        <w:bottom w:val="none" w:sz="0" w:space="0" w:color="auto"/>
        <w:right w:val="none" w:sz="0" w:space="0" w:color="auto"/>
      </w:divBdr>
    </w:div>
    <w:div w:id="1053386847">
      <w:bodyDiv w:val="1"/>
      <w:marLeft w:val="0"/>
      <w:marRight w:val="0"/>
      <w:marTop w:val="0"/>
      <w:marBottom w:val="0"/>
      <w:divBdr>
        <w:top w:val="none" w:sz="0" w:space="0" w:color="auto"/>
        <w:left w:val="none" w:sz="0" w:space="0" w:color="auto"/>
        <w:bottom w:val="none" w:sz="0" w:space="0" w:color="auto"/>
        <w:right w:val="none" w:sz="0" w:space="0" w:color="auto"/>
      </w:divBdr>
    </w:div>
    <w:div w:id="1057625417">
      <w:bodyDiv w:val="1"/>
      <w:marLeft w:val="0"/>
      <w:marRight w:val="0"/>
      <w:marTop w:val="0"/>
      <w:marBottom w:val="0"/>
      <w:divBdr>
        <w:top w:val="none" w:sz="0" w:space="0" w:color="auto"/>
        <w:left w:val="none" w:sz="0" w:space="0" w:color="auto"/>
        <w:bottom w:val="none" w:sz="0" w:space="0" w:color="auto"/>
        <w:right w:val="none" w:sz="0" w:space="0" w:color="auto"/>
      </w:divBdr>
    </w:div>
    <w:div w:id="1060372901">
      <w:bodyDiv w:val="1"/>
      <w:marLeft w:val="0"/>
      <w:marRight w:val="0"/>
      <w:marTop w:val="0"/>
      <w:marBottom w:val="0"/>
      <w:divBdr>
        <w:top w:val="none" w:sz="0" w:space="0" w:color="auto"/>
        <w:left w:val="none" w:sz="0" w:space="0" w:color="auto"/>
        <w:bottom w:val="none" w:sz="0" w:space="0" w:color="auto"/>
        <w:right w:val="none" w:sz="0" w:space="0" w:color="auto"/>
      </w:divBdr>
    </w:div>
    <w:div w:id="1062173784">
      <w:bodyDiv w:val="1"/>
      <w:marLeft w:val="0"/>
      <w:marRight w:val="0"/>
      <w:marTop w:val="0"/>
      <w:marBottom w:val="0"/>
      <w:divBdr>
        <w:top w:val="none" w:sz="0" w:space="0" w:color="auto"/>
        <w:left w:val="none" w:sz="0" w:space="0" w:color="auto"/>
        <w:bottom w:val="none" w:sz="0" w:space="0" w:color="auto"/>
        <w:right w:val="none" w:sz="0" w:space="0" w:color="auto"/>
      </w:divBdr>
    </w:div>
    <w:div w:id="1063986360">
      <w:bodyDiv w:val="1"/>
      <w:marLeft w:val="0"/>
      <w:marRight w:val="0"/>
      <w:marTop w:val="0"/>
      <w:marBottom w:val="0"/>
      <w:divBdr>
        <w:top w:val="none" w:sz="0" w:space="0" w:color="auto"/>
        <w:left w:val="none" w:sz="0" w:space="0" w:color="auto"/>
        <w:bottom w:val="none" w:sz="0" w:space="0" w:color="auto"/>
        <w:right w:val="none" w:sz="0" w:space="0" w:color="auto"/>
      </w:divBdr>
    </w:div>
    <w:div w:id="1065177020">
      <w:bodyDiv w:val="1"/>
      <w:marLeft w:val="0"/>
      <w:marRight w:val="0"/>
      <w:marTop w:val="0"/>
      <w:marBottom w:val="0"/>
      <w:divBdr>
        <w:top w:val="none" w:sz="0" w:space="0" w:color="auto"/>
        <w:left w:val="none" w:sz="0" w:space="0" w:color="auto"/>
        <w:bottom w:val="none" w:sz="0" w:space="0" w:color="auto"/>
        <w:right w:val="none" w:sz="0" w:space="0" w:color="auto"/>
      </w:divBdr>
    </w:div>
    <w:div w:id="1067611512">
      <w:bodyDiv w:val="1"/>
      <w:marLeft w:val="0"/>
      <w:marRight w:val="0"/>
      <w:marTop w:val="0"/>
      <w:marBottom w:val="0"/>
      <w:divBdr>
        <w:top w:val="none" w:sz="0" w:space="0" w:color="auto"/>
        <w:left w:val="none" w:sz="0" w:space="0" w:color="auto"/>
        <w:bottom w:val="none" w:sz="0" w:space="0" w:color="auto"/>
        <w:right w:val="none" w:sz="0" w:space="0" w:color="auto"/>
      </w:divBdr>
    </w:div>
    <w:div w:id="1067613451">
      <w:bodyDiv w:val="1"/>
      <w:marLeft w:val="0"/>
      <w:marRight w:val="0"/>
      <w:marTop w:val="0"/>
      <w:marBottom w:val="0"/>
      <w:divBdr>
        <w:top w:val="none" w:sz="0" w:space="0" w:color="auto"/>
        <w:left w:val="none" w:sz="0" w:space="0" w:color="auto"/>
        <w:bottom w:val="none" w:sz="0" w:space="0" w:color="auto"/>
        <w:right w:val="none" w:sz="0" w:space="0" w:color="auto"/>
      </w:divBdr>
    </w:div>
    <w:div w:id="1068570608">
      <w:bodyDiv w:val="1"/>
      <w:marLeft w:val="0"/>
      <w:marRight w:val="0"/>
      <w:marTop w:val="0"/>
      <w:marBottom w:val="0"/>
      <w:divBdr>
        <w:top w:val="none" w:sz="0" w:space="0" w:color="auto"/>
        <w:left w:val="none" w:sz="0" w:space="0" w:color="auto"/>
        <w:bottom w:val="none" w:sz="0" w:space="0" w:color="auto"/>
        <w:right w:val="none" w:sz="0" w:space="0" w:color="auto"/>
      </w:divBdr>
    </w:div>
    <w:div w:id="1068841108">
      <w:bodyDiv w:val="1"/>
      <w:marLeft w:val="0"/>
      <w:marRight w:val="0"/>
      <w:marTop w:val="0"/>
      <w:marBottom w:val="0"/>
      <w:divBdr>
        <w:top w:val="none" w:sz="0" w:space="0" w:color="auto"/>
        <w:left w:val="none" w:sz="0" w:space="0" w:color="auto"/>
        <w:bottom w:val="none" w:sz="0" w:space="0" w:color="auto"/>
        <w:right w:val="none" w:sz="0" w:space="0" w:color="auto"/>
      </w:divBdr>
    </w:div>
    <w:div w:id="1069810919">
      <w:bodyDiv w:val="1"/>
      <w:marLeft w:val="0"/>
      <w:marRight w:val="0"/>
      <w:marTop w:val="0"/>
      <w:marBottom w:val="0"/>
      <w:divBdr>
        <w:top w:val="none" w:sz="0" w:space="0" w:color="auto"/>
        <w:left w:val="none" w:sz="0" w:space="0" w:color="auto"/>
        <w:bottom w:val="none" w:sz="0" w:space="0" w:color="auto"/>
        <w:right w:val="none" w:sz="0" w:space="0" w:color="auto"/>
      </w:divBdr>
    </w:div>
    <w:div w:id="1070232230">
      <w:bodyDiv w:val="1"/>
      <w:marLeft w:val="0"/>
      <w:marRight w:val="0"/>
      <w:marTop w:val="0"/>
      <w:marBottom w:val="0"/>
      <w:divBdr>
        <w:top w:val="none" w:sz="0" w:space="0" w:color="auto"/>
        <w:left w:val="none" w:sz="0" w:space="0" w:color="auto"/>
        <w:bottom w:val="none" w:sz="0" w:space="0" w:color="auto"/>
        <w:right w:val="none" w:sz="0" w:space="0" w:color="auto"/>
      </w:divBdr>
      <w:divsChild>
        <w:div w:id="2128308153">
          <w:marLeft w:val="0"/>
          <w:marRight w:val="0"/>
          <w:marTop w:val="0"/>
          <w:marBottom w:val="0"/>
          <w:divBdr>
            <w:top w:val="none" w:sz="0" w:space="0" w:color="auto"/>
            <w:left w:val="none" w:sz="0" w:space="0" w:color="auto"/>
            <w:bottom w:val="none" w:sz="0" w:space="0" w:color="auto"/>
            <w:right w:val="none" w:sz="0" w:space="0" w:color="auto"/>
          </w:divBdr>
          <w:divsChild>
            <w:div w:id="45189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94781">
      <w:bodyDiv w:val="1"/>
      <w:marLeft w:val="0"/>
      <w:marRight w:val="0"/>
      <w:marTop w:val="0"/>
      <w:marBottom w:val="0"/>
      <w:divBdr>
        <w:top w:val="none" w:sz="0" w:space="0" w:color="auto"/>
        <w:left w:val="none" w:sz="0" w:space="0" w:color="auto"/>
        <w:bottom w:val="none" w:sz="0" w:space="0" w:color="auto"/>
        <w:right w:val="none" w:sz="0" w:space="0" w:color="auto"/>
      </w:divBdr>
    </w:div>
    <w:div w:id="1072772614">
      <w:bodyDiv w:val="1"/>
      <w:marLeft w:val="0"/>
      <w:marRight w:val="0"/>
      <w:marTop w:val="0"/>
      <w:marBottom w:val="0"/>
      <w:divBdr>
        <w:top w:val="none" w:sz="0" w:space="0" w:color="auto"/>
        <w:left w:val="none" w:sz="0" w:space="0" w:color="auto"/>
        <w:bottom w:val="none" w:sz="0" w:space="0" w:color="auto"/>
        <w:right w:val="none" w:sz="0" w:space="0" w:color="auto"/>
      </w:divBdr>
    </w:div>
    <w:div w:id="1072854951">
      <w:bodyDiv w:val="1"/>
      <w:marLeft w:val="0"/>
      <w:marRight w:val="0"/>
      <w:marTop w:val="0"/>
      <w:marBottom w:val="0"/>
      <w:divBdr>
        <w:top w:val="none" w:sz="0" w:space="0" w:color="auto"/>
        <w:left w:val="none" w:sz="0" w:space="0" w:color="auto"/>
        <w:bottom w:val="none" w:sz="0" w:space="0" w:color="auto"/>
        <w:right w:val="none" w:sz="0" w:space="0" w:color="auto"/>
      </w:divBdr>
    </w:div>
    <w:div w:id="1074012557">
      <w:bodyDiv w:val="1"/>
      <w:marLeft w:val="0"/>
      <w:marRight w:val="0"/>
      <w:marTop w:val="0"/>
      <w:marBottom w:val="0"/>
      <w:divBdr>
        <w:top w:val="none" w:sz="0" w:space="0" w:color="auto"/>
        <w:left w:val="none" w:sz="0" w:space="0" w:color="auto"/>
        <w:bottom w:val="none" w:sz="0" w:space="0" w:color="auto"/>
        <w:right w:val="none" w:sz="0" w:space="0" w:color="auto"/>
      </w:divBdr>
    </w:div>
    <w:div w:id="1078088362">
      <w:bodyDiv w:val="1"/>
      <w:marLeft w:val="0"/>
      <w:marRight w:val="0"/>
      <w:marTop w:val="0"/>
      <w:marBottom w:val="0"/>
      <w:divBdr>
        <w:top w:val="none" w:sz="0" w:space="0" w:color="auto"/>
        <w:left w:val="none" w:sz="0" w:space="0" w:color="auto"/>
        <w:bottom w:val="none" w:sz="0" w:space="0" w:color="auto"/>
        <w:right w:val="none" w:sz="0" w:space="0" w:color="auto"/>
      </w:divBdr>
    </w:div>
    <w:div w:id="1080562735">
      <w:bodyDiv w:val="1"/>
      <w:marLeft w:val="0"/>
      <w:marRight w:val="0"/>
      <w:marTop w:val="0"/>
      <w:marBottom w:val="0"/>
      <w:divBdr>
        <w:top w:val="none" w:sz="0" w:space="0" w:color="auto"/>
        <w:left w:val="none" w:sz="0" w:space="0" w:color="auto"/>
        <w:bottom w:val="none" w:sz="0" w:space="0" w:color="auto"/>
        <w:right w:val="none" w:sz="0" w:space="0" w:color="auto"/>
      </w:divBdr>
    </w:div>
    <w:div w:id="1081099635">
      <w:bodyDiv w:val="1"/>
      <w:marLeft w:val="0"/>
      <w:marRight w:val="0"/>
      <w:marTop w:val="0"/>
      <w:marBottom w:val="0"/>
      <w:divBdr>
        <w:top w:val="none" w:sz="0" w:space="0" w:color="auto"/>
        <w:left w:val="none" w:sz="0" w:space="0" w:color="auto"/>
        <w:bottom w:val="none" w:sz="0" w:space="0" w:color="auto"/>
        <w:right w:val="none" w:sz="0" w:space="0" w:color="auto"/>
      </w:divBdr>
    </w:div>
    <w:div w:id="1082490186">
      <w:bodyDiv w:val="1"/>
      <w:marLeft w:val="0"/>
      <w:marRight w:val="0"/>
      <w:marTop w:val="0"/>
      <w:marBottom w:val="0"/>
      <w:divBdr>
        <w:top w:val="none" w:sz="0" w:space="0" w:color="auto"/>
        <w:left w:val="none" w:sz="0" w:space="0" w:color="auto"/>
        <w:bottom w:val="none" w:sz="0" w:space="0" w:color="auto"/>
        <w:right w:val="none" w:sz="0" w:space="0" w:color="auto"/>
      </w:divBdr>
    </w:div>
    <w:div w:id="1083337231">
      <w:bodyDiv w:val="1"/>
      <w:marLeft w:val="0"/>
      <w:marRight w:val="0"/>
      <w:marTop w:val="0"/>
      <w:marBottom w:val="0"/>
      <w:divBdr>
        <w:top w:val="none" w:sz="0" w:space="0" w:color="auto"/>
        <w:left w:val="none" w:sz="0" w:space="0" w:color="auto"/>
        <w:bottom w:val="none" w:sz="0" w:space="0" w:color="auto"/>
        <w:right w:val="none" w:sz="0" w:space="0" w:color="auto"/>
      </w:divBdr>
    </w:div>
    <w:div w:id="1083992388">
      <w:bodyDiv w:val="1"/>
      <w:marLeft w:val="0"/>
      <w:marRight w:val="0"/>
      <w:marTop w:val="0"/>
      <w:marBottom w:val="0"/>
      <w:divBdr>
        <w:top w:val="none" w:sz="0" w:space="0" w:color="auto"/>
        <w:left w:val="none" w:sz="0" w:space="0" w:color="auto"/>
        <w:bottom w:val="none" w:sz="0" w:space="0" w:color="auto"/>
        <w:right w:val="none" w:sz="0" w:space="0" w:color="auto"/>
      </w:divBdr>
    </w:div>
    <w:div w:id="1085346114">
      <w:bodyDiv w:val="1"/>
      <w:marLeft w:val="0"/>
      <w:marRight w:val="0"/>
      <w:marTop w:val="0"/>
      <w:marBottom w:val="0"/>
      <w:divBdr>
        <w:top w:val="none" w:sz="0" w:space="0" w:color="auto"/>
        <w:left w:val="none" w:sz="0" w:space="0" w:color="auto"/>
        <w:bottom w:val="none" w:sz="0" w:space="0" w:color="auto"/>
        <w:right w:val="none" w:sz="0" w:space="0" w:color="auto"/>
      </w:divBdr>
    </w:div>
    <w:div w:id="1086342344">
      <w:bodyDiv w:val="1"/>
      <w:marLeft w:val="0"/>
      <w:marRight w:val="0"/>
      <w:marTop w:val="0"/>
      <w:marBottom w:val="0"/>
      <w:divBdr>
        <w:top w:val="none" w:sz="0" w:space="0" w:color="auto"/>
        <w:left w:val="none" w:sz="0" w:space="0" w:color="auto"/>
        <w:bottom w:val="none" w:sz="0" w:space="0" w:color="auto"/>
        <w:right w:val="none" w:sz="0" w:space="0" w:color="auto"/>
      </w:divBdr>
    </w:div>
    <w:div w:id="1086805548">
      <w:bodyDiv w:val="1"/>
      <w:marLeft w:val="0"/>
      <w:marRight w:val="0"/>
      <w:marTop w:val="0"/>
      <w:marBottom w:val="0"/>
      <w:divBdr>
        <w:top w:val="none" w:sz="0" w:space="0" w:color="auto"/>
        <w:left w:val="none" w:sz="0" w:space="0" w:color="auto"/>
        <w:bottom w:val="none" w:sz="0" w:space="0" w:color="auto"/>
        <w:right w:val="none" w:sz="0" w:space="0" w:color="auto"/>
      </w:divBdr>
    </w:div>
    <w:div w:id="1087532884">
      <w:bodyDiv w:val="1"/>
      <w:marLeft w:val="0"/>
      <w:marRight w:val="0"/>
      <w:marTop w:val="0"/>
      <w:marBottom w:val="0"/>
      <w:divBdr>
        <w:top w:val="none" w:sz="0" w:space="0" w:color="auto"/>
        <w:left w:val="none" w:sz="0" w:space="0" w:color="auto"/>
        <w:bottom w:val="none" w:sz="0" w:space="0" w:color="auto"/>
        <w:right w:val="none" w:sz="0" w:space="0" w:color="auto"/>
      </w:divBdr>
    </w:div>
    <w:div w:id="1087963762">
      <w:bodyDiv w:val="1"/>
      <w:marLeft w:val="0"/>
      <w:marRight w:val="0"/>
      <w:marTop w:val="0"/>
      <w:marBottom w:val="0"/>
      <w:divBdr>
        <w:top w:val="none" w:sz="0" w:space="0" w:color="auto"/>
        <w:left w:val="none" w:sz="0" w:space="0" w:color="auto"/>
        <w:bottom w:val="none" w:sz="0" w:space="0" w:color="auto"/>
        <w:right w:val="none" w:sz="0" w:space="0" w:color="auto"/>
      </w:divBdr>
    </w:div>
    <w:div w:id="1088431507">
      <w:bodyDiv w:val="1"/>
      <w:marLeft w:val="0"/>
      <w:marRight w:val="0"/>
      <w:marTop w:val="0"/>
      <w:marBottom w:val="0"/>
      <w:divBdr>
        <w:top w:val="none" w:sz="0" w:space="0" w:color="auto"/>
        <w:left w:val="none" w:sz="0" w:space="0" w:color="auto"/>
        <w:bottom w:val="none" w:sz="0" w:space="0" w:color="auto"/>
        <w:right w:val="none" w:sz="0" w:space="0" w:color="auto"/>
      </w:divBdr>
    </w:div>
    <w:div w:id="1090278133">
      <w:bodyDiv w:val="1"/>
      <w:marLeft w:val="0"/>
      <w:marRight w:val="0"/>
      <w:marTop w:val="0"/>
      <w:marBottom w:val="0"/>
      <w:divBdr>
        <w:top w:val="none" w:sz="0" w:space="0" w:color="auto"/>
        <w:left w:val="none" w:sz="0" w:space="0" w:color="auto"/>
        <w:bottom w:val="none" w:sz="0" w:space="0" w:color="auto"/>
        <w:right w:val="none" w:sz="0" w:space="0" w:color="auto"/>
      </w:divBdr>
    </w:div>
    <w:div w:id="1091046782">
      <w:bodyDiv w:val="1"/>
      <w:marLeft w:val="0"/>
      <w:marRight w:val="0"/>
      <w:marTop w:val="0"/>
      <w:marBottom w:val="0"/>
      <w:divBdr>
        <w:top w:val="none" w:sz="0" w:space="0" w:color="auto"/>
        <w:left w:val="none" w:sz="0" w:space="0" w:color="auto"/>
        <w:bottom w:val="none" w:sz="0" w:space="0" w:color="auto"/>
        <w:right w:val="none" w:sz="0" w:space="0" w:color="auto"/>
      </w:divBdr>
    </w:div>
    <w:div w:id="1095713848">
      <w:bodyDiv w:val="1"/>
      <w:marLeft w:val="0"/>
      <w:marRight w:val="0"/>
      <w:marTop w:val="0"/>
      <w:marBottom w:val="0"/>
      <w:divBdr>
        <w:top w:val="none" w:sz="0" w:space="0" w:color="auto"/>
        <w:left w:val="none" w:sz="0" w:space="0" w:color="auto"/>
        <w:bottom w:val="none" w:sz="0" w:space="0" w:color="auto"/>
        <w:right w:val="none" w:sz="0" w:space="0" w:color="auto"/>
      </w:divBdr>
    </w:div>
    <w:div w:id="1096903962">
      <w:bodyDiv w:val="1"/>
      <w:marLeft w:val="0"/>
      <w:marRight w:val="0"/>
      <w:marTop w:val="0"/>
      <w:marBottom w:val="0"/>
      <w:divBdr>
        <w:top w:val="none" w:sz="0" w:space="0" w:color="auto"/>
        <w:left w:val="none" w:sz="0" w:space="0" w:color="auto"/>
        <w:bottom w:val="none" w:sz="0" w:space="0" w:color="auto"/>
        <w:right w:val="none" w:sz="0" w:space="0" w:color="auto"/>
      </w:divBdr>
      <w:divsChild>
        <w:div w:id="575626225">
          <w:marLeft w:val="0"/>
          <w:marRight w:val="0"/>
          <w:marTop w:val="0"/>
          <w:marBottom w:val="0"/>
          <w:divBdr>
            <w:top w:val="none" w:sz="0" w:space="0" w:color="auto"/>
            <w:left w:val="none" w:sz="0" w:space="0" w:color="auto"/>
            <w:bottom w:val="none" w:sz="0" w:space="0" w:color="auto"/>
            <w:right w:val="none" w:sz="0" w:space="0" w:color="auto"/>
          </w:divBdr>
          <w:divsChild>
            <w:div w:id="83703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87162">
      <w:bodyDiv w:val="1"/>
      <w:marLeft w:val="0"/>
      <w:marRight w:val="0"/>
      <w:marTop w:val="0"/>
      <w:marBottom w:val="0"/>
      <w:divBdr>
        <w:top w:val="none" w:sz="0" w:space="0" w:color="auto"/>
        <w:left w:val="none" w:sz="0" w:space="0" w:color="auto"/>
        <w:bottom w:val="none" w:sz="0" w:space="0" w:color="auto"/>
        <w:right w:val="none" w:sz="0" w:space="0" w:color="auto"/>
      </w:divBdr>
    </w:div>
    <w:div w:id="1102872495">
      <w:bodyDiv w:val="1"/>
      <w:marLeft w:val="0"/>
      <w:marRight w:val="0"/>
      <w:marTop w:val="0"/>
      <w:marBottom w:val="0"/>
      <w:divBdr>
        <w:top w:val="none" w:sz="0" w:space="0" w:color="auto"/>
        <w:left w:val="none" w:sz="0" w:space="0" w:color="auto"/>
        <w:bottom w:val="none" w:sz="0" w:space="0" w:color="auto"/>
        <w:right w:val="none" w:sz="0" w:space="0" w:color="auto"/>
      </w:divBdr>
    </w:div>
    <w:div w:id="1104034911">
      <w:bodyDiv w:val="1"/>
      <w:marLeft w:val="0"/>
      <w:marRight w:val="0"/>
      <w:marTop w:val="0"/>
      <w:marBottom w:val="0"/>
      <w:divBdr>
        <w:top w:val="none" w:sz="0" w:space="0" w:color="auto"/>
        <w:left w:val="none" w:sz="0" w:space="0" w:color="auto"/>
        <w:bottom w:val="none" w:sz="0" w:space="0" w:color="auto"/>
        <w:right w:val="none" w:sz="0" w:space="0" w:color="auto"/>
      </w:divBdr>
    </w:div>
    <w:div w:id="1104768902">
      <w:bodyDiv w:val="1"/>
      <w:marLeft w:val="0"/>
      <w:marRight w:val="0"/>
      <w:marTop w:val="0"/>
      <w:marBottom w:val="0"/>
      <w:divBdr>
        <w:top w:val="none" w:sz="0" w:space="0" w:color="auto"/>
        <w:left w:val="none" w:sz="0" w:space="0" w:color="auto"/>
        <w:bottom w:val="none" w:sz="0" w:space="0" w:color="auto"/>
        <w:right w:val="none" w:sz="0" w:space="0" w:color="auto"/>
      </w:divBdr>
    </w:div>
    <w:div w:id="1105810581">
      <w:bodyDiv w:val="1"/>
      <w:marLeft w:val="0"/>
      <w:marRight w:val="0"/>
      <w:marTop w:val="0"/>
      <w:marBottom w:val="0"/>
      <w:divBdr>
        <w:top w:val="none" w:sz="0" w:space="0" w:color="auto"/>
        <w:left w:val="none" w:sz="0" w:space="0" w:color="auto"/>
        <w:bottom w:val="none" w:sz="0" w:space="0" w:color="auto"/>
        <w:right w:val="none" w:sz="0" w:space="0" w:color="auto"/>
      </w:divBdr>
    </w:div>
    <w:div w:id="1106340833">
      <w:bodyDiv w:val="1"/>
      <w:marLeft w:val="0"/>
      <w:marRight w:val="0"/>
      <w:marTop w:val="0"/>
      <w:marBottom w:val="0"/>
      <w:divBdr>
        <w:top w:val="none" w:sz="0" w:space="0" w:color="auto"/>
        <w:left w:val="none" w:sz="0" w:space="0" w:color="auto"/>
        <w:bottom w:val="none" w:sz="0" w:space="0" w:color="auto"/>
        <w:right w:val="none" w:sz="0" w:space="0" w:color="auto"/>
      </w:divBdr>
    </w:div>
    <w:div w:id="1107429809">
      <w:bodyDiv w:val="1"/>
      <w:marLeft w:val="0"/>
      <w:marRight w:val="0"/>
      <w:marTop w:val="0"/>
      <w:marBottom w:val="0"/>
      <w:divBdr>
        <w:top w:val="none" w:sz="0" w:space="0" w:color="auto"/>
        <w:left w:val="none" w:sz="0" w:space="0" w:color="auto"/>
        <w:bottom w:val="none" w:sz="0" w:space="0" w:color="auto"/>
        <w:right w:val="none" w:sz="0" w:space="0" w:color="auto"/>
      </w:divBdr>
    </w:div>
    <w:div w:id="1109475341">
      <w:bodyDiv w:val="1"/>
      <w:marLeft w:val="0"/>
      <w:marRight w:val="0"/>
      <w:marTop w:val="0"/>
      <w:marBottom w:val="0"/>
      <w:divBdr>
        <w:top w:val="none" w:sz="0" w:space="0" w:color="auto"/>
        <w:left w:val="none" w:sz="0" w:space="0" w:color="auto"/>
        <w:bottom w:val="none" w:sz="0" w:space="0" w:color="auto"/>
        <w:right w:val="none" w:sz="0" w:space="0" w:color="auto"/>
      </w:divBdr>
    </w:div>
    <w:div w:id="1110128885">
      <w:bodyDiv w:val="1"/>
      <w:marLeft w:val="0"/>
      <w:marRight w:val="0"/>
      <w:marTop w:val="0"/>
      <w:marBottom w:val="0"/>
      <w:divBdr>
        <w:top w:val="none" w:sz="0" w:space="0" w:color="auto"/>
        <w:left w:val="none" w:sz="0" w:space="0" w:color="auto"/>
        <w:bottom w:val="none" w:sz="0" w:space="0" w:color="auto"/>
        <w:right w:val="none" w:sz="0" w:space="0" w:color="auto"/>
      </w:divBdr>
    </w:div>
    <w:div w:id="1112214486">
      <w:bodyDiv w:val="1"/>
      <w:marLeft w:val="0"/>
      <w:marRight w:val="0"/>
      <w:marTop w:val="0"/>
      <w:marBottom w:val="0"/>
      <w:divBdr>
        <w:top w:val="none" w:sz="0" w:space="0" w:color="auto"/>
        <w:left w:val="none" w:sz="0" w:space="0" w:color="auto"/>
        <w:bottom w:val="none" w:sz="0" w:space="0" w:color="auto"/>
        <w:right w:val="none" w:sz="0" w:space="0" w:color="auto"/>
      </w:divBdr>
      <w:divsChild>
        <w:div w:id="903493974">
          <w:marLeft w:val="0"/>
          <w:marRight w:val="0"/>
          <w:marTop w:val="0"/>
          <w:marBottom w:val="0"/>
          <w:divBdr>
            <w:top w:val="none" w:sz="0" w:space="0" w:color="auto"/>
            <w:left w:val="none" w:sz="0" w:space="0" w:color="auto"/>
            <w:bottom w:val="none" w:sz="0" w:space="0" w:color="auto"/>
            <w:right w:val="none" w:sz="0" w:space="0" w:color="auto"/>
          </w:divBdr>
          <w:divsChild>
            <w:div w:id="141886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49977">
      <w:bodyDiv w:val="1"/>
      <w:marLeft w:val="0"/>
      <w:marRight w:val="0"/>
      <w:marTop w:val="0"/>
      <w:marBottom w:val="0"/>
      <w:divBdr>
        <w:top w:val="none" w:sz="0" w:space="0" w:color="auto"/>
        <w:left w:val="none" w:sz="0" w:space="0" w:color="auto"/>
        <w:bottom w:val="none" w:sz="0" w:space="0" w:color="auto"/>
        <w:right w:val="none" w:sz="0" w:space="0" w:color="auto"/>
      </w:divBdr>
    </w:div>
    <w:div w:id="1112820893">
      <w:bodyDiv w:val="1"/>
      <w:marLeft w:val="0"/>
      <w:marRight w:val="0"/>
      <w:marTop w:val="0"/>
      <w:marBottom w:val="0"/>
      <w:divBdr>
        <w:top w:val="none" w:sz="0" w:space="0" w:color="auto"/>
        <w:left w:val="none" w:sz="0" w:space="0" w:color="auto"/>
        <w:bottom w:val="none" w:sz="0" w:space="0" w:color="auto"/>
        <w:right w:val="none" w:sz="0" w:space="0" w:color="auto"/>
      </w:divBdr>
    </w:div>
    <w:div w:id="1116027877">
      <w:bodyDiv w:val="1"/>
      <w:marLeft w:val="0"/>
      <w:marRight w:val="0"/>
      <w:marTop w:val="0"/>
      <w:marBottom w:val="0"/>
      <w:divBdr>
        <w:top w:val="none" w:sz="0" w:space="0" w:color="auto"/>
        <w:left w:val="none" w:sz="0" w:space="0" w:color="auto"/>
        <w:bottom w:val="none" w:sz="0" w:space="0" w:color="auto"/>
        <w:right w:val="none" w:sz="0" w:space="0" w:color="auto"/>
      </w:divBdr>
    </w:div>
    <w:div w:id="1116490266">
      <w:bodyDiv w:val="1"/>
      <w:marLeft w:val="0"/>
      <w:marRight w:val="0"/>
      <w:marTop w:val="0"/>
      <w:marBottom w:val="0"/>
      <w:divBdr>
        <w:top w:val="none" w:sz="0" w:space="0" w:color="auto"/>
        <w:left w:val="none" w:sz="0" w:space="0" w:color="auto"/>
        <w:bottom w:val="none" w:sz="0" w:space="0" w:color="auto"/>
        <w:right w:val="none" w:sz="0" w:space="0" w:color="auto"/>
      </w:divBdr>
    </w:div>
    <w:div w:id="1117287449">
      <w:bodyDiv w:val="1"/>
      <w:marLeft w:val="0"/>
      <w:marRight w:val="0"/>
      <w:marTop w:val="0"/>
      <w:marBottom w:val="0"/>
      <w:divBdr>
        <w:top w:val="none" w:sz="0" w:space="0" w:color="auto"/>
        <w:left w:val="none" w:sz="0" w:space="0" w:color="auto"/>
        <w:bottom w:val="none" w:sz="0" w:space="0" w:color="auto"/>
        <w:right w:val="none" w:sz="0" w:space="0" w:color="auto"/>
      </w:divBdr>
    </w:div>
    <w:div w:id="1117717106">
      <w:bodyDiv w:val="1"/>
      <w:marLeft w:val="0"/>
      <w:marRight w:val="0"/>
      <w:marTop w:val="0"/>
      <w:marBottom w:val="0"/>
      <w:divBdr>
        <w:top w:val="none" w:sz="0" w:space="0" w:color="auto"/>
        <w:left w:val="none" w:sz="0" w:space="0" w:color="auto"/>
        <w:bottom w:val="none" w:sz="0" w:space="0" w:color="auto"/>
        <w:right w:val="none" w:sz="0" w:space="0" w:color="auto"/>
      </w:divBdr>
    </w:div>
    <w:div w:id="1121997616">
      <w:bodyDiv w:val="1"/>
      <w:marLeft w:val="0"/>
      <w:marRight w:val="0"/>
      <w:marTop w:val="0"/>
      <w:marBottom w:val="0"/>
      <w:divBdr>
        <w:top w:val="none" w:sz="0" w:space="0" w:color="auto"/>
        <w:left w:val="none" w:sz="0" w:space="0" w:color="auto"/>
        <w:bottom w:val="none" w:sz="0" w:space="0" w:color="auto"/>
        <w:right w:val="none" w:sz="0" w:space="0" w:color="auto"/>
      </w:divBdr>
    </w:div>
    <w:div w:id="1124812631">
      <w:bodyDiv w:val="1"/>
      <w:marLeft w:val="0"/>
      <w:marRight w:val="0"/>
      <w:marTop w:val="0"/>
      <w:marBottom w:val="0"/>
      <w:divBdr>
        <w:top w:val="none" w:sz="0" w:space="0" w:color="auto"/>
        <w:left w:val="none" w:sz="0" w:space="0" w:color="auto"/>
        <w:bottom w:val="none" w:sz="0" w:space="0" w:color="auto"/>
        <w:right w:val="none" w:sz="0" w:space="0" w:color="auto"/>
      </w:divBdr>
    </w:div>
    <w:div w:id="1125386229">
      <w:bodyDiv w:val="1"/>
      <w:marLeft w:val="0"/>
      <w:marRight w:val="0"/>
      <w:marTop w:val="0"/>
      <w:marBottom w:val="0"/>
      <w:divBdr>
        <w:top w:val="none" w:sz="0" w:space="0" w:color="auto"/>
        <w:left w:val="none" w:sz="0" w:space="0" w:color="auto"/>
        <w:bottom w:val="none" w:sz="0" w:space="0" w:color="auto"/>
        <w:right w:val="none" w:sz="0" w:space="0" w:color="auto"/>
      </w:divBdr>
    </w:div>
    <w:div w:id="1126241669">
      <w:bodyDiv w:val="1"/>
      <w:marLeft w:val="0"/>
      <w:marRight w:val="0"/>
      <w:marTop w:val="0"/>
      <w:marBottom w:val="0"/>
      <w:divBdr>
        <w:top w:val="none" w:sz="0" w:space="0" w:color="auto"/>
        <w:left w:val="none" w:sz="0" w:space="0" w:color="auto"/>
        <w:bottom w:val="none" w:sz="0" w:space="0" w:color="auto"/>
        <w:right w:val="none" w:sz="0" w:space="0" w:color="auto"/>
      </w:divBdr>
    </w:div>
    <w:div w:id="1127043448">
      <w:bodyDiv w:val="1"/>
      <w:marLeft w:val="0"/>
      <w:marRight w:val="0"/>
      <w:marTop w:val="0"/>
      <w:marBottom w:val="0"/>
      <w:divBdr>
        <w:top w:val="none" w:sz="0" w:space="0" w:color="auto"/>
        <w:left w:val="none" w:sz="0" w:space="0" w:color="auto"/>
        <w:bottom w:val="none" w:sz="0" w:space="0" w:color="auto"/>
        <w:right w:val="none" w:sz="0" w:space="0" w:color="auto"/>
      </w:divBdr>
    </w:div>
    <w:div w:id="1130511992">
      <w:bodyDiv w:val="1"/>
      <w:marLeft w:val="0"/>
      <w:marRight w:val="0"/>
      <w:marTop w:val="0"/>
      <w:marBottom w:val="0"/>
      <w:divBdr>
        <w:top w:val="none" w:sz="0" w:space="0" w:color="auto"/>
        <w:left w:val="none" w:sz="0" w:space="0" w:color="auto"/>
        <w:bottom w:val="none" w:sz="0" w:space="0" w:color="auto"/>
        <w:right w:val="none" w:sz="0" w:space="0" w:color="auto"/>
      </w:divBdr>
    </w:div>
    <w:div w:id="1130635018">
      <w:bodyDiv w:val="1"/>
      <w:marLeft w:val="0"/>
      <w:marRight w:val="0"/>
      <w:marTop w:val="0"/>
      <w:marBottom w:val="0"/>
      <w:divBdr>
        <w:top w:val="none" w:sz="0" w:space="0" w:color="auto"/>
        <w:left w:val="none" w:sz="0" w:space="0" w:color="auto"/>
        <w:bottom w:val="none" w:sz="0" w:space="0" w:color="auto"/>
        <w:right w:val="none" w:sz="0" w:space="0" w:color="auto"/>
      </w:divBdr>
    </w:div>
    <w:div w:id="1133787401">
      <w:bodyDiv w:val="1"/>
      <w:marLeft w:val="0"/>
      <w:marRight w:val="0"/>
      <w:marTop w:val="0"/>
      <w:marBottom w:val="0"/>
      <w:divBdr>
        <w:top w:val="none" w:sz="0" w:space="0" w:color="auto"/>
        <w:left w:val="none" w:sz="0" w:space="0" w:color="auto"/>
        <w:bottom w:val="none" w:sz="0" w:space="0" w:color="auto"/>
        <w:right w:val="none" w:sz="0" w:space="0" w:color="auto"/>
      </w:divBdr>
    </w:div>
    <w:div w:id="1135367754">
      <w:bodyDiv w:val="1"/>
      <w:marLeft w:val="0"/>
      <w:marRight w:val="0"/>
      <w:marTop w:val="0"/>
      <w:marBottom w:val="0"/>
      <w:divBdr>
        <w:top w:val="none" w:sz="0" w:space="0" w:color="auto"/>
        <w:left w:val="none" w:sz="0" w:space="0" w:color="auto"/>
        <w:bottom w:val="none" w:sz="0" w:space="0" w:color="auto"/>
        <w:right w:val="none" w:sz="0" w:space="0" w:color="auto"/>
      </w:divBdr>
    </w:div>
    <w:div w:id="1138379911">
      <w:bodyDiv w:val="1"/>
      <w:marLeft w:val="0"/>
      <w:marRight w:val="0"/>
      <w:marTop w:val="0"/>
      <w:marBottom w:val="0"/>
      <w:divBdr>
        <w:top w:val="none" w:sz="0" w:space="0" w:color="auto"/>
        <w:left w:val="none" w:sz="0" w:space="0" w:color="auto"/>
        <w:bottom w:val="none" w:sz="0" w:space="0" w:color="auto"/>
        <w:right w:val="none" w:sz="0" w:space="0" w:color="auto"/>
      </w:divBdr>
    </w:div>
    <w:div w:id="1139301802">
      <w:bodyDiv w:val="1"/>
      <w:marLeft w:val="0"/>
      <w:marRight w:val="0"/>
      <w:marTop w:val="0"/>
      <w:marBottom w:val="0"/>
      <w:divBdr>
        <w:top w:val="none" w:sz="0" w:space="0" w:color="auto"/>
        <w:left w:val="none" w:sz="0" w:space="0" w:color="auto"/>
        <w:bottom w:val="none" w:sz="0" w:space="0" w:color="auto"/>
        <w:right w:val="none" w:sz="0" w:space="0" w:color="auto"/>
      </w:divBdr>
    </w:div>
    <w:div w:id="1139422965">
      <w:bodyDiv w:val="1"/>
      <w:marLeft w:val="0"/>
      <w:marRight w:val="0"/>
      <w:marTop w:val="0"/>
      <w:marBottom w:val="0"/>
      <w:divBdr>
        <w:top w:val="none" w:sz="0" w:space="0" w:color="auto"/>
        <w:left w:val="none" w:sz="0" w:space="0" w:color="auto"/>
        <w:bottom w:val="none" w:sz="0" w:space="0" w:color="auto"/>
        <w:right w:val="none" w:sz="0" w:space="0" w:color="auto"/>
      </w:divBdr>
    </w:div>
    <w:div w:id="1142650885">
      <w:bodyDiv w:val="1"/>
      <w:marLeft w:val="0"/>
      <w:marRight w:val="0"/>
      <w:marTop w:val="0"/>
      <w:marBottom w:val="0"/>
      <w:divBdr>
        <w:top w:val="none" w:sz="0" w:space="0" w:color="auto"/>
        <w:left w:val="none" w:sz="0" w:space="0" w:color="auto"/>
        <w:bottom w:val="none" w:sz="0" w:space="0" w:color="auto"/>
        <w:right w:val="none" w:sz="0" w:space="0" w:color="auto"/>
      </w:divBdr>
    </w:div>
    <w:div w:id="1145198012">
      <w:bodyDiv w:val="1"/>
      <w:marLeft w:val="0"/>
      <w:marRight w:val="0"/>
      <w:marTop w:val="0"/>
      <w:marBottom w:val="0"/>
      <w:divBdr>
        <w:top w:val="none" w:sz="0" w:space="0" w:color="auto"/>
        <w:left w:val="none" w:sz="0" w:space="0" w:color="auto"/>
        <w:bottom w:val="none" w:sz="0" w:space="0" w:color="auto"/>
        <w:right w:val="none" w:sz="0" w:space="0" w:color="auto"/>
      </w:divBdr>
    </w:div>
    <w:div w:id="1148861332">
      <w:bodyDiv w:val="1"/>
      <w:marLeft w:val="0"/>
      <w:marRight w:val="0"/>
      <w:marTop w:val="0"/>
      <w:marBottom w:val="0"/>
      <w:divBdr>
        <w:top w:val="none" w:sz="0" w:space="0" w:color="auto"/>
        <w:left w:val="none" w:sz="0" w:space="0" w:color="auto"/>
        <w:bottom w:val="none" w:sz="0" w:space="0" w:color="auto"/>
        <w:right w:val="none" w:sz="0" w:space="0" w:color="auto"/>
      </w:divBdr>
    </w:div>
    <w:div w:id="1149905782">
      <w:bodyDiv w:val="1"/>
      <w:marLeft w:val="0"/>
      <w:marRight w:val="0"/>
      <w:marTop w:val="0"/>
      <w:marBottom w:val="0"/>
      <w:divBdr>
        <w:top w:val="none" w:sz="0" w:space="0" w:color="auto"/>
        <w:left w:val="none" w:sz="0" w:space="0" w:color="auto"/>
        <w:bottom w:val="none" w:sz="0" w:space="0" w:color="auto"/>
        <w:right w:val="none" w:sz="0" w:space="0" w:color="auto"/>
      </w:divBdr>
    </w:div>
    <w:div w:id="1151286769">
      <w:bodyDiv w:val="1"/>
      <w:marLeft w:val="0"/>
      <w:marRight w:val="0"/>
      <w:marTop w:val="0"/>
      <w:marBottom w:val="0"/>
      <w:divBdr>
        <w:top w:val="none" w:sz="0" w:space="0" w:color="auto"/>
        <w:left w:val="none" w:sz="0" w:space="0" w:color="auto"/>
        <w:bottom w:val="none" w:sz="0" w:space="0" w:color="auto"/>
        <w:right w:val="none" w:sz="0" w:space="0" w:color="auto"/>
      </w:divBdr>
    </w:div>
    <w:div w:id="1154374049">
      <w:bodyDiv w:val="1"/>
      <w:marLeft w:val="0"/>
      <w:marRight w:val="0"/>
      <w:marTop w:val="0"/>
      <w:marBottom w:val="0"/>
      <w:divBdr>
        <w:top w:val="none" w:sz="0" w:space="0" w:color="auto"/>
        <w:left w:val="none" w:sz="0" w:space="0" w:color="auto"/>
        <w:bottom w:val="none" w:sz="0" w:space="0" w:color="auto"/>
        <w:right w:val="none" w:sz="0" w:space="0" w:color="auto"/>
      </w:divBdr>
    </w:div>
    <w:div w:id="1155685237">
      <w:bodyDiv w:val="1"/>
      <w:marLeft w:val="0"/>
      <w:marRight w:val="0"/>
      <w:marTop w:val="0"/>
      <w:marBottom w:val="0"/>
      <w:divBdr>
        <w:top w:val="none" w:sz="0" w:space="0" w:color="auto"/>
        <w:left w:val="none" w:sz="0" w:space="0" w:color="auto"/>
        <w:bottom w:val="none" w:sz="0" w:space="0" w:color="auto"/>
        <w:right w:val="none" w:sz="0" w:space="0" w:color="auto"/>
      </w:divBdr>
    </w:div>
    <w:div w:id="1157109189">
      <w:bodyDiv w:val="1"/>
      <w:marLeft w:val="0"/>
      <w:marRight w:val="0"/>
      <w:marTop w:val="0"/>
      <w:marBottom w:val="0"/>
      <w:divBdr>
        <w:top w:val="none" w:sz="0" w:space="0" w:color="auto"/>
        <w:left w:val="none" w:sz="0" w:space="0" w:color="auto"/>
        <w:bottom w:val="none" w:sz="0" w:space="0" w:color="auto"/>
        <w:right w:val="none" w:sz="0" w:space="0" w:color="auto"/>
      </w:divBdr>
    </w:div>
    <w:div w:id="1157265878">
      <w:bodyDiv w:val="1"/>
      <w:marLeft w:val="0"/>
      <w:marRight w:val="0"/>
      <w:marTop w:val="0"/>
      <w:marBottom w:val="0"/>
      <w:divBdr>
        <w:top w:val="none" w:sz="0" w:space="0" w:color="auto"/>
        <w:left w:val="none" w:sz="0" w:space="0" w:color="auto"/>
        <w:bottom w:val="none" w:sz="0" w:space="0" w:color="auto"/>
        <w:right w:val="none" w:sz="0" w:space="0" w:color="auto"/>
      </w:divBdr>
    </w:div>
    <w:div w:id="1158157707">
      <w:bodyDiv w:val="1"/>
      <w:marLeft w:val="0"/>
      <w:marRight w:val="0"/>
      <w:marTop w:val="0"/>
      <w:marBottom w:val="0"/>
      <w:divBdr>
        <w:top w:val="none" w:sz="0" w:space="0" w:color="auto"/>
        <w:left w:val="none" w:sz="0" w:space="0" w:color="auto"/>
        <w:bottom w:val="none" w:sz="0" w:space="0" w:color="auto"/>
        <w:right w:val="none" w:sz="0" w:space="0" w:color="auto"/>
      </w:divBdr>
    </w:div>
    <w:div w:id="1158955031">
      <w:bodyDiv w:val="1"/>
      <w:marLeft w:val="0"/>
      <w:marRight w:val="0"/>
      <w:marTop w:val="0"/>
      <w:marBottom w:val="0"/>
      <w:divBdr>
        <w:top w:val="none" w:sz="0" w:space="0" w:color="auto"/>
        <w:left w:val="none" w:sz="0" w:space="0" w:color="auto"/>
        <w:bottom w:val="none" w:sz="0" w:space="0" w:color="auto"/>
        <w:right w:val="none" w:sz="0" w:space="0" w:color="auto"/>
      </w:divBdr>
    </w:div>
    <w:div w:id="1160119730">
      <w:bodyDiv w:val="1"/>
      <w:marLeft w:val="0"/>
      <w:marRight w:val="0"/>
      <w:marTop w:val="0"/>
      <w:marBottom w:val="0"/>
      <w:divBdr>
        <w:top w:val="none" w:sz="0" w:space="0" w:color="auto"/>
        <w:left w:val="none" w:sz="0" w:space="0" w:color="auto"/>
        <w:bottom w:val="none" w:sz="0" w:space="0" w:color="auto"/>
        <w:right w:val="none" w:sz="0" w:space="0" w:color="auto"/>
      </w:divBdr>
    </w:div>
    <w:div w:id="1163471705">
      <w:bodyDiv w:val="1"/>
      <w:marLeft w:val="0"/>
      <w:marRight w:val="0"/>
      <w:marTop w:val="0"/>
      <w:marBottom w:val="0"/>
      <w:divBdr>
        <w:top w:val="none" w:sz="0" w:space="0" w:color="auto"/>
        <w:left w:val="none" w:sz="0" w:space="0" w:color="auto"/>
        <w:bottom w:val="none" w:sz="0" w:space="0" w:color="auto"/>
        <w:right w:val="none" w:sz="0" w:space="0" w:color="auto"/>
      </w:divBdr>
    </w:div>
    <w:div w:id="1163929427">
      <w:bodyDiv w:val="1"/>
      <w:marLeft w:val="0"/>
      <w:marRight w:val="0"/>
      <w:marTop w:val="0"/>
      <w:marBottom w:val="0"/>
      <w:divBdr>
        <w:top w:val="none" w:sz="0" w:space="0" w:color="auto"/>
        <w:left w:val="none" w:sz="0" w:space="0" w:color="auto"/>
        <w:bottom w:val="none" w:sz="0" w:space="0" w:color="auto"/>
        <w:right w:val="none" w:sz="0" w:space="0" w:color="auto"/>
      </w:divBdr>
    </w:div>
    <w:div w:id="1168718126">
      <w:bodyDiv w:val="1"/>
      <w:marLeft w:val="0"/>
      <w:marRight w:val="0"/>
      <w:marTop w:val="0"/>
      <w:marBottom w:val="0"/>
      <w:divBdr>
        <w:top w:val="none" w:sz="0" w:space="0" w:color="auto"/>
        <w:left w:val="none" w:sz="0" w:space="0" w:color="auto"/>
        <w:bottom w:val="none" w:sz="0" w:space="0" w:color="auto"/>
        <w:right w:val="none" w:sz="0" w:space="0" w:color="auto"/>
      </w:divBdr>
    </w:div>
    <w:div w:id="1169834078">
      <w:bodyDiv w:val="1"/>
      <w:marLeft w:val="0"/>
      <w:marRight w:val="0"/>
      <w:marTop w:val="0"/>
      <w:marBottom w:val="0"/>
      <w:divBdr>
        <w:top w:val="none" w:sz="0" w:space="0" w:color="auto"/>
        <w:left w:val="none" w:sz="0" w:space="0" w:color="auto"/>
        <w:bottom w:val="none" w:sz="0" w:space="0" w:color="auto"/>
        <w:right w:val="none" w:sz="0" w:space="0" w:color="auto"/>
      </w:divBdr>
    </w:div>
    <w:div w:id="1170020510">
      <w:bodyDiv w:val="1"/>
      <w:marLeft w:val="0"/>
      <w:marRight w:val="0"/>
      <w:marTop w:val="0"/>
      <w:marBottom w:val="0"/>
      <w:divBdr>
        <w:top w:val="none" w:sz="0" w:space="0" w:color="auto"/>
        <w:left w:val="none" w:sz="0" w:space="0" w:color="auto"/>
        <w:bottom w:val="none" w:sz="0" w:space="0" w:color="auto"/>
        <w:right w:val="none" w:sz="0" w:space="0" w:color="auto"/>
      </w:divBdr>
    </w:div>
    <w:div w:id="1172332798">
      <w:bodyDiv w:val="1"/>
      <w:marLeft w:val="0"/>
      <w:marRight w:val="0"/>
      <w:marTop w:val="0"/>
      <w:marBottom w:val="0"/>
      <w:divBdr>
        <w:top w:val="none" w:sz="0" w:space="0" w:color="auto"/>
        <w:left w:val="none" w:sz="0" w:space="0" w:color="auto"/>
        <w:bottom w:val="none" w:sz="0" w:space="0" w:color="auto"/>
        <w:right w:val="none" w:sz="0" w:space="0" w:color="auto"/>
      </w:divBdr>
    </w:div>
    <w:div w:id="1175073542">
      <w:bodyDiv w:val="1"/>
      <w:marLeft w:val="0"/>
      <w:marRight w:val="0"/>
      <w:marTop w:val="0"/>
      <w:marBottom w:val="0"/>
      <w:divBdr>
        <w:top w:val="none" w:sz="0" w:space="0" w:color="auto"/>
        <w:left w:val="none" w:sz="0" w:space="0" w:color="auto"/>
        <w:bottom w:val="none" w:sz="0" w:space="0" w:color="auto"/>
        <w:right w:val="none" w:sz="0" w:space="0" w:color="auto"/>
      </w:divBdr>
    </w:div>
    <w:div w:id="1175344562">
      <w:bodyDiv w:val="1"/>
      <w:marLeft w:val="0"/>
      <w:marRight w:val="0"/>
      <w:marTop w:val="0"/>
      <w:marBottom w:val="0"/>
      <w:divBdr>
        <w:top w:val="none" w:sz="0" w:space="0" w:color="auto"/>
        <w:left w:val="none" w:sz="0" w:space="0" w:color="auto"/>
        <w:bottom w:val="none" w:sz="0" w:space="0" w:color="auto"/>
        <w:right w:val="none" w:sz="0" w:space="0" w:color="auto"/>
      </w:divBdr>
    </w:div>
    <w:div w:id="1177034569">
      <w:bodyDiv w:val="1"/>
      <w:marLeft w:val="0"/>
      <w:marRight w:val="0"/>
      <w:marTop w:val="0"/>
      <w:marBottom w:val="0"/>
      <w:divBdr>
        <w:top w:val="none" w:sz="0" w:space="0" w:color="auto"/>
        <w:left w:val="none" w:sz="0" w:space="0" w:color="auto"/>
        <w:bottom w:val="none" w:sz="0" w:space="0" w:color="auto"/>
        <w:right w:val="none" w:sz="0" w:space="0" w:color="auto"/>
      </w:divBdr>
    </w:div>
    <w:div w:id="1177965556">
      <w:bodyDiv w:val="1"/>
      <w:marLeft w:val="0"/>
      <w:marRight w:val="0"/>
      <w:marTop w:val="0"/>
      <w:marBottom w:val="0"/>
      <w:divBdr>
        <w:top w:val="none" w:sz="0" w:space="0" w:color="auto"/>
        <w:left w:val="none" w:sz="0" w:space="0" w:color="auto"/>
        <w:bottom w:val="none" w:sz="0" w:space="0" w:color="auto"/>
        <w:right w:val="none" w:sz="0" w:space="0" w:color="auto"/>
      </w:divBdr>
    </w:div>
    <w:div w:id="1180465966">
      <w:bodyDiv w:val="1"/>
      <w:marLeft w:val="0"/>
      <w:marRight w:val="0"/>
      <w:marTop w:val="0"/>
      <w:marBottom w:val="0"/>
      <w:divBdr>
        <w:top w:val="none" w:sz="0" w:space="0" w:color="auto"/>
        <w:left w:val="none" w:sz="0" w:space="0" w:color="auto"/>
        <w:bottom w:val="none" w:sz="0" w:space="0" w:color="auto"/>
        <w:right w:val="none" w:sz="0" w:space="0" w:color="auto"/>
      </w:divBdr>
    </w:div>
    <w:div w:id="1181091149">
      <w:bodyDiv w:val="1"/>
      <w:marLeft w:val="0"/>
      <w:marRight w:val="0"/>
      <w:marTop w:val="0"/>
      <w:marBottom w:val="0"/>
      <w:divBdr>
        <w:top w:val="none" w:sz="0" w:space="0" w:color="auto"/>
        <w:left w:val="none" w:sz="0" w:space="0" w:color="auto"/>
        <w:bottom w:val="none" w:sz="0" w:space="0" w:color="auto"/>
        <w:right w:val="none" w:sz="0" w:space="0" w:color="auto"/>
      </w:divBdr>
      <w:divsChild>
        <w:div w:id="1129591139">
          <w:marLeft w:val="0"/>
          <w:marRight w:val="0"/>
          <w:marTop w:val="0"/>
          <w:marBottom w:val="0"/>
          <w:divBdr>
            <w:top w:val="none" w:sz="0" w:space="0" w:color="auto"/>
            <w:left w:val="none" w:sz="0" w:space="0" w:color="auto"/>
            <w:bottom w:val="none" w:sz="0" w:space="0" w:color="auto"/>
            <w:right w:val="none" w:sz="0" w:space="0" w:color="auto"/>
          </w:divBdr>
          <w:divsChild>
            <w:div w:id="153376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43360">
      <w:bodyDiv w:val="1"/>
      <w:marLeft w:val="0"/>
      <w:marRight w:val="0"/>
      <w:marTop w:val="0"/>
      <w:marBottom w:val="0"/>
      <w:divBdr>
        <w:top w:val="none" w:sz="0" w:space="0" w:color="auto"/>
        <w:left w:val="none" w:sz="0" w:space="0" w:color="auto"/>
        <w:bottom w:val="none" w:sz="0" w:space="0" w:color="auto"/>
        <w:right w:val="none" w:sz="0" w:space="0" w:color="auto"/>
      </w:divBdr>
    </w:div>
    <w:div w:id="1184828722">
      <w:bodyDiv w:val="1"/>
      <w:marLeft w:val="0"/>
      <w:marRight w:val="0"/>
      <w:marTop w:val="0"/>
      <w:marBottom w:val="0"/>
      <w:divBdr>
        <w:top w:val="none" w:sz="0" w:space="0" w:color="auto"/>
        <w:left w:val="none" w:sz="0" w:space="0" w:color="auto"/>
        <w:bottom w:val="none" w:sz="0" w:space="0" w:color="auto"/>
        <w:right w:val="none" w:sz="0" w:space="0" w:color="auto"/>
      </w:divBdr>
    </w:div>
    <w:div w:id="1185748282">
      <w:bodyDiv w:val="1"/>
      <w:marLeft w:val="0"/>
      <w:marRight w:val="0"/>
      <w:marTop w:val="0"/>
      <w:marBottom w:val="0"/>
      <w:divBdr>
        <w:top w:val="none" w:sz="0" w:space="0" w:color="auto"/>
        <w:left w:val="none" w:sz="0" w:space="0" w:color="auto"/>
        <w:bottom w:val="none" w:sz="0" w:space="0" w:color="auto"/>
        <w:right w:val="none" w:sz="0" w:space="0" w:color="auto"/>
      </w:divBdr>
    </w:div>
    <w:div w:id="1185899172">
      <w:bodyDiv w:val="1"/>
      <w:marLeft w:val="0"/>
      <w:marRight w:val="0"/>
      <w:marTop w:val="0"/>
      <w:marBottom w:val="0"/>
      <w:divBdr>
        <w:top w:val="none" w:sz="0" w:space="0" w:color="auto"/>
        <w:left w:val="none" w:sz="0" w:space="0" w:color="auto"/>
        <w:bottom w:val="none" w:sz="0" w:space="0" w:color="auto"/>
        <w:right w:val="none" w:sz="0" w:space="0" w:color="auto"/>
      </w:divBdr>
    </w:div>
    <w:div w:id="1187328095">
      <w:bodyDiv w:val="1"/>
      <w:marLeft w:val="0"/>
      <w:marRight w:val="0"/>
      <w:marTop w:val="0"/>
      <w:marBottom w:val="0"/>
      <w:divBdr>
        <w:top w:val="none" w:sz="0" w:space="0" w:color="auto"/>
        <w:left w:val="none" w:sz="0" w:space="0" w:color="auto"/>
        <w:bottom w:val="none" w:sz="0" w:space="0" w:color="auto"/>
        <w:right w:val="none" w:sz="0" w:space="0" w:color="auto"/>
      </w:divBdr>
    </w:div>
    <w:div w:id="1187913591">
      <w:bodyDiv w:val="1"/>
      <w:marLeft w:val="0"/>
      <w:marRight w:val="0"/>
      <w:marTop w:val="0"/>
      <w:marBottom w:val="0"/>
      <w:divBdr>
        <w:top w:val="none" w:sz="0" w:space="0" w:color="auto"/>
        <w:left w:val="none" w:sz="0" w:space="0" w:color="auto"/>
        <w:bottom w:val="none" w:sz="0" w:space="0" w:color="auto"/>
        <w:right w:val="none" w:sz="0" w:space="0" w:color="auto"/>
      </w:divBdr>
    </w:div>
    <w:div w:id="1188835157">
      <w:bodyDiv w:val="1"/>
      <w:marLeft w:val="0"/>
      <w:marRight w:val="0"/>
      <w:marTop w:val="0"/>
      <w:marBottom w:val="0"/>
      <w:divBdr>
        <w:top w:val="none" w:sz="0" w:space="0" w:color="auto"/>
        <w:left w:val="none" w:sz="0" w:space="0" w:color="auto"/>
        <w:bottom w:val="none" w:sz="0" w:space="0" w:color="auto"/>
        <w:right w:val="none" w:sz="0" w:space="0" w:color="auto"/>
      </w:divBdr>
    </w:div>
    <w:div w:id="1189300022">
      <w:bodyDiv w:val="1"/>
      <w:marLeft w:val="0"/>
      <w:marRight w:val="0"/>
      <w:marTop w:val="0"/>
      <w:marBottom w:val="0"/>
      <w:divBdr>
        <w:top w:val="none" w:sz="0" w:space="0" w:color="auto"/>
        <w:left w:val="none" w:sz="0" w:space="0" w:color="auto"/>
        <w:bottom w:val="none" w:sz="0" w:space="0" w:color="auto"/>
        <w:right w:val="none" w:sz="0" w:space="0" w:color="auto"/>
      </w:divBdr>
    </w:div>
    <w:div w:id="1191646977">
      <w:bodyDiv w:val="1"/>
      <w:marLeft w:val="0"/>
      <w:marRight w:val="0"/>
      <w:marTop w:val="0"/>
      <w:marBottom w:val="0"/>
      <w:divBdr>
        <w:top w:val="none" w:sz="0" w:space="0" w:color="auto"/>
        <w:left w:val="none" w:sz="0" w:space="0" w:color="auto"/>
        <w:bottom w:val="none" w:sz="0" w:space="0" w:color="auto"/>
        <w:right w:val="none" w:sz="0" w:space="0" w:color="auto"/>
      </w:divBdr>
    </w:div>
    <w:div w:id="1192113035">
      <w:bodyDiv w:val="1"/>
      <w:marLeft w:val="0"/>
      <w:marRight w:val="0"/>
      <w:marTop w:val="0"/>
      <w:marBottom w:val="0"/>
      <w:divBdr>
        <w:top w:val="none" w:sz="0" w:space="0" w:color="auto"/>
        <w:left w:val="none" w:sz="0" w:space="0" w:color="auto"/>
        <w:bottom w:val="none" w:sz="0" w:space="0" w:color="auto"/>
        <w:right w:val="none" w:sz="0" w:space="0" w:color="auto"/>
      </w:divBdr>
    </w:div>
    <w:div w:id="1192260866">
      <w:bodyDiv w:val="1"/>
      <w:marLeft w:val="0"/>
      <w:marRight w:val="0"/>
      <w:marTop w:val="0"/>
      <w:marBottom w:val="0"/>
      <w:divBdr>
        <w:top w:val="none" w:sz="0" w:space="0" w:color="auto"/>
        <w:left w:val="none" w:sz="0" w:space="0" w:color="auto"/>
        <w:bottom w:val="none" w:sz="0" w:space="0" w:color="auto"/>
        <w:right w:val="none" w:sz="0" w:space="0" w:color="auto"/>
      </w:divBdr>
    </w:div>
    <w:div w:id="1195849878">
      <w:bodyDiv w:val="1"/>
      <w:marLeft w:val="0"/>
      <w:marRight w:val="0"/>
      <w:marTop w:val="0"/>
      <w:marBottom w:val="0"/>
      <w:divBdr>
        <w:top w:val="none" w:sz="0" w:space="0" w:color="auto"/>
        <w:left w:val="none" w:sz="0" w:space="0" w:color="auto"/>
        <w:bottom w:val="none" w:sz="0" w:space="0" w:color="auto"/>
        <w:right w:val="none" w:sz="0" w:space="0" w:color="auto"/>
      </w:divBdr>
    </w:div>
    <w:div w:id="1197693576">
      <w:bodyDiv w:val="1"/>
      <w:marLeft w:val="0"/>
      <w:marRight w:val="0"/>
      <w:marTop w:val="0"/>
      <w:marBottom w:val="0"/>
      <w:divBdr>
        <w:top w:val="none" w:sz="0" w:space="0" w:color="auto"/>
        <w:left w:val="none" w:sz="0" w:space="0" w:color="auto"/>
        <w:bottom w:val="none" w:sz="0" w:space="0" w:color="auto"/>
        <w:right w:val="none" w:sz="0" w:space="0" w:color="auto"/>
      </w:divBdr>
    </w:div>
    <w:div w:id="1199203454">
      <w:bodyDiv w:val="1"/>
      <w:marLeft w:val="0"/>
      <w:marRight w:val="0"/>
      <w:marTop w:val="0"/>
      <w:marBottom w:val="0"/>
      <w:divBdr>
        <w:top w:val="none" w:sz="0" w:space="0" w:color="auto"/>
        <w:left w:val="none" w:sz="0" w:space="0" w:color="auto"/>
        <w:bottom w:val="none" w:sz="0" w:space="0" w:color="auto"/>
        <w:right w:val="none" w:sz="0" w:space="0" w:color="auto"/>
      </w:divBdr>
    </w:div>
    <w:div w:id="1199471163">
      <w:bodyDiv w:val="1"/>
      <w:marLeft w:val="0"/>
      <w:marRight w:val="0"/>
      <w:marTop w:val="0"/>
      <w:marBottom w:val="0"/>
      <w:divBdr>
        <w:top w:val="none" w:sz="0" w:space="0" w:color="auto"/>
        <w:left w:val="none" w:sz="0" w:space="0" w:color="auto"/>
        <w:bottom w:val="none" w:sz="0" w:space="0" w:color="auto"/>
        <w:right w:val="none" w:sz="0" w:space="0" w:color="auto"/>
      </w:divBdr>
    </w:div>
    <w:div w:id="1199732675">
      <w:bodyDiv w:val="1"/>
      <w:marLeft w:val="0"/>
      <w:marRight w:val="0"/>
      <w:marTop w:val="0"/>
      <w:marBottom w:val="0"/>
      <w:divBdr>
        <w:top w:val="none" w:sz="0" w:space="0" w:color="auto"/>
        <w:left w:val="none" w:sz="0" w:space="0" w:color="auto"/>
        <w:bottom w:val="none" w:sz="0" w:space="0" w:color="auto"/>
        <w:right w:val="none" w:sz="0" w:space="0" w:color="auto"/>
      </w:divBdr>
    </w:div>
    <w:div w:id="1200438453">
      <w:bodyDiv w:val="1"/>
      <w:marLeft w:val="0"/>
      <w:marRight w:val="0"/>
      <w:marTop w:val="0"/>
      <w:marBottom w:val="0"/>
      <w:divBdr>
        <w:top w:val="none" w:sz="0" w:space="0" w:color="auto"/>
        <w:left w:val="none" w:sz="0" w:space="0" w:color="auto"/>
        <w:bottom w:val="none" w:sz="0" w:space="0" w:color="auto"/>
        <w:right w:val="none" w:sz="0" w:space="0" w:color="auto"/>
      </w:divBdr>
    </w:div>
    <w:div w:id="1202404642">
      <w:bodyDiv w:val="1"/>
      <w:marLeft w:val="0"/>
      <w:marRight w:val="0"/>
      <w:marTop w:val="0"/>
      <w:marBottom w:val="0"/>
      <w:divBdr>
        <w:top w:val="none" w:sz="0" w:space="0" w:color="auto"/>
        <w:left w:val="none" w:sz="0" w:space="0" w:color="auto"/>
        <w:bottom w:val="none" w:sz="0" w:space="0" w:color="auto"/>
        <w:right w:val="none" w:sz="0" w:space="0" w:color="auto"/>
      </w:divBdr>
    </w:div>
    <w:div w:id="1202743638">
      <w:bodyDiv w:val="1"/>
      <w:marLeft w:val="0"/>
      <w:marRight w:val="0"/>
      <w:marTop w:val="0"/>
      <w:marBottom w:val="0"/>
      <w:divBdr>
        <w:top w:val="none" w:sz="0" w:space="0" w:color="auto"/>
        <w:left w:val="none" w:sz="0" w:space="0" w:color="auto"/>
        <w:bottom w:val="none" w:sz="0" w:space="0" w:color="auto"/>
        <w:right w:val="none" w:sz="0" w:space="0" w:color="auto"/>
      </w:divBdr>
    </w:div>
    <w:div w:id="1204320783">
      <w:bodyDiv w:val="1"/>
      <w:marLeft w:val="0"/>
      <w:marRight w:val="0"/>
      <w:marTop w:val="0"/>
      <w:marBottom w:val="0"/>
      <w:divBdr>
        <w:top w:val="none" w:sz="0" w:space="0" w:color="auto"/>
        <w:left w:val="none" w:sz="0" w:space="0" w:color="auto"/>
        <w:bottom w:val="none" w:sz="0" w:space="0" w:color="auto"/>
        <w:right w:val="none" w:sz="0" w:space="0" w:color="auto"/>
      </w:divBdr>
    </w:div>
    <w:div w:id="1204756769">
      <w:bodyDiv w:val="1"/>
      <w:marLeft w:val="0"/>
      <w:marRight w:val="0"/>
      <w:marTop w:val="0"/>
      <w:marBottom w:val="0"/>
      <w:divBdr>
        <w:top w:val="none" w:sz="0" w:space="0" w:color="auto"/>
        <w:left w:val="none" w:sz="0" w:space="0" w:color="auto"/>
        <w:bottom w:val="none" w:sz="0" w:space="0" w:color="auto"/>
        <w:right w:val="none" w:sz="0" w:space="0" w:color="auto"/>
      </w:divBdr>
    </w:div>
    <w:div w:id="1205216485">
      <w:bodyDiv w:val="1"/>
      <w:marLeft w:val="0"/>
      <w:marRight w:val="0"/>
      <w:marTop w:val="0"/>
      <w:marBottom w:val="0"/>
      <w:divBdr>
        <w:top w:val="none" w:sz="0" w:space="0" w:color="auto"/>
        <w:left w:val="none" w:sz="0" w:space="0" w:color="auto"/>
        <w:bottom w:val="none" w:sz="0" w:space="0" w:color="auto"/>
        <w:right w:val="none" w:sz="0" w:space="0" w:color="auto"/>
      </w:divBdr>
    </w:div>
    <w:div w:id="1205361870">
      <w:bodyDiv w:val="1"/>
      <w:marLeft w:val="0"/>
      <w:marRight w:val="0"/>
      <w:marTop w:val="0"/>
      <w:marBottom w:val="0"/>
      <w:divBdr>
        <w:top w:val="none" w:sz="0" w:space="0" w:color="auto"/>
        <w:left w:val="none" w:sz="0" w:space="0" w:color="auto"/>
        <w:bottom w:val="none" w:sz="0" w:space="0" w:color="auto"/>
        <w:right w:val="none" w:sz="0" w:space="0" w:color="auto"/>
      </w:divBdr>
    </w:div>
    <w:div w:id="1206256180">
      <w:bodyDiv w:val="1"/>
      <w:marLeft w:val="0"/>
      <w:marRight w:val="0"/>
      <w:marTop w:val="0"/>
      <w:marBottom w:val="0"/>
      <w:divBdr>
        <w:top w:val="none" w:sz="0" w:space="0" w:color="auto"/>
        <w:left w:val="none" w:sz="0" w:space="0" w:color="auto"/>
        <w:bottom w:val="none" w:sz="0" w:space="0" w:color="auto"/>
        <w:right w:val="none" w:sz="0" w:space="0" w:color="auto"/>
      </w:divBdr>
    </w:div>
    <w:div w:id="1207645835">
      <w:bodyDiv w:val="1"/>
      <w:marLeft w:val="0"/>
      <w:marRight w:val="0"/>
      <w:marTop w:val="0"/>
      <w:marBottom w:val="0"/>
      <w:divBdr>
        <w:top w:val="none" w:sz="0" w:space="0" w:color="auto"/>
        <w:left w:val="none" w:sz="0" w:space="0" w:color="auto"/>
        <w:bottom w:val="none" w:sz="0" w:space="0" w:color="auto"/>
        <w:right w:val="none" w:sz="0" w:space="0" w:color="auto"/>
      </w:divBdr>
    </w:div>
    <w:div w:id="1208568176">
      <w:bodyDiv w:val="1"/>
      <w:marLeft w:val="0"/>
      <w:marRight w:val="0"/>
      <w:marTop w:val="0"/>
      <w:marBottom w:val="0"/>
      <w:divBdr>
        <w:top w:val="none" w:sz="0" w:space="0" w:color="auto"/>
        <w:left w:val="none" w:sz="0" w:space="0" w:color="auto"/>
        <w:bottom w:val="none" w:sz="0" w:space="0" w:color="auto"/>
        <w:right w:val="none" w:sz="0" w:space="0" w:color="auto"/>
      </w:divBdr>
    </w:div>
    <w:div w:id="1210873631">
      <w:bodyDiv w:val="1"/>
      <w:marLeft w:val="0"/>
      <w:marRight w:val="0"/>
      <w:marTop w:val="0"/>
      <w:marBottom w:val="0"/>
      <w:divBdr>
        <w:top w:val="none" w:sz="0" w:space="0" w:color="auto"/>
        <w:left w:val="none" w:sz="0" w:space="0" w:color="auto"/>
        <w:bottom w:val="none" w:sz="0" w:space="0" w:color="auto"/>
        <w:right w:val="none" w:sz="0" w:space="0" w:color="auto"/>
      </w:divBdr>
    </w:div>
    <w:div w:id="1210915999">
      <w:bodyDiv w:val="1"/>
      <w:marLeft w:val="0"/>
      <w:marRight w:val="0"/>
      <w:marTop w:val="0"/>
      <w:marBottom w:val="0"/>
      <w:divBdr>
        <w:top w:val="none" w:sz="0" w:space="0" w:color="auto"/>
        <w:left w:val="none" w:sz="0" w:space="0" w:color="auto"/>
        <w:bottom w:val="none" w:sz="0" w:space="0" w:color="auto"/>
        <w:right w:val="none" w:sz="0" w:space="0" w:color="auto"/>
      </w:divBdr>
    </w:div>
    <w:div w:id="1212958983">
      <w:bodyDiv w:val="1"/>
      <w:marLeft w:val="0"/>
      <w:marRight w:val="0"/>
      <w:marTop w:val="0"/>
      <w:marBottom w:val="0"/>
      <w:divBdr>
        <w:top w:val="none" w:sz="0" w:space="0" w:color="auto"/>
        <w:left w:val="none" w:sz="0" w:space="0" w:color="auto"/>
        <w:bottom w:val="none" w:sz="0" w:space="0" w:color="auto"/>
        <w:right w:val="none" w:sz="0" w:space="0" w:color="auto"/>
      </w:divBdr>
    </w:div>
    <w:div w:id="1214121350">
      <w:bodyDiv w:val="1"/>
      <w:marLeft w:val="0"/>
      <w:marRight w:val="0"/>
      <w:marTop w:val="0"/>
      <w:marBottom w:val="0"/>
      <w:divBdr>
        <w:top w:val="none" w:sz="0" w:space="0" w:color="auto"/>
        <w:left w:val="none" w:sz="0" w:space="0" w:color="auto"/>
        <w:bottom w:val="none" w:sz="0" w:space="0" w:color="auto"/>
        <w:right w:val="none" w:sz="0" w:space="0" w:color="auto"/>
      </w:divBdr>
    </w:div>
    <w:div w:id="1214611299">
      <w:bodyDiv w:val="1"/>
      <w:marLeft w:val="0"/>
      <w:marRight w:val="0"/>
      <w:marTop w:val="0"/>
      <w:marBottom w:val="0"/>
      <w:divBdr>
        <w:top w:val="none" w:sz="0" w:space="0" w:color="auto"/>
        <w:left w:val="none" w:sz="0" w:space="0" w:color="auto"/>
        <w:bottom w:val="none" w:sz="0" w:space="0" w:color="auto"/>
        <w:right w:val="none" w:sz="0" w:space="0" w:color="auto"/>
      </w:divBdr>
    </w:div>
    <w:div w:id="1216509584">
      <w:bodyDiv w:val="1"/>
      <w:marLeft w:val="0"/>
      <w:marRight w:val="0"/>
      <w:marTop w:val="0"/>
      <w:marBottom w:val="0"/>
      <w:divBdr>
        <w:top w:val="none" w:sz="0" w:space="0" w:color="auto"/>
        <w:left w:val="none" w:sz="0" w:space="0" w:color="auto"/>
        <w:bottom w:val="none" w:sz="0" w:space="0" w:color="auto"/>
        <w:right w:val="none" w:sz="0" w:space="0" w:color="auto"/>
      </w:divBdr>
    </w:div>
    <w:div w:id="1219900055">
      <w:bodyDiv w:val="1"/>
      <w:marLeft w:val="0"/>
      <w:marRight w:val="0"/>
      <w:marTop w:val="0"/>
      <w:marBottom w:val="0"/>
      <w:divBdr>
        <w:top w:val="none" w:sz="0" w:space="0" w:color="auto"/>
        <w:left w:val="none" w:sz="0" w:space="0" w:color="auto"/>
        <w:bottom w:val="none" w:sz="0" w:space="0" w:color="auto"/>
        <w:right w:val="none" w:sz="0" w:space="0" w:color="auto"/>
      </w:divBdr>
    </w:div>
    <w:div w:id="1220626122">
      <w:bodyDiv w:val="1"/>
      <w:marLeft w:val="0"/>
      <w:marRight w:val="0"/>
      <w:marTop w:val="0"/>
      <w:marBottom w:val="0"/>
      <w:divBdr>
        <w:top w:val="none" w:sz="0" w:space="0" w:color="auto"/>
        <w:left w:val="none" w:sz="0" w:space="0" w:color="auto"/>
        <w:bottom w:val="none" w:sz="0" w:space="0" w:color="auto"/>
        <w:right w:val="none" w:sz="0" w:space="0" w:color="auto"/>
      </w:divBdr>
    </w:div>
    <w:div w:id="1220706201">
      <w:bodyDiv w:val="1"/>
      <w:marLeft w:val="0"/>
      <w:marRight w:val="0"/>
      <w:marTop w:val="0"/>
      <w:marBottom w:val="0"/>
      <w:divBdr>
        <w:top w:val="none" w:sz="0" w:space="0" w:color="auto"/>
        <w:left w:val="none" w:sz="0" w:space="0" w:color="auto"/>
        <w:bottom w:val="none" w:sz="0" w:space="0" w:color="auto"/>
        <w:right w:val="none" w:sz="0" w:space="0" w:color="auto"/>
      </w:divBdr>
    </w:div>
    <w:div w:id="1223062144">
      <w:bodyDiv w:val="1"/>
      <w:marLeft w:val="0"/>
      <w:marRight w:val="0"/>
      <w:marTop w:val="0"/>
      <w:marBottom w:val="0"/>
      <w:divBdr>
        <w:top w:val="none" w:sz="0" w:space="0" w:color="auto"/>
        <w:left w:val="none" w:sz="0" w:space="0" w:color="auto"/>
        <w:bottom w:val="none" w:sz="0" w:space="0" w:color="auto"/>
        <w:right w:val="none" w:sz="0" w:space="0" w:color="auto"/>
      </w:divBdr>
    </w:div>
    <w:div w:id="1225527187">
      <w:bodyDiv w:val="1"/>
      <w:marLeft w:val="0"/>
      <w:marRight w:val="0"/>
      <w:marTop w:val="0"/>
      <w:marBottom w:val="0"/>
      <w:divBdr>
        <w:top w:val="none" w:sz="0" w:space="0" w:color="auto"/>
        <w:left w:val="none" w:sz="0" w:space="0" w:color="auto"/>
        <w:bottom w:val="none" w:sz="0" w:space="0" w:color="auto"/>
        <w:right w:val="none" w:sz="0" w:space="0" w:color="auto"/>
      </w:divBdr>
    </w:div>
    <w:div w:id="1225533399">
      <w:bodyDiv w:val="1"/>
      <w:marLeft w:val="0"/>
      <w:marRight w:val="0"/>
      <w:marTop w:val="0"/>
      <w:marBottom w:val="0"/>
      <w:divBdr>
        <w:top w:val="none" w:sz="0" w:space="0" w:color="auto"/>
        <w:left w:val="none" w:sz="0" w:space="0" w:color="auto"/>
        <w:bottom w:val="none" w:sz="0" w:space="0" w:color="auto"/>
        <w:right w:val="none" w:sz="0" w:space="0" w:color="auto"/>
      </w:divBdr>
    </w:div>
    <w:div w:id="1225796545">
      <w:bodyDiv w:val="1"/>
      <w:marLeft w:val="0"/>
      <w:marRight w:val="0"/>
      <w:marTop w:val="0"/>
      <w:marBottom w:val="0"/>
      <w:divBdr>
        <w:top w:val="none" w:sz="0" w:space="0" w:color="auto"/>
        <w:left w:val="none" w:sz="0" w:space="0" w:color="auto"/>
        <w:bottom w:val="none" w:sz="0" w:space="0" w:color="auto"/>
        <w:right w:val="none" w:sz="0" w:space="0" w:color="auto"/>
      </w:divBdr>
    </w:div>
    <w:div w:id="1225875467">
      <w:bodyDiv w:val="1"/>
      <w:marLeft w:val="0"/>
      <w:marRight w:val="0"/>
      <w:marTop w:val="0"/>
      <w:marBottom w:val="0"/>
      <w:divBdr>
        <w:top w:val="none" w:sz="0" w:space="0" w:color="auto"/>
        <w:left w:val="none" w:sz="0" w:space="0" w:color="auto"/>
        <w:bottom w:val="none" w:sz="0" w:space="0" w:color="auto"/>
        <w:right w:val="none" w:sz="0" w:space="0" w:color="auto"/>
      </w:divBdr>
    </w:div>
    <w:div w:id="1226454003">
      <w:bodyDiv w:val="1"/>
      <w:marLeft w:val="0"/>
      <w:marRight w:val="0"/>
      <w:marTop w:val="0"/>
      <w:marBottom w:val="0"/>
      <w:divBdr>
        <w:top w:val="none" w:sz="0" w:space="0" w:color="auto"/>
        <w:left w:val="none" w:sz="0" w:space="0" w:color="auto"/>
        <w:bottom w:val="none" w:sz="0" w:space="0" w:color="auto"/>
        <w:right w:val="none" w:sz="0" w:space="0" w:color="auto"/>
      </w:divBdr>
    </w:div>
    <w:div w:id="1229729982">
      <w:bodyDiv w:val="1"/>
      <w:marLeft w:val="0"/>
      <w:marRight w:val="0"/>
      <w:marTop w:val="0"/>
      <w:marBottom w:val="0"/>
      <w:divBdr>
        <w:top w:val="none" w:sz="0" w:space="0" w:color="auto"/>
        <w:left w:val="none" w:sz="0" w:space="0" w:color="auto"/>
        <w:bottom w:val="none" w:sz="0" w:space="0" w:color="auto"/>
        <w:right w:val="none" w:sz="0" w:space="0" w:color="auto"/>
      </w:divBdr>
    </w:div>
    <w:div w:id="1230728899">
      <w:bodyDiv w:val="1"/>
      <w:marLeft w:val="0"/>
      <w:marRight w:val="0"/>
      <w:marTop w:val="0"/>
      <w:marBottom w:val="0"/>
      <w:divBdr>
        <w:top w:val="none" w:sz="0" w:space="0" w:color="auto"/>
        <w:left w:val="none" w:sz="0" w:space="0" w:color="auto"/>
        <w:bottom w:val="none" w:sz="0" w:space="0" w:color="auto"/>
        <w:right w:val="none" w:sz="0" w:space="0" w:color="auto"/>
      </w:divBdr>
    </w:div>
    <w:div w:id="1232041674">
      <w:bodyDiv w:val="1"/>
      <w:marLeft w:val="0"/>
      <w:marRight w:val="0"/>
      <w:marTop w:val="0"/>
      <w:marBottom w:val="0"/>
      <w:divBdr>
        <w:top w:val="none" w:sz="0" w:space="0" w:color="auto"/>
        <w:left w:val="none" w:sz="0" w:space="0" w:color="auto"/>
        <w:bottom w:val="none" w:sz="0" w:space="0" w:color="auto"/>
        <w:right w:val="none" w:sz="0" w:space="0" w:color="auto"/>
      </w:divBdr>
    </w:div>
    <w:div w:id="1233082157">
      <w:bodyDiv w:val="1"/>
      <w:marLeft w:val="0"/>
      <w:marRight w:val="0"/>
      <w:marTop w:val="0"/>
      <w:marBottom w:val="0"/>
      <w:divBdr>
        <w:top w:val="none" w:sz="0" w:space="0" w:color="auto"/>
        <w:left w:val="none" w:sz="0" w:space="0" w:color="auto"/>
        <w:bottom w:val="none" w:sz="0" w:space="0" w:color="auto"/>
        <w:right w:val="none" w:sz="0" w:space="0" w:color="auto"/>
      </w:divBdr>
    </w:div>
    <w:div w:id="1233351197">
      <w:bodyDiv w:val="1"/>
      <w:marLeft w:val="0"/>
      <w:marRight w:val="0"/>
      <w:marTop w:val="0"/>
      <w:marBottom w:val="0"/>
      <w:divBdr>
        <w:top w:val="none" w:sz="0" w:space="0" w:color="auto"/>
        <w:left w:val="none" w:sz="0" w:space="0" w:color="auto"/>
        <w:bottom w:val="none" w:sz="0" w:space="0" w:color="auto"/>
        <w:right w:val="none" w:sz="0" w:space="0" w:color="auto"/>
      </w:divBdr>
    </w:div>
    <w:div w:id="1234117878">
      <w:bodyDiv w:val="1"/>
      <w:marLeft w:val="0"/>
      <w:marRight w:val="0"/>
      <w:marTop w:val="0"/>
      <w:marBottom w:val="0"/>
      <w:divBdr>
        <w:top w:val="none" w:sz="0" w:space="0" w:color="auto"/>
        <w:left w:val="none" w:sz="0" w:space="0" w:color="auto"/>
        <w:bottom w:val="none" w:sz="0" w:space="0" w:color="auto"/>
        <w:right w:val="none" w:sz="0" w:space="0" w:color="auto"/>
      </w:divBdr>
    </w:div>
    <w:div w:id="1234319347">
      <w:bodyDiv w:val="1"/>
      <w:marLeft w:val="0"/>
      <w:marRight w:val="0"/>
      <w:marTop w:val="0"/>
      <w:marBottom w:val="0"/>
      <w:divBdr>
        <w:top w:val="none" w:sz="0" w:space="0" w:color="auto"/>
        <w:left w:val="none" w:sz="0" w:space="0" w:color="auto"/>
        <w:bottom w:val="none" w:sz="0" w:space="0" w:color="auto"/>
        <w:right w:val="none" w:sz="0" w:space="0" w:color="auto"/>
      </w:divBdr>
    </w:div>
    <w:div w:id="1237517102">
      <w:bodyDiv w:val="1"/>
      <w:marLeft w:val="0"/>
      <w:marRight w:val="0"/>
      <w:marTop w:val="0"/>
      <w:marBottom w:val="0"/>
      <w:divBdr>
        <w:top w:val="none" w:sz="0" w:space="0" w:color="auto"/>
        <w:left w:val="none" w:sz="0" w:space="0" w:color="auto"/>
        <w:bottom w:val="none" w:sz="0" w:space="0" w:color="auto"/>
        <w:right w:val="none" w:sz="0" w:space="0" w:color="auto"/>
      </w:divBdr>
    </w:div>
    <w:div w:id="1237976976">
      <w:bodyDiv w:val="1"/>
      <w:marLeft w:val="0"/>
      <w:marRight w:val="0"/>
      <w:marTop w:val="0"/>
      <w:marBottom w:val="0"/>
      <w:divBdr>
        <w:top w:val="none" w:sz="0" w:space="0" w:color="auto"/>
        <w:left w:val="none" w:sz="0" w:space="0" w:color="auto"/>
        <w:bottom w:val="none" w:sz="0" w:space="0" w:color="auto"/>
        <w:right w:val="none" w:sz="0" w:space="0" w:color="auto"/>
      </w:divBdr>
    </w:div>
    <w:div w:id="1238634908">
      <w:bodyDiv w:val="1"/>
      <w:marLeft w:val="0"/>
      <w:marRight w:val="0"/>
      <w:marTop w:val="0"/>
      <w:marBottom w:val="0"/>
      <w:divBdr>
        <w:top w:val="none" w:sz="0" w:space="0" w:color="auto"/>
        <w:left w:val="none" w:sz="0" w:space="0" w:color="auto"/>
        <w:bottom w:val="none" w:sz="0" w:space="0" w:color="auto"/>
        <w:right w:val="none" w:sz="0" w:space="0" w:color="auto"/>
      </w:divBdr>
    </w:div>
    <w:div w:id="1241870821">
      <w:bodyDiv w:val="1"/>
      <w:marLeft w:val="0"/>
      <w:marRight w:val="0"/>
      <w:marTop w:val="0"/>
      <w:marBottom w:val="0"/>
      <w:divBdr>
        <w:top w:val="none" w:sz="0" w:space="0" w:color="auto"/>
        <w:left w:val="none" w:sz="0" w:space="0" w:color="auto"/>
        <w:bottom w:val="none" w:sz="0" w:space="0" w:color="auto"/>
        <w:right w:val="none" w:sz="0" w:space="0" w:color="auto"/>
      </w:divBdr>
    </w:div>
    <w:div w:id="1242525125">
      <w:bodyDiv w:val="1"/>
      <w:marLeft w:val="0"/>
      <w:marRight w:val="0"/>
      <w:marTop w:val="0"/>
      <w:marBottom w:val="0"/>
      <w:divBdr>
        <w:top w:val="none" w:sz="0" w:space="0" w:color="auto"/>
        <w:left w:val="none" w:sz="0" w:space="0" w:color="auto"/>
        <w:bottom w:val="none" w:sz="0" w:space="0" w:color="auto"/>
        <w:right w:val="none" w:sz="0" w:space="0" w:color="auto"/>
      </w:divBdr>
    </w:div>
    <w:div w:id="1243032235">
      <w:bodyDiv w:val="1"/>
      <w:marLeft w:val="0"/>
      <w:marRight w:val="0"/>
      <w:marTop w:val="0"/>
      <w:marBottom w:val="0"/>
      <w:divBdr>
        <w:top w:val="none" w:sz="0" w:space="0" w:color="auto"/>
        <w:left w:val="none" w:sz="0" w:space="0" w:color="auto"/>
        <w:bottom w:val="none" w:sz="0" w:space="0" w:color="auto"/>
        <w:right w:val="none" w:sz="0" w:space="0" w:color="auto"/>
      </w:divBdr>
    </w:div>
    <w:div w:id="1244415314">
      <w:bodyDiv w:val="1"/>
      <w:marLeft w:val="0"/>
      <w:marRight w:val="0"/>
      <w:marTop w:val="0"/>
      <w:marBottom w:val="0"/>
      <w:divBdr>
        <w:top w:val="none" w:sz="0" w:space="0" w:color="auto"/>
        <w:left w:val="none" w:sz="0" w:space="0" w:color="auto"/>
        <w:bottom w:val="none" w:sz="0" w:space="0" w:color="auto"/>
        <w:right w:val="none" w:sz="0" w:space="0" w:color="auto"/>
      </w:divBdr>
    </w:div>
    <w:div w:id="1248230265">
      <w:bodyDiv w:val="1"/>
      <w:marLeft w:val="0"/>
      <w:marRight w:val="0"/>
      <w:marTop w:val="0"/>
      <w:marBottom w:val="0"/>
      <w:divBdr>
        <w:top w:val="none" w:sz="0" w:space="0" w:color="auto"/>
        <w:left w:val="none" w:sz="0" w:space="0" w:color="auto"/>
        <w:bottom w:val="none" w:sz="0" w:space="0" w:color="auto"/>
        <w:right w:val="none" w:sz="0" w:space="0" w:color="auto"/>
      </w:divBdr>
    </w:div>
    <w:div w:id="1248539709">
      <w:bodyDiv w:val="1"/>
      <w:marLeft w:val="0"/>
      <w:marRight w:val="0"/>
      <w:marTop w:val="0"/>
      <w:marBottom w:val="0"/>
      <w:divBdr>
        <w:top w:val="none" w:sz="0" w:space="0" w:color="auto"/>
        <w:left w:val="none" w:sz="0" w:space="0" w:color="auto"/>
        <w:bottom w:val="none" w:sz="0" w:space="0" w:color="auto"/>
        <w:right w:val="none" w:sz="0" w:space="0" w:color="auto"/>
      </w:divBdr>
    </w:div>
    <w:div w:id="1250700224">
      <w:bodyDiv w:val="1"/>
      <w:marLeft w:val="0"/>
      <w:marRight w:val="0"/>
      <w:marTop w:val="0"/>
      <w:marBottom w:val="0"/>
      <w:divBdr>
        <w:top w:val="none" w:sz="0" w:space="0" w:color="auto"/>
        <w:left w:val="none" w:sz="0" w:space="0" w:color="auto"/>
        <w:bottom w:val="none" w:sz="0" w:space="0" w:color="auto"/>
        <w:right w:val="none" w:sz="0" w:space="0" w:color="auto"/>
      </w:divBdr>
    </w:div>
    <w:div w:id="1252009974">
      <w:bodyDiv w:val="1"/>
      <w:marLeft w:val="0"/>
      <w:marRight w:val="0"/>
      <w:marTop w:val="0"/>
      <w:marBottom w:val="0"/>
      <w:divBdr>
        <w:top w:val="none" w:sz="0" w:space="0" w:color="auto"/>
        <w:left w:val="none" w:sz="0" w:space="0" w:color="auto"/>
        <w:bottom w:val="none" w:sz="0" w:space="0" w:color="auto"/>
        <w:right w:val="none" w:sz="0" w:space="0" w:color="auto"/>
      </w:divBdr>
    </w:div>
    <w:div w:id="1255433632">
      <w:bodyDiv w:val="1"/>
      <w:marLeft w:val="0"/>
      <w:marRight w:val="0"/>
      <w:marTop w:val="0"/>
      <w:marBottom w:val="0"/>
      <w:divBdr>
        <w:top w:val="none" w:sz="0" w:space="0" w:color="auto"/>
        <w:left w:val="none" w:sz="0" w:space="0" w:color="auto"/>
        <w:bottom w:val="none" w:sz="0" w:space="0" w:color="auto"/>
        <w:right w:val="none" w:sz="0" w:space="0" w:color="auto"/>
      </w:divBdr>
    </w:div>
    <w:div w:id="1255553558">
      <w:bodyDiv w:val="1"/>
      <w:marLeft w:val="0"/>
      <w:marRight w:val="0"/>
      <w:marTop w:val="0"/>
      <w:marBottom w:val="0"/>
      <w:divBdr>
        <w:top w:val="none" w:sz="0" w:space="0" w:color="auto"/>
        <w:left w:val="none" w:sz="0" w:space="0" w:color="auto"/>
        <w:bottom w:val="none" w:sz="0" w:space="0" w:color="auto"/>
        <w:right w:val="none" w:sz="0" w:space="0" w:color="auto"/>
      </w:divBdr>
    </w:div>
    <w:div w:id="1255631307">
      <w:bodyDiv w:val="1"/>
      <w:marLeft w:val="0"/>
      <w:marRight w:val="0"/>
      <w:marTop w:val="0"/>
      <w:marBottom w:val="0"/>
      <w:divBdr>
        <w:top w:val="none" w:sz="0" w:space="0" w:color="auto"/>
        <w:left w:val="none" w:sz="0" w:space="0" w:color="auto"/>
        <w:bottom w:val="none" w:sz="0" w:space="0" w:color="auto"/>
        <w:right w:val="none" w:sz="0" w:space="0" w:color="auto"/>
      </w:divBdr>
    </w:div>
    <w:div w:id="1255868805">
      <w:bodyDiv w:val="1"/>
      <w:marLeft w:val="0"/>
      <w:marRight w:val="0"/>
      <w:marTop w:val="0"/>
      <w:marBottom w:val="0"/>
      <w:divBdr>
        <w:top w:val="none" w:sz="0" w:space="0" w:color="auto"/>
        <w:left w:val="none" w:sz="0" w:space="0" w:color="auto"/>
        <w:bottom w:val="none" w:sz="0" w:space="0" w:color="auto"/>
        <w:right w:val="none" w:sz="0" w:space="0" w:color="auto"/>
      </w:divBdr>
    </w:div>
    <w:div w:id="1256093221">
      <w:bodyDiv w:val="1"/>
      <w:marLeft w:val="0"/>
      <w:marRight w:val="0"/>
      <w:marTop w:val="0"/>
      <w:marBottom w:val="0"/>
      <w:divBdr>
        <w:top w:val="none" w:sz="0" w:space="0" w:color="auto"/>
        <w:left w:val="none" w:sz="0" w:space="0" w:color="auto"/>
        <w:bottom w:val="none" w:sz="0" w:space="0" w:color="auto"/>
        <w:right w:val="none" w:sz="0" w:space="0" w:color="auto"/>
      </w:divBdr>
    </w:div>
    <w:div w:id="1263487145">
      <w:bodyDiv w:val="1"/>
      <w:marLeft w:val="0"/>
      <w:marRight w:val="0"/>
      <w:marTop w:val="0"/>
      <w:marBottom w:val="0"/>
      <w:divBdr>
        <w:top w:val="none" w:sz="0" w:space="0" w:color="auto"/>
        <w:left w:val="none" w:sz="0" w:space="0" w:color="auto"/>
        <w:bottom w:val="none" w:sz="0" w:space="0" w:color="auto"/>
        <w:right w:val="none" w:sz="0" w:space="0" w:color="auto"/>
      </w:divBdr>
    </w:div>
    <w:div w:id="1264608837">
      <w:bodyDiv w:val="1"/>
      <w:marLeft w:val="0"/>
      <w:marRight w:val="0"/>
      <w:marTop w:val="0"/>
      <w:marBottom w:val="0"/>
      <w:divBdr>
        <w:top w:val="none" w:sz="0" w:space="0" w:color="auto"/>
        <w:left w:val="none" w:sz="0" w:space="0" w:color="auto"/>
        <w:bottom w:val="none" w:sz="0" w:space="0" w:color="auto"/>
        <w:right w:val="none" w:sz="0" w:space="0" w:color="auto"/>
      </w:divBdr>
    </w:div>
    <w:div w:id="1265915942">
      <w:bodyDiv w:val="1"/>
      <w:marLeft w:val="0"/>
      <w:marRight w:val="0"/>
      <w:marTop w:val="0"/>
      <w:marBottom w:val="0"/>
      <w:divBdr>
        <w:top w:val="none" w:sz="0" w:space="0" w:color="auto"/>
        <w:left w:val="none" w:sz="0" w:space="0" w:color="auto"/>
        <w:bottom w:val="none" w:sz="0" w:space="0" w:color="auto"/>
        <w:right w:val="none" w:sz="0" w:space="0" w:color="auto"/>
      </w:divBdr>
    </w:div>
    <w:div w:id="1274629632">
      <w:bodyDiv w:val="1"/>
      <w:marLeft w:val="0"/>
      <w:marRight w:val="0"/>
      <w:marTop w:val="0"/>
      <w:marBottom w:val="0"/>
      <w:divBdr>
        <w:top w:val="none" w:sz="0" w:space="0" w:color="auto"/>
        <w:left w:val="none" w:sz="0" w:space="0" w:color="auto"/>
        <w:bottom w:val="none" w:sz="0" w:space="0" w:color="auto"/>
        <w:right w:val="none" w:sz="0" w:space="0" w:color="auto"/>
      </w:divBdr>
    </w:div>
    <w:div w:id="1275478472">
      <w:bodyDiv w:val="1"/>
      <w:marLeft w:val="0"/>
      <w:marRight w:val="0"/>
      <w:marTop w:val="0"/>
      <w:marBottom w:val="0"/>
      <w:divBdr>
        <w:top w:val="none" w:sz="0" w:space="0" w:color="auto"/>
        <w:left w:val="none" w:sz="0" w:space="0" w:color="auto"/>
        <w:bottom w:val="none" w:sz="0" w:space="0" w:color="auto"/>
        <w:right w:val="none" w:sz="0" w:space="0" w:color="auto"/>
      </w:divBdr>
    </w:div>
    <w:div w:id="1276138176">
      <w:bodyDiv w:val="1"/>
      <w:marLeft w:val="0"/>
      <w:marRight w:val="0"/>
      <w:marTop w:val="0"/>
      <w:marBottom w:val="0"/>
      <w:divBdr>
        <w:top w:val="none" w:sz="0" w:space="0" w:color="auto"/>
        <w:left w:val="none" w:sz="0" w:space="0" w:color="auto"/>
        <w:bottom w:val="none" w:sz="0" w:space="0" w:color="auto"/>
        <w:right w:val="none" w:sz="0" w:space="0" w:color="auto"/>
      </w:divBdr>
    </w:div>
    <w:div w:id="1276252286">
      <w:bodyDiv w:val="1"/>
      <w:marLeft w:val="0"/>
      <w:marRight w:val="0"/>
      <w:marTop w:val="0"/>
      <w:marBottom w:val="0"/>
      <w:divBdr>
        <w:top w:val="none" w:sz="0" w:space="0" w:color="auto"/>
        <w:left w:val="none" w:sz="0" w:space="0" w:color="auto"/>
        <w:bottom w:val="none" w:sz="0" w:space="0" w:color="auto"/>
        <w:right w:val="none" w:sz="0" w:space="0" w:color="auto"/>
      </w:divBdr>
    </w:div>
    <w:div w:id="1278828055">
      <w:bodyDiv w:val="1"/>
      <w:marLeft w:val="0"/>
      <w:marRight w:val="0"/>
      <w:marTop w:val="0"/>
      <w:marBottom w:val="0"/>
      <w:divBdr>
        <w:top w:val="none" w:sz="0" w:space="0" w:color="auto"/>
        <w:left w:val="none" w:sz="0" w:space="0" w:color="auto"/>
        <w:bottom w:val="none" w:sz="0" w:space="0" w:color="auto"/>
        <w:right w:val="none" w:sz="0" w:space="0" w:color="auto"/>
      </w:divBdr>
    </w:div>
    <w:div w:id="1280719833">
      <w:bodyDiv w:val="1"/>
      <w:marLeft w:val="0"/>
      <w:marRight w:val="0"/>
      <w:marTop w:val="0"/>
      <w:marBottom w:val="0"/>
      <w:divBdr>
        <w:top w:val="none" w:sz="0" w:space="0" w:color="auto"/>
        <w:left w:val="none" w:sz="0" w:space="0" w:color="auto"/>
        <w:bottom w:val="none" w:sz="0" w:space="0" w:color="auto"/>
        <w:right w:val="none" w:sz="0" w:space="0" w:color="auto"/>
      </w:divBdr>
    </w:div>
    <w:div w:id="1280796378">
      <w:bodyDiv w:val="1"/>
      <w:marLeft w:val="0"/>
      <w:marRight w:val="0"/>
      <w:marTop w:val="0"/>
      <w:marBottom w:val="0"/>
      <w:divBdr>
        <w:top w:val="none" w:sz="0" w:space="0" w:color="auto"/>
        <w:left w:val="none" w:sz="0" w:space="0" w:color="auto"/>
        <w:bottom w:val="none" w:sz="0" w:space="0" w:color="auto"/>
        <w:right w:val="none" w:sz="0" w:space="0" w:color="auto"/>
      </w:divBdr>
    </w:div>
    <w:div w:id="1280911201">
      <w:bodyDiv w:val="1"/>
      <w:marLeft w:val="0"/>
      <w:marRight w:val="0"/>
      <w:marTop w:val="0"/>
      <w:marBottom w:val="0"/>
      <w:divBdr>
        <w:top w:val="none" w:sz="0" w:space="0" w:color="auto"/>
        <w:left w:val="none" w:sz="0" w:space="0" w:color="auto"/>
        <w:bottom w:val="none" w:sz="0" w:space="0" w:color="auto"/>
        <w:right w:val="none" w:sz="0" w:space="0" w:color="auto"/>
      </w:divBdr>
    </w:div>
    <w:div w:id="1281953771">
      <w:bodyDiv w:val="1"/>
      <w:marLeft w:val="0"/>
      <w:marRight w:val="0"/>
      <w:marTop w:val="0"/>
      <w:marBottom w:val="0"/>
      <w:divBdr>
        <w:top w:val="none" w:sz="0" w:space="0" w:color="auto"/>
        <w:left w:val="none" w:sz="0" w:space="0" w:color="auto"/>
        <w:bottom w:val="none" w:sz="0" w:space="0" w:color="auto"/>
        <w:right w:val="none" w:sz="0" w:space="0" w:color="auto"/>
      </w:divBdr>
    </w:div>
    <w:div w:id="1282416256">
      <w:bodyDiv w:val="1"/>
      <w:marLeft w:val="0"/>
      <w:marRight w:val="0"/>
      <w:marTop w:val="0"/>
      <w:marBottom w:val="0"/>
      <w:divBdr>
        <w:top w:val="none" w:sz="0" w:space="0" w:color="auto"/>
        <w:left w:val="none" w:sz="0" w:space="0" w:color="auto"/>
        <w:bottom w:val="none" w:sz="0" w:space="0" w:color="auto"/>
        <w:right w:val="none" w:sz="0" w:space="0" w:color="auto"/>
      </w:divBdr>
    </w:div>
    <w:div w:id="1284462167">
      <w:bodyDiv w:val="1"/>
      <w:marLeft w:val="0"/>
      <w:marRight w:val="0"/>
      <w:marTop w:val="0"/>
      <w:marBottom w:val="0"/>
      <w:divBdr>
        <w:top w:val="none" w:sz="0" w:space="0" w:color="auto"/>
        <w:left w:val="none" w:sz="0" w:space="0" w:color="auto"/>
        <w:bottom w:val="none" w:sz="0" w:space="0" w:color="auto"/>
        <w:right w:val="none" w:sz="0" w:space="0" w:color="auto"/>
      </w:divBdr>
    </w:div>
    <w:div w:id="1285186386">
      <w:bodyDiv w:val="1"/>
      <w:marLeft w:val="0"/>
      <w:marRight w:val="0"/>
      <w:marTop w:val="0"/>
      <w:marBottom w:val="0"/>
      <w:divBdr>
        <w:top w:val="none" w:sz="0" w:space="0" w:color="auto"/>
        <w:left w:val="none" w:sz="0" w:space="0" w:color="auto"/>
        <w:bottom w:val="none" w:sz="0" w:space="0" w:color="auto"/>
        <w:right w:val="none" w:sz="0" w:space="0" w:color="auto"/>
      </w:divBdr>
    </w:div>
    <w:div w:id="1286236063">
      <w:bodyDiv w:val="1"/>
      <w:marLeft w:val="0"/>
      <w:marRight w:val="0"/>
      <w:marTop w:val="0"/>
      <w:marBottom w:val="0"/>
      <w:divBdr>
        <w:top w:val="none" w:sz="0" w:space="0" w:color="auto"/>
        <w:left w:val="none" w:sz="0" w:space="0" w:color="auto"/>
        <w:bottom w:val="none" w:sz="0" w:space="0" w:color="auto"/>
        <w:right w:val="none" w:sz="0" w:space="0" w:color="auto"/>
      </w:divBdr>
    </w:div>
    <w:div w:id="1287589278">
      <w:bodyDiv w:val="1"/>
      <w:marLeft w:val="0"/>
      <w:marRight w:val="0"/>
      <w:marTop w:val="0"/>
      <w:marBottom w:val="0"/>
      <w:divBdr>
        <w:top w:val="none" w:sz="0" w:space="0" w:color="auto"/>
        <w:left w:val="none" w:sz="0" w:space="0" w:color="auto"/>
        <w:bottom w:val="none" w:sz="0" w:space="0" w:color="auto"/>
        <w:right w:val="none" w:sz="0" w:space="0" w:color="auto"/>
      </w:divBdr>
    </w:div>
    <w:div w:id="1289434390">
      <w:bodyDiv w:val="1"/>
      <w:marLeft w:val="0"/>
      <w:marRight w:val="0"/>
      <w:marTop w:val="0"/>
      <w:marBottom w:val="0"/>
      <w:divBdr>
        <w:top w:val="none" w:sz="0" w:space="0" w:color="auto"/>
        <w:left w:val="none" w:sz="0" w:space="0" w:color="auto"/>
        <w:bottom w:val="none" w:sz="0" w:space="0" w:color="auto"/>
        <w:right w:val="none" w:sz="0" w:space="0" w:color="auto"/>
      </w:divBdr>
    </w:div>
    <w:div w:id="1291863781">
      <w:bodyDiv w:val="1"/>
      <w:marLeft w:val="0"/>
      <w:marRight w:val="0"/>
      <w:marTop w:val="0"/>
      <w:marBottom w:val="0"/>
      <w:divBdr>
        <w:top w:val="none" w:sz="0" w:space="0" w:color="auto"/>
        <w:left w:val="none" w:sz="0" w:space="0" w:color="auto"/>
        <w:bottom w:val="none" w:sz="0" w:space="0" w:color="auto"/>
        <w:right w:val="none" w:sz="0" w:space="0" w:color="auto"/>
      </w:divBdr>
    </w:div>
    <w:div w:id="1292855992">
      <w:bodyDiv w:val="1"/>
      <w:marLeft w:val="0"/>
      <w:marRight w:val="0"/>
      <w:marTop w:val="0"/>
      <w:marBottom w:val="0"/>
      <w:divBdr>
        <w:top w:val="none" w:sz="0" w:space="0" w:color="auto"/>
        <w:left w:val="none" w:sz="0" w:space="0" w:color="auto"/>
        <w:bottom w:val="none" w:sz="0" w:space="0" w:color="auto"/>
        <w:right w:val="none" w:sz="0" w:space="0" w:color="auto"/>
      </w:divBdr>
    </w:div>
    <w:div w:id="1293169775">
      <w:bodyDiv w:val="1"/>
      <w:marLeft w:val="0"/>
      <w:marRight w:val="0"/>
      <w:marTop w:val="0"/>
      <w:marBottom w:val="0"/>
      <w:divBdr>
        <w:top w:val="none" w:sz="0" w:space="0" w:color="auto"/>
        <w:left w:val="none" w:sz="0" w:space="0" w:color="auto"/>
        <w:bottom w:val="none" w:sz="0" w:space="0" w:color="auto"/>
        <w:right w:val="none" w:sz="0" w:space="0" w:color="auto"/>
      </w:divBdr>
    </w:div>
    <w:div w:id="1295405182">
      <w:bodyDiv w:val="1"/>
      <w:marLeft w:val="0"/>
      <w:marRight w:val="0"/>
      <w:marTop w:val="0"/>
      <w:marBottom w:val="0"/>
      <w:divBdr>
        <w:top w:val="none" w:sz="0" w:space="0" w:color="auto"/>
        <w:left w:val="none" w:sz="0" w:space="0" w:color="auto"/>
        <w:bottom w:val="none" w:sz="0" w:space="0" w:color="auto"/>
        <w:right w:val="none" w:sz="0" w:space="0" w:color="auto"/>
      </w:divBdr>
    </w:div>
    <w:div w:id="1295479803">
      <w:bodyDiv w:val="1"/>
      <w:marLeft w:val="0"/>
      <w:marRight w:val="0"/>
      <w:marTop w:val="0"/>
      <w:marBottom w:val="0"/>
      <w:divBdr>
        <w:top w:val="none" w:sz="0" w:space="0" w:color="auto"/>
        <w:left w:val="none" w:sz="0" w:space="0" w:color="auto"/>
        <w:bottom w:val="none" w:sz="0" w:space="0" w:color="auto"/>
        <w:right w:val="none" w:sz="0" w:space="0" w:color="auto"/>
      </w:divBdr>
    </w:div>
    <w:div w:id="1297030180">
      <w:bodyDiv w:val="1"/>
      <w:marLeft w:val="0"/>
      <w:marRight w:val="0"/>
      <w:marTop w:val="0"/>
      <w:marBottom w:val="0"/>
      <w:divBdr>
        <w:top w:val="none" w:sz="0" w:space="0" w:color="auto"/>
        <w:left w:val="none" w:sz="0" w:space="0" w:color="auto"/>
        <w:bottom w:val="none" w:sz="0" w:space="0" w:color="auto"/>
        <w:right w:val="none" w:sz="0" w:space="0" w:color="auto"/>
      </w:divBdr>
    </w:div>
    <w:div w:id="1297223680">
      <w:bodyDiv w:val="1"/>
      <w:marLeft w:val="0"/>
      <w:marRight w:val="0"/>
      <w:marTop w:val="0"/>
      <w:marBottom w:val="0"/>
      <w:divBdr>
        <w:top w:val="none" w:sz="0" w:space="0" w:color="auto"/>
        <w:left w:val="none" w:sz="0" w:space="0" w:color="auto"/>
        <w:bottom w:val="none" w:sz="0" w:space="0" w:color="auto"/>
        <w:right w:val="none" w:sz="0" w:space="0" w:color="auto"/>
      </w:divBdr>
    </w:div>
    <w:div w:id="1298342243">
      <w:bodyDiv w:val="1"/>
      <w:marLeft w:val="0"/>
      <w:marRight w:val="0"/>
      <w:marTop w:val="0"/>
      <w:marBottom w:val="0"/>
      <w:divBdr>
        <w:top w:val="none" w:sz="0" w:space="0" w:color="auto"/>
        <w:left w:val="none" w:sz="0" w:space="0" w:color="auto"/>
        <w:bottom w:val="none" w:sz="0" w:space="0" w:color="auto"/>
        <w:right w:val="none" w:sz="0" w:space="0" w:color="auto"/>
      </w:divBdr>
    </w:div>
    <w:div w:id="1298686346">
      <w:bodyDiv w:val="1"/>
      <w:marLeft w:val="0"/>
      <w:marRight w:val="0"/>
      <w:marTop w:val="0"/>
      <w:marBottom w:val="0"/>
      <w:divBdr>
        <w:top w:val="none" w:sz="0" w:space="0" w:color="auto"/>
        <w:left w:val="none" w:sz="0" w:space="0" w:color="auto"/>
        <w:bottom w:val="none" w:sz="0" w:space="0" w:color="auto"/>
        <w:right w:val="none" w:sz="0" w:space="0" w:color="auto"/>
      </w:divBdr>
    </w:div>
    <w:div w:id="1299453061">
      <w:bodyDiv w:val="1"/>
      <w:marLeft w:val="0"/>
      <w:marRight w:val="0"/>
      <w:marTop w:val="0"/>
      <w:marBottom w:val="0"/>
      <w:divBdr>
        <w:top w:val="none" w:sz="0" w:space="0" w:color="auto"/>
        <w:left w:val="none" w:sz="0" w:space="0" w:color="auto"/>
        <w:bottom w:val="none" w:sz="0" w:space="0" w:color="auto"/>
        <w:right w:val="none" w:sz="0" w:space="0" w:color="auto"/>
      </w:divBdr>
    </w:div>
    <w:div w:id="1303655191">
      <w:bodyDiv w:val="1"/>
      <w:marLeft w:val="0"/>
      <w:marRight w:val="0"/>
      <w:marTop w:val="0"/>
      <w:marBottom w:val="0"/>
      <w:divBdr>
        <w:top w:val="none" w:sz="0" w:space="0" w:color="auto"/>
        <w:left w:val="none" w:sz="0" w:space="0" w:color="auto"/>
        <w:bottom w:val="none" w:sz="0" w:space="0" w:color="auto"/>
        <w:right w:val="none" w:sz="0" w:space="0" w:color="auto"/>
      </w:divBdr>
    </w:div>
    <w:div w:id="1307784044">
      <w:bodyDiv w:val="1"/>
      <w:marLeft w:val="0"/>
      <w:marRight w:val="0"/>
      <w:marTop w:val="0"/>
      <w:marBottom w:val="0"/>
      <w:divBdr>
        <w:top w:val="none" w:sz="0" w:space="0" w:color="auto"/>
        <w:left w:val="none" w:sz="0" w:space="0" w:color="auto"/>
        <w:bottom w:val="none" w:sz="0" w:space="0" w:color="auto"/>
        <w:right w:val="none" w:sz="0" w:space="0" w:color="auto"/>
      </w:divBdr>
    </w:div>
    <w:div w:id="1310985868">
      <w:bodyDiv w:val="1"/>
      <w:marLeft w:val="0"/>
      <w:marRight w:val="0"/>
      <w:marTop w:val="0"/>
      <w:marBottom w:val="0"/>
      <w:divBdr>
        <w:top w:val="none" w:sz="0" w:space="0" w:color="auto"/>
        <w:left w:val="none" w:sz="0" w:space="0" w:color="auto"/>
        <w:bottom w:val="none" w:sz="0" w:space="0" w:color="auto"/>
        <w:right w:val="none" w:sz="0" w:space="0" w:color="auto"/>
      </w:divBdr>
    </w:div>
    <w:div w:id="1311791236">
      <w:bodyDiv w:val="1"/>
      <w:marLeft w:val="0"/>
      <w:marRight w:val="0"/>
      <w:marTop w:val="0"/>
      <w:marBottom w:val="0"/>
      <w:divBdr>
        <w:top w:val="none" w:sz="0" w:space="0" w:color="auto"/>
        <w:left w:val="none" w:sz="0" w:space="0" w:color="auto"/>
        <w:bottom w:val="none" w:sz="0" w:space="0" w:color="auto"/>
        <w:right w:val="none" w:sz="0" w:space="0" w:color="auto"/>
      </w:divBdr>
    </w:div>
    <w:div w:id="1314137104">
      <w:bodyDiv w:val="1"/>
      <w:marLeft w:val="0"/>
      <w:marRight w:val="0"/>
      <w:marTop w:val="0"/>
      <w:marBottom w:val="0"/>
      <w:divBdr>
        <w:top w:val="none" w:sz="0" w:space="0" w:color="auto"/>
        <w:left w:val="none" w:sz="0" w:space="0" w:color="auto"/>
        <w:bottom w:val="none" w:sz="0" w:space="0" w:color="auto"/>
        <w:right w:val="none" w:sz="0" w:space="0" w:color="auto"/>
      </w:divBdr>
    </w:div>
    <w:div w:id="1319074306">
      <w:bodyDiv w:val="1"/>
      <w:marLeft w:val="0"/>
      <w:marRight w:val="0"/>
      <w:marTop w:val="0"/>
      <w:marBottom w:val="0"/>
      <w:divBdr>
        <w:top w:val="none" w:sz="0" w:space="0" w:color="auto"/>
        <w:left w:val="none" w:sz="0" w:space="0" w:color="auto"/>
        <w:bottom w:val="none" w:sz="0" w:space="0" w:color="auto"/>
        <w:right w:val="none" w:sz="0" w:space="0" w:color="auto"/>
      </w:divBdr>
    </w:div>
    <w:div w:id="1319260822">
      <w:bodyDiv w:val="1"/>
      <w:marLeft w:val="0"/>
      <w:marRight w:val="0"/>
      <w:marTop w:val="0"/>
      <w:marBottom w:val="0"/>
      <w:divBdr>
        <w:top w:val="none" w:sz="0" w:space="0" w:color="auto"/>
        <w:left w:val="none" w:sz="0" w:space="0" w:color="auto"/>
        <w:bottom w:val="none" w:sz="0" w:space="0" w:color="auto"/>
        <w:right w:val="none" w:sz="0" w:space="0" w:color="auto"/>
      </w:divBdr>
    </w:div>
    <w:div w:id="1319529298">
      <w:bodyDiv w:val="1"/>
      <w:marLeft w:val="0"/>
      <w:marRight w:val="0"/>
      <w:marTop w:val="0"/>
      <w:marBottom w:val="0"/>
      <w:divBdr>
        <w:top w:val="none" w:sz="0" w:space="0" w:color="auto"/>
        <w:left w:val="none" w:sz="0" w:space="0" w:color="auto"/>
        <w:bottom w:val="none" w:sz="0" w:space="0" w:color="auto"/>
        <w:right w:val="none" w:sz="0" w:space="0" w:color="auto"/>
      </w:divBdr>
    </w:div>
    <w:div w:id="1319727803">
      <w:bodyDiv w:val="1"/>
      <w:marLeft w:val="0"/>
      <w:marRight w:val="0"/>
      <w:marTop w:val="0"/>
      <w:marBottom w:val="0"/>
      <w:divBdr>
        <w:top w:val="none" w:sz="0" w:space="0" w:color="auto"/>
        <w:left w:val="none" w:sz="0" w:space="0" w:color="auto"/>
        <w:bottom w:val="none" w:sz="0" w:space="0" w:color="auto"/>
        <w:right w:val="none" w:sz="0" w:space="0" w:color="auto"/>
      </w:divBdr>
    </w:div>
    <w:div w:id="1319916993">
      <w:bodyDiv w:val="1"/>
      <w:marLeft w:val="0"/>
      <w:marRight w:val="0"/>
      <w:marTop w:val="0"/>
      <w:marBottom w:val="0"/>
      <w:divBdr>
        <w:top w:val="none" w:sz="0" w:space="0" w:color="auto"/>
        <w:left w:val="none" w:sz="0" w:space="0" w:color="auto"/>
        <w:bottom w:val="none" w:sz="0" w:space="0" w:color="auto"/>
        <w:right w:val="none" w:sz="0" w:space="0" w:color="auto"/>
      </w:divBdr>
    </w:div>
    <w:div w:id="1320620393">
      <w:bodyDiv w:val="1"/>
      <w:marLeft w:val="0"/>
      <w:marRight w:val="0"/>
      <w:marTop w:val="0"/>
      <w:marBottom w:val="0"/>
      <w:divBdr>
        <w:top w:val="none" w:sz="0" w:space="0" w:color="auto"/>
        <w:left w:val="none" w:sz="0" w:space="0" w:color="auto"/>
        <w:bottom w:val="none" w:sz="0" w:space="0" w:color="auto"/>
        <w:right w:val="none" w:sz="0" w:space="0" w:color="auto"/>
      </w:divBdr>
    </w:div>
    <w:div w:id="1323392598">
      <w:bodyDiv w:val="1"/>
      <w:marLeft w:val="0"/>
      <w:marRight w:val="0"/>
      <w:marTop w:val="0"/>
      <w:marBottom w:val="0"/>
      <w:divBdr>
        <w:top w:val="none" w:sz="0" w:space="0" w:color="auto"/>
        <w:left w:val="none" w:sz="0" w:space="0" w:color="auto"/>
        <w:bottom w:val="none" w:sz="0" w:space="0" w:color="auto"/>
        <w:right w:val="none" w:sz="0" w:space="0" w:color="auto"/>
      </w:divBdr>
    </w:div>
    <w:div w:id="1324047704">
      <w:bodyDiv w:val="1"/>
      <w:marLeft w:val="0"/>
      <w:marRight w:val="0"/>
      <w:marTop w:val="0"/>
      <w:marBottom w:val="0"/>
      <w:divBdr>
        <w:top w:val="none" w:sz="0" w:space="0" w:color="auto"/>
        <w:left w:val="none" w:sz="0" w:space="0" w:color="auto"/>
        <w:bottom w:val="none" w:sz="0" w:space="0" w:color="auto"/>
        <w:right w:val="none" w:sz="0" w:space="0" w:color="auto"/>
      </w:divBdr>
    </w:div>
    <w:div w:id="1325356526">
      <w:bodyDiv w:val="1"/>
      <w:marLeft w:val="0"/>
      <w:marRight w:val="0"/>
      <w:marTop w:val="0"/>
      <w:marBottom w:val="0"/>
      <w:divBdr>
        <w:top w:val="none" w:sz="0" w:space="0" w:color="auto"/>
        <w:left w:val="none" w:sz="0" w:space="0" w:color="auto"/>
        <w:bottom w:val="none" w:sz="0" w:space="0" w:color="auto"/>
        <w:right w:val="none" w:sz="0" w:space="0" w:color="auto"/>
      </w:divBdr>
    </w:div>
    <w:div w:id="1326131102">
      <w:bodyDiv w:val="1"/>
      <w:marLeft w:val="0"/>
      <w:marRight w:val="0"/>
      <w:marTop w:val="0"/>
      <w:marBottom w:val="0"/>
      <w:divBdr>
        <w:top w:val="none" w:sz="0" w:space="0" w:color="auto"/>
        <w:left w:val="none" w:sz="0" w:space="0" w:color="auto"/>
        <w:bottom w:val="none" w:sz="0" w:space="0" w:color="auto"/>
        <w:right w:val="none" w:sz="0" w:space="0" w:color="auto"/>
      </w:divBdr>
    </w:div>
    <w:div w:id="1329096571">
      <w:bodyDiv w:val="1"/>
      <w:marLeft w:val="0"/>
      <w:marRight w:val="0"/>
      <w:marTop w:val="0"/>
      <w:marBottom w:val="0"/>
      <w:divBdr>
        <w:top w:val="none" w:sz="0" w:space="0" w:color="auto"/>
        <w:left w:val="none" w:sz="0" w:space="0" w:color="auto"/>
        <w:bottom w:val="none" w:sz="0" w:space="0" w:color="auto"/>
        <w:right w:val="none" w:sz="0" w:space="0" w:color="auto"/>
      </w:divBdr>
    </w:div>
    <w:div w:id="1330793820">
      <w:bodyDiv w:val="1"/>
      <w:marLeft w:val="0"/>
      <w:marRight w:val="0"/>
      <w:marTop w:val="0"/>
      <w:marBottom w:val="0"/>
      <w:divBdr>
        <w:top w:val="none" w:sz="0" w:space="0" w:color="auto"/>
        <w:left w:val="none" w:sz="0" w:space="0" w:color="auto"/>
        <w:bottom w:val="none" w:sz="0" w:space="0" w:color="auto"/>
        <w:right w:val="none" w:sz="0" w:space="0" w:color="auto"/>
      </w:divBdr>
    </w:div>
    <w:div w:id="1330905524">
      <w:bodyDiv w:val="1"/>
      <w:marLeft w:val="0"/>
      <w:marRight w:val="0"/>
      <w:marTop w:val="0"/>
      <w:marBottom w:val="0"/>
      <w:divBdr>
        <w:top w:val="none" w:sz="0" w:space="0" w:color="auto"/>
        <w:left w:val="none" w:sz="0" w:space="0" w:color="auto"/>
        <w:bottom w:val="none" w:sz="0" w:space="0" w:color="auto"/>
        <w:right w:val="none" w:sz="0" w:space="0" w:color="auto"/>
      </w:divBdr>
    </w:div>
    <w:div w:id="1331984430">
      <w:bodyDiv w:val="1"/>
      <w:marLeft w:val="0"/>
      <w:marRight w:val="0"/>
      <w:marTop w:val="0"/>
      <w:marBottom w:val="0"/>
      <w:divBdr>
        <w:top w:val="none" w:sz="0" w:space="0" w:color="auto"/>
        <w:left w:val="none" w:sz="0" w:space="0" w:color="auto"/>
        <w:bottom w:val="none" w:sz="0" w:space="0" w:color="auto"/>
        <w:right w:val="none" w:sz="0" w:space="0" w:color="auto"/>
      </w:divBdr>
    </w:div>
    <w:div w:id="1334642599">
      <w:bodyDiv w:val="1"/>
      <w:marLeft w:val="0"/>
      <w:marRight w:val="0"/>
      <w:marTop w:val="0"/>
      <w:marBottom w:val="0"/>
      <w:divBdr>
        <w:top w:val="none" w:sz="0" w:space="0" w:color="auto"/>
        <w:left w:val="none" w:sz="0" w:space="0" w:color="auto"/>
        <w:bottom w:val="none" w:sz="0" w:space="0" w:color="auto"/>
        <w:right w:val="none" w:sz="0" w:space="0" w:color="auto"/>
      </w:divBdr>
    </w:div>
    <w:div w:id="1335886754">
      <w:bodyDiv w:val="1"/>
      <w:marLeft w:val="0"/>
      <w:marRight w:val="0"/>
      <w:marTop w:val="0"/>
      <w:marBottom w:val="0"/>
      <w:divBdr>
        <w:top w:val="none" w:sz="0" w:space="0" w:color="auto"/>
        <w:left w:val="none" w:sz="0" w:space="0" w:color="auto"/>
        <w:bottom w:val="none" w:sz="0" w:space="0" w:color="auto"/>
        <w:right w:val="none" w:sz="0" w:space="0" w:color="auto"/>
      </w:divBdr>
    </w:div>
    <w:div w:id="1340935653">
      <w:bodyDiv w:val="1"/>
      <w:marLeft w:val="0"/>
      <w:marRight w:val="0"/>
      <w:marTop w:val="0"/>
      <w:marBottom w:val="0"/>
      <w:divBdr>
        <w:top w:val="none" w:sz="0" w:space="0" w:color="auto"/>
        <w:left w:val="none" w:sz="0" w:space="0" w:color="auto"/>
        <w:bottom w:val="none" w:sz="0" w:space="0" w:color="auto"/>
        <w:right w:val="none" w:sz="0" w:space="0" w:color="auto"/>
      </w:divBdr>
      <w:divsChild>
        <w:div w:id="103425499">
          <w:marLeft w:val="0"/>
          <w:marRight w:val="0"/>
          <w:marTop w:val="0"/>
          <w:marBottom w:val="0"/>
          <w:divBdr>
            <w:top w:val="none" w:sz="0" w:space="0" w:color="auto"/>
            <w:left w:val="none" w:sz="0" w:space="0" w:color="auto"/>
            <w:bottom w:val="none" w:sz="0" w:space="0" w:color="auto"/>
            <w:right w:val="none" w:sz="0" w:space="0" w:color="auto"/>
          </w:divBdr>
          <w:divsChild>
            <w:div w:id="19448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9875">
      <w:bodyDiv w:val="1"/>
      <w:marLeft w:val="0"/>
      <w:marRight w:val="0"/>
      <w:marTop w:val="0"/>
      <w:marBottom w:val="0"/>
      <w:divBdr>
        <w:top w:val="none" w:sz="0" w:space="0" w:color="auto"/>
        <w:left w:val="none" w:sz="0" w:space="0" w:color="auto"/>
        <w:bottom w:val="none" w:sz="0" w:space="0" w:color="auto"/>
        <w:right w:val="none" w:sz="0" w:space="0" w:color="auto"/>
      </w:divBdr>
    </w:div>
    <w:div w:id="1343318661">
      <w:bodyDiv w:val="1"/>
      <w:marLeft w:val="0"/>
      <w:marRight w:val="0"/>
      <w:marTop w:val="0"/>
      <w:marBottom w:val="0"/>
      <w:divBdr>
        <w:top w:val="none" w:sz="0" w:space="0" w:color="auto"/>
        <w:left w:val="none" w:sz="0" w:space="0" w:color="auto"/>
        <w:bottom w:val="none" w:sz="0" w:space="0" w:color="auto"/>
        <w:right w:val="none" w:sz="0" w:space="0" w:color="auto"/>
      </w:divBdr>
    </w:div>
    <w:div w:id="1343623207">
      <w:bodyDiv w:val="1"/>
      <w:marLeft w:val="0"/>
      <w:marRight w:val="0"/>
      <w:marTop w:val="0"/>
      <w:marBottom w:val="0"/>
      <w:divBdr>
        <w:top w:val="none" w:sz="0" w:space="0" w:color="auto"/>
        <w:left w:val="none" w:sz="0" w:space="0" w:color="auto"/>
        <w:bottom w:val="none" w:sz="0" w:space="0" w:color="auto"/>
        <w:right w:val="none" w:sz="0" w:space="0" w:color="auto"/>
      </w:divBdr>
    </w:div>
    <w:div w:id="1344894339">
      <w:bodyDiv w:val="1"/>
      <w:marLeft w:val="0"/>
      <w:marRight w:val="0"/>
      <w:marTop w:val="0"/>
      <w:marBottom w:val="0"/>
      <w:divBdr>
        <w:top w:val="none" w:sz="0" w:space="0" w:color="auto"/>
        <w:left w:val="none" w:sz="0" w:space="0" w:color="auto"/>
        <w:bottom w:val="none" w:sz="0" w:space="0" w:color="auto"/>
        <w:right w:val="none" w:sz="0" w:space="0" w:color="auto"/>
      </w:divBdr>
    </w:div>
    <w:div w:id="1345018392">
      <w:bodyDiv w:val="1"/>
      <w:marLeft w:val="0"/>
      <w:marRight w:val="0"/>
      <w:marTop w:val="0"/>
      <w:marBottom w:val="0"/>
      <w:divBdr>
        <w:top w:val="none" w:sz="0" w:space="0" w:color="auto"/>
        <w:left w:val="none" w:sz="0" w:space="0" w:color="auto"/>
        <w:bottom w:val="none" w:sz="0" w:space="0" w:color="auto"/>
        <w:right w:val="none" w:sz="0" w:space="0" w:color="auto"/>
      </w:divBdr>
    </w:div>
    <w:div w:id="1345329686">
      <w:bodyDiv w:val="1"/>
      <w:marLeft w:val="0"/>
      <w:marRight w:val="0"/>
      <w:marTop w:val="0"/>
      <w:marBottom w:val="0"/>
      <w:divBdr>
        <w:top w:val="none" w:sz="0" w:space="0" w:color="auto"/>
        <w:left w:val="none" w:sz="0" w:space="0" w:color="auto"/>
        <w:bottom w:val="none" w:sz="0" w:space="0" w:color="auto"/>
        <w:right w:val="none" w:sz="0" w:space="0" w:color="auto"/>
      </w:divBdr>
    </w:div>
    <w:div w:id="1345671591">
      <w:bodyDiv w:val="1"/>
      <w:marLeft w:val="0"/>
      <w:marRight w:val="0"/>
      <w:marTop w:val="0"/>
      <w:marBottom w:val="0"/>
      <w:divBdr>
        <w:top w:val="none" w:sz="0" w:space="0" w:color="auto"/>
        <w:left w:val="none" w:sz="0" w:space="0" w:color="auto"/>
        <w:bottom w:val="none" w:sz="0" w:space="0" w:color="auto"/>
        <w:right w:val="none" w:sz="0" w:space="0" w:color="auto"/>
      </w:divBdr>
    </w:div>
    <w:div w:id="1346709790">
      <w:bodyDiv w:val="1"/>
      <w:marLeft w:val="0"/>
      <w:marRight w:val="0"/>
      <w:marTop w:val="0"/>
      <w:marBottom w:val="0"/>
      <w:divBdr>
        <w:top w:val="none" w:sz="0" w:space="0" w:color="auto"/>
        <w:left w:val="none" w:sz="0" w:space="0" w:color="auto"/>
        <w:bottom w:val="none" w:sz="0" w:space="0" w:color="auto"/>
        <w:right w:val="none" w:sz="0" w:space="0" w:color="auto"/>
      </w:divBdr>
    </w:div>
    <w:div w:id="1346711288">
      <w:bodyDiv w:val="1"/>
      <w:marLeft w:val="0"/>
      <w:marRight w:val="0"/>
      <w:marTop w:val="0"/>
      <w:marBottom w:val="0"/>
      <w:divBdr>
        <w:top w:val="none" w:sz="0" w:space="0" w:color="auto"/>
        <w:left w:val="none" w:sz="0" w:space="0" w:color="auto"/>
        <w:bottom w:val="none" w:sz="0" w:space="0" w:color="auto"/>
        <w:right w:val="none" w:sz="0" w:space="0" w:color="auto"/>
      </w:divBdr>
    </w:div>
    <w:div w:id="1347827297">
      <w:bodyDiv w:val="1"/>
      <w:marLeft w:val="0"/>
      <w:marRight w:val="0"/>
      <w:marTop w:val="0"/>
      <w:marBottom w:val="0"/>
      <w:divBdr>
        <w:top w:val="none" w:sz="0" w:space="0" w:color="auto"/>
        <w:left w:val="none" w:sz="0" w:space="0" w:color="auto"/>
        <w:bottom w:val="none" w:sz="0" w:space="0" w:color="auto"/>
        <w:right w:val="none" w:sz="0" w:space="0" w:color="auto"/>
      </w:divBdr>
    </w:div>
    <w:div w:id="1350984656">
      <w:bodyDiv w:val="1"/>
      <w:marLeft w:val="0"/>
      <w:marRight w:val="0"/>
      <w:marTop w:val="0"/>
      <w:marBottom w:val="0"/>
      <w:divBdr>
        <w:top w:val="none" w:sz="0" w:space="0" w:color="auto"/>
        <w:left w:val="none" w:sz="0" w:space="0" w:color="auto"/>
        <w:bottom w:val="none" w:sz="0" w:space="0" w:color="auto"/>
        <w:right w:val="none" w:sz="0" w:space="0" w:color="auto"/>
      </w:divBdr>
    </w:div>
    <w:div w:id="1354258132">
      <w:bodyDiv w:val="1"/>
      <w:marLeft w:val="0"/>
      <w:marRight w:val="0"/>
      <w:marTop w:val="0"/>
      <w:marBottom w:val="0"/>
      <w:divBdr>
        <w:top w:val="none" w:sz="0" w:space="0" w:color="auto"/>
        <w:left w:val="none" w:sz="0" w:space="0" w:color="auto"/>
        <w:bottom w:val="none" w:sz="0" w:space="0" w:color="auto"/>
        <w:right w:val="none" w:sz="0" w:space="0" w:color="auto"/>
      </w:divBdr>
    </w:div>
    <w:div w:id="1354376646">
      <w:bodyDiv w:val="1"/>
      <w:marLeft w:val="0"/>
      <w:marRight w:val="0"/>
      <w:marTop w:val="0"/>
      <w:marBottom w:val="0"/>
      <w:divBdr>
        <w:top w:val="none" w:sz="0" w:space="0" w:color="auto"/>
        <w:left w:val="none" w:sz="0" w:space="0" w:color="auto"/>
        <w:bottom w:val="none" w:sz="0" w:space="0" w:color="auto"/>
        <w:right w:val="none" w:sz="0" w:space="0" w:color="auto"/>
      </w:divBdr>
    </w:div>
    <w:div w:id="1356999288">
      <w:bodyDiv w:val="1"/>
      <w:marLeft w:val="0"/>
      <w:marRight w:val="0"/>
      <w:marTop w:val="0"/>
      <w:marBottom w:val="0"/>
      <w:divBdr>
        <w:top w:val="none" w:sz="0" w:space="0" w:color="auto"/>
        <w:left w:val="none" w:sz="0" w:space="0" w:color="auto"/>
        <w:bottom w:val="none" w:sz="0" w:space="0" w:color="auto"/>
        <w:right w:val="none" w:sz="0" w:space="0" w:color="auto"/>
      </w:divBdr>
    </w:div>
    <w:div w:id="1357735838">
      <w:bodyDiv w:val="1"/>
      <w:marLeft w:val="0"/>
      <w:marRight w:val="0"/>
      <w:marTop w:val="0"/>
      <w:marBottom w:val="0"/>
      <w:divBdr>
        <w:top w:val="none" w:sz="0" w:space="0" w:color="auto"/>
        <w:left w:val="none" w:sz="0" w:space="0" w:color="auto"/>
        <w:bottom w:val="none" w:sz="0" w:space="0" w:color="auto"/>
        <w:right w:val="none" w:sz="0" w:space="0" w:color="auto"/>
      </w:divBdr>
    </w:div>
    <w:div w:id="1358895599">
      <w:bodyDiv w:val="1"/>
      <w:marLeft w:val="0"/>
      <w:marRight w:val="0"/>
      <w:marTop w:val="0"/>
      <w:marBottom w:val="0"/>
      <w:divBdr>
        <w:top w:val="none" w:sz="0" w:space="0" w:color="auto"/>
        <w:left w:val="none" w:sz="0" w:space="0" w:color="auto"/>
        <w:bottom w:val="none" w:sz="0" w:space="0" w:color="auto"/>
        <w:right w:val="none" w:sz="0" w:space="0" w:color="auto"/>
      </w:divBdr>
    </w:div>
    <w:div w:id="1359962465">
      <w:bodyDiv w:val="1"/>
      <w:marLeft w:val="0"/>
      <w:marRight w:val="0"/>
      <w:marTop w:val="0"/>
      <w:marBottom w:val="0"/>
      <w:divBdr>
        <w:top w:val="none" w:sz="0" w:space="0" w:color="auto"/>
        <w:left w:val="none" w:sz="0" w:space="0" w:color="auto"/>
        <w:bottom w:val="none" w:sz="0" w:space="0" w:color="auto"/>
        <w:right w:val="none" w:sz="0" w:space="0" w:color="auto"/>
      </w:divBdr>
    </w:div>
    <w:div w:id="1362896560">
      <w:bodyDiv w:val="1"/>
      <w:marLeft w:val="0"/>
      <w:marRight w:val="0"/>
      <w:marTop w:val="0"/>
      <w:marBottom w:val="0"/>
      <w:divBdr>
        <w:top w:val="none" w:sz="0" w:space="0" w:color="auto"/>
        <w:left w:val="none" w:sz="0" w:space="0" w:color="auto"/>
        <w:bottom w:val="none" w:sz="0" w:space="0" w:color="auto"/>
        <w:right w:val="none" w:sz="0" w:space="0" w:color="auto"/>
      </w:divBdr>
    </w:div>
    <w:div w:id="1363556093">
      <w:bodyDiv w:val="1"/>
      <w:marLeft w:val="0"/>
      <w:marRight w:val="0"/>
      <w:marTop w:val="0"/>
      <w:marBottom w:val="0"/>
      <w:divBdr>
        <w:top w:val="none" w:sz="0" w:space="0" w:color="auto"/>
        <w:left w:val="none" w:sz="0" w:space="0" w:color="auto"/>
        <w:bottom w:val="none" w:sz="0" w:space="0" w:color="auto"/>
        <w:right w:val="none" w:sz="0" w:space="0" w:color="auto"/>
      </w:divBdr>
    </w:div>
    <w:div w:id="1364788383">
      <w:bodyDiv w:val="1"/>
      <w:marLeft w:val="0"/>
      <w:marRight w:val="0"/>
      <w:marTop w:val="0"/>
      <w:marBottom w:val="0"/>
      <w:divBdr>
        <w:top w:val="none" w:sz="0" w:space="0" w:color="auto"/>
        <w:left w:val="none" w:sz="0" w:space="0" w:color="auto"/>
        <w:bottom w:val="none" w:sz="0" w:space="0" w:color="auto"/>
        <w:right w:val="none" w:sz="0" w:space="0" w:color="auto"/>
      </w:divBdr>
    </w:div>
    <w:div w:id="1365977633">
      <w:bodyDiv w:val="1"/>
      <w:marLeft w:val="0"/>
      <w:marRight w:val="0"/>
      <w:marTop w:val="0"/>
      <w:marBottom w:val="0"/>
      <w:divBdr>
        <w:top w:val="none" w:sz="0" w:space="0" w:color="auto"/>
        <w:left w:val="none" w:sz="0" w:space="0" w:color="auto"/>
        <w:bottom w:val="none" w:sz="0" w:space="0" w:color="auto"/>
        <w:right w:val="none" w:sz="0" w:space="0" w:color="auto"/>
      </w:divBdr>
    </w:div>
    <w:div w:id="1366833527">
      <w:bodyDiv w:val="1"/>
      <w:marLeft w:val="0"/>
      <w:marRight w:val="0"/>
      <w:marTop w:val="0"/>
      <w:marBottom w:val="0"/>
      <w:divBdr>
        <w:top w:val="none" w:sz="0" w:space="0" w:color="auto"/>
        <w:left w:val="none" w:sz="0" w:space="0" w:color="auto"/>
        <w:bottom w:val="none" w:sz="0" w:space="0" w:color="auto"/>
        <w:right w:val="none" w:sz="0" w:space="0" w:color="auto"/>
      </w:divBdr>
    </w:div>
    <w:div w:id="1367486646">
      <w:bodyDiv w:val="1"/>
      <w:marLeft w:val="0"/>
      <w:marRight w:val="0"/>
      <w:marTop w:val="0"/>
      <w:marBottom w:val="0"/>
      <w:divBdr>
        <w:top w:val="none" w:sz="0" w:space="0" w:color="auto"/>
        <w:left w:val="none" w:sz="0" w:space="0" w:color="auto"/>
        <w:bottom w:val="none" w:sz="0" w:space="0" w:color="auto"/>
        <w:right w:val="none" w:sz="0" w:space="0" w:color="auto"/>
      </w:divBdr>
    </w:div>
    <w:div w:id="1370763872">
      <w:bodyDiv w:val="1"/>
      <w:marLeft w:val="0"/>
      <w:marRight w:val="0"/>
      <w:marTop w:val="0"/>
      <w:marBottom w:val="0"/>
      <w:divBdr>
        <w:top w:val="none" w:sz="0" w:space="0" w:color="auto"/>
        <w:left w:val="none" w:sz="0" w:space="0" w:color="auto"/>
        <w:bottom w:val="none" w:sz="0" w:space="0" w:color="auto"/>
        <w:right w:val="none" w:sz="0" w:space="0" w:color="auto"/>
      </w:divBdr>
    </w:div>
    <w:div w:id="1372536183">
      <w:bodyDiv w:val="1"/>
      <w:marLeft w:val="0"/>
      <w:marRight w:val="0"/>
      <w:marTop w:val="0"/>
      <w:marBottom w:val="0"/>
      <w:divBdr>
        <w:top w:val="none" w:sz="0" w:space="0" w:color="auto"/>
        <w:left w:val="none" w:sz="0" w:space="0" w:color="auto"/>
        <w:bottom w:val="none" w:sz="0" w:space="0" w:color="auto"/>
        <w:right w:val="none" w:sz="0" w:space="0" w:color="auto"/>
      </w:divBdr>
    </w:div>
    <w:div w:id="1374620251">
      <w:bodyDiv w:val="1"/>
      <w:marLeft w:val="0"/>
      <w:marRight w:val="0"/>
      <w:marTop w:val="0"/>
      <w:marBottom w:val="0"/>
      <w:divBdr>
        <w:top w:val="none" w:sz="0" w:space="0" w:color="auto"/>
        <w:left w:val="none" w:sz="0" w:space="0" w:color="auto"/>
        <w:bottom w:val="none" w:sz="0" w:space="0" w:color="auto"/>
        <w:right w:val="none" w:sz="0" w:space="0" w:color="auto"/>
      </w:divBdr>
    </w:div>
    <w:div w:id="1377074719">
      <w:bodyDiv w:val="1"/>
      <w:marLeft w:val="0"/>
      <w:marRight w:val="0"/>
      <w:marTop w:val="0"/>
      <w:marBottom w:val="0"/>
      <w:divBdr>
        <w:top w:val="none" w:sz="0" w:space="0" w:color="auto"/>
        <w:left w:val="none" w:sz="0" w:space="0" w:color="auto"/>
        <w:bottom w:val="none" w:sz="0" w:space="0" w:color="auto"/>
        <w:right w:val="none" w:sz="0" w:space="0" w:color="auto"/>
      </w:divBdr>
    </w:div>
    <w:div w:id="1377657719">
      <w:bodyDiv w:val="1"/>
      <w:marLeft w:val="0"/>
      <w:marRight w:val="0"/>
      <w:marTop w:val="0"/>
      <w:marBottom w:val="0"/>
      <w:divBdr>
        <w:top w:val="none" w:sz="0" w:space="0" w:color="auto"/>
        <w:left w:val="none" w:sz="0" w:space="0" w:color="auto"/>
        <w:bottom w:val="none" w:sz="0" w:space="0" w:color="auto"/>
        <w:right w:val="none" w:sz="0" w:space="0" w:color="auto"/>
      </w:divBdr>
    </w:div>
    <w:div w:id="1379429775">
      <w:bodyDiv w:val="1"/>
      <w:marLeft w:val="0"/>
      <w:marRight w:val="0"/>
      <w:marTop w:val="0"/>
      <w:marBottom w:val="0"/>
      <w:divBdr>
        <w:top w:val="none" w:sz="0" w:space="0" w:color="auto"/>
        <w:left w:val="none" w:sz="0" w:space="0" w:color="auto"/>
        <w:bottom w:val="none" w:sz="0" w:space="0" w:color="auto"/>
        <w:right w:val="none" w:sz="0" w:space="0" w:color="auto"/>
      </w:divBdr>
    </w:div>
    <w:div w:id="1380520960">
      <w:bodyDiv w:val="1"/>
      <w:marLeft w:val="0"/>
      <w:marRight w:val="0"/>
      <w:marTop w:val="0"/>
      <w:marBottom w:val="0"/>
      <w:divBdr>
        <w:top w:val="none" w:sz="0" w:space="0" w:color="auto"/>
        <w:left w:val="none" w:sz="0" w:space="0" w:color="auto"/>
        <w:bottom w:val="none" w:sz="0" w:space="0" w:color="auto"/>
        <w:right w:val="none" w:sz="0" w:space="0" w:color="auto"/>
      </w:divBdr>
    </w:div>
    <w:div w:id="1385256794">
      <w:bodyDiv w:val="1"/>
      <w:marLeft w:val="0"/>
      <w:marRight w:val="0"/>
      <w:marTop w:val="0"/>
      <w:marBottom w:val="0"/>
      <w:divBdr>
        <w:top w:val="none" w:sz="0" w:space="0" w:color="auto"/>
        <w:left w:val="none" w:sz="0" w:space="0" w:color="auto"/>
        <w:bottom w:val="none" w:sz="0" w:space="0" w:color="auto"/>
        <w:right w:val="none" w:sz="0" w:space="0" w:color="auto"/>
      </w:divBdr>
    </w:div>
    <w:div w:id="1386762173">
      <w:bodyDiv w:val="1"/>
      <w:marLeft w:val="0"/>
      <w:marRight w:val="0"/>
      <w:marTop w:val="0"/>
      <w:marBottom w:val="0"/>
      <w:divBdr>
        <w:top w:val="none" w:sz="0" w:space="0" w:color="auto"/>
        <w:left w:val="none" w:sz="0" w:space="0" w:color="auto"/>
        <w:bottom w:val="none" w:sz="0" w:space="0" w:color="auto"/>
        <w:right w:val="none" w:sz="0" w:space="0" w:color="auto"/>
      </w:divBdr>
    </w:div>
    <w:div w:id="1387988350">
      <w:bodyDiv w:val="1"/>
      <w:marLeft w:val="0"/>
      <w:marRight w:val="0"/>
      <w:marTop w:val="0"/>
      <w:marBottom w:val="0"/>
      <w:divBdr>
        <w:top w:val="none" w:sz="0" w:space="0" w:color="auto"/>
        <w:left w:val="none" w:sz="0" w:space="0" w:color="auto"/>
        <w:bottom w:val="none" w:sz="0" w:space="0" w:color="auto"/>
        <w:right w:val="none" w:sz="0" w:space="0" w:color="auto"/>
      </w:divBdr>
    </w:div>
    <w:div w:id="1388727262">
      <w:bodyDiv w:val="1"/>
      <w:marLeft w:val="0"/>
      <w:marRight w:val="0"/>
      <w:marTop w:val="0"/>
      <w:marBottom w:val="0"/>
      <w:divBdr>
        <w:top w:val="none" w:sz="0" w:space="0" w:color="auto"/>
        <w:left w:val="none" w:sz="0" w:space="0" w:color="auto"/>
        <w:bottom w:val="none" w:sz="0" w:space="0" w:color="auto"/>
        <w:right w:val="none" w:sz="0" w:space="0" w:color="auto"/>
      </w:divBdr>
    </w:div>
    <w:div w:id="1389957705">
      <w:bodyDiv w:val="1"/>
      <w:marLeft w:val="0"/>
      <w:marRight w:val="0"/>
      <w:marTop w:val="0"/>
      <w:marBottom w:val="0"/>
      <w:divBdr>
        <w:top w:val="none" w:sz="0" w:space="0" w:color="auto"/>
        <w:left w:val="none" w:sz="0" w:space="0" w:color="auto"/>
        <w:bottom w:val="none" w:sz="0" w:space="0" w:color="auto"/>
        <w:right w:val="none" w:sz="0" w:space="0" w:color="auto"/>
      </w:divBdr>
    </w:div>
    <w:div w:id="1390181251">
      <w:bodyDiv w:val="1"/>
      <w:marLeft w:val="0"/>
      <w:marRight w:val="0"/>
      <w:marTop w:val="0"/>
      <w:marBottom w:val="0"/>
      <w:divBdr>
        <w:top w:val="none" w:sz="0" w:space="0" w:color="auto"/>
        <w:left w:val="none" w:sz="0" w:space="0" w:color="auto"/>
        <w:bottom w:val="none" w:sz="0" w:space="0" w:color="auto"/>
        <w:right w:val="none" w:sz="0" w:space="0" w:color="auto"/>
      </w:divBdr>
    </w:div>
    <w:div w:id="1390417107">
      <w:bodyDiv w:val="1"/>
      <w:marLeft w:val="0"/>
      <w:marRight w:val="0"/>
      <w:marTop w:val="0"/>
      <w:marBottom w:val="0"/>
      <w:divBdr>
        <w:top w:val="none" w:sz="0" w:space="0" w:color="auto"/>
        <w:left w:val="none" w:sz="0" w:space="0" w:color="auto"/>
        <w:bottom w:val="none" w:sz="0" w:space="0" w:color="auto"/>
        <w:right w:val="none" w:sz="0" w:space="0" w:color="auto"/>
      </w:divBdr>
    </w:div>
    <w:div w:id="1390423351">
      <w:bodyDiv w:val="1"/>
      <w:marLeft w:val="0"/>
      <w:marRight w:val="0"/>
      <w:marTop w:val="0"/>
      <w:marBottom w:val="0"/>
      <w:divBdr>
        <w:top w:val="none" w:sz="0" w:space="0" w:color="auto"/>
        <w:left w:val="none" w:sz="0" w:space="0" w:color="auto"/>
        <w:bottom w:val="none" w:sz="0" w:space="0" w:color="auto"/>
        <w:right w:val="none" w:sz="0" w:space="0" w:color="auto"/>
      </w:divBdr>
    </w:div>
    <w:div w:id="1391151211">
      <w:bodyDiv w:val="1"/>
      <w:marLeft w:val="0"/>
      <w:marRight w:val="0"/>
      <w:marTop w:val="0"/>
      <w:marBottom w:val="0"/>
      <w:divBdr>
        <w:top w:val="none" w:sz="0" w:space="0" w:color="auto"/>
        <w:left w:val="none" w:sz="0" w:space="0" w:color="auto"/>
        <w:bottom w:val="none" w:sz="0" w:space="0" w:color="auto"/>
        <w:right w:val="none" w:sz="0" w:space="0" w:color="auto"/>
      </w:divBdr>
    </w:div>
    <w:div w:id="1391343406">
      <w:bodyDiv w:val="1"/>
      <w:marLeft w:val="0"/>
      <w:marRight w:val="0"/>
      <w:marTop w:val="0"/>
      <w:marBottom w:val="0"/>
      <w:divBdr>
        <w:top w:val="none" w:sz="0" w:space="0" w:color="auto"/>
        <w:left w:val="none" w:sz="0" w:space="0" w:color="auto"/>
        <w:bottom w:val="none" w:sz="0" w:space="0" w:color="auto"/>
        <w:right w:val="none" w:sz="0" w:space="0" w:color="auto"/>
      </w:divBdr>
    </w:div>
    <w:div w:id="1394309343">
      <w:bodyDiv w:val="1"/>
      <w:marLeft w:val="0"/>
      <w:marRight w:val="0"/>
      <w:marTop w:val="0"/>
      <w:marBottom w:val="0"/>
      <w:divBdr>
        <w:top w:val="none" w:sz="0" w:space="0" w:color="auto"/>
        <w:left w:val="none" w:sz="0" w:space="0" w:color="auto"/>
        <w:bottom w:val="none" w:sz="0" w:space="0" w:color="auto"/>
        <w:right w:val="none" w:sz="0" w:space="0" w:color="auto"/>
      </w:divBdr>
    </w:div>
    <w:div w:id="1395080457">
      <w:bodyDiv w:val="1"/>
      <w:marLeft w:val="0"/>
      <w:marRight w:val="0"/>
      <w:marTop w:val="0"/>
      <w:marBottom w:val="0"/>
      <w:divBdr>
        <w:top w:val="none" w:sz="0" w:space="0" w:color="auto"/>
        <w:left w:val="none" w:sz="0" w:space="0" w:color="auto"/>
        <w:bottom w:val="none" w:sz="0" w:space="0" w:color="auto"/>
        <w:right w:val="none" w:sz="0" w:space="0" w:color="auto"/>
      </w:divBdr>
    </w:div>
    <w:div w:id="1397312911">
      <w:bodyDiv w:val="1"/>
      <w:marLeft w:val="0"/>
      <w:marRight w:val="0"/>
      <w:marTop w:val="0"/>
      <w:marBottom w:val="0"/>
      <w:divBdr>
        <w:top w:val="none" w:sz="0" w:space="0" w:color="auto"/>
        <w:left w:val="none" w:sz="0" w:space="0" w:color="auto"/>
        <w:bottom w:val="none" w:sz="0" w:space="0" w:color="auto"/>
        <w:right w:val="none" w:sz="0" w:space="0" w:color="auto"/>
      </w:divBdr>
    </w:div>
    <w:div w:id="1397631994">
      <w:bodyDiv w:val="1"/>
      <w:marLeft w:val="0"/>
      <w:marRight w:val="0"/>
      <w:marTop w:val="0"/>
      <w:marBottom w:val="0"/>
      <w:divBdr>
        <w:top w:val="none" w:sz="0" w:space="0" w:color="auto"/>
        <w:left w:val="none" w:sz="0" w:space="0" w:color="auto"/>
        <w:bottom w:val="none" w:sz="0" w:space="0" w:color="auto"/>
        <w:right w:val="none" w:sz="0" w:space="0" w:color="auto"/>
      </w:divBdr>
    </w:div>
    <w:div w:id="1399009748">
      <w:bodyDiv w:val="1"/>
      <w:marLeft w:val="0"/>
      <w:marRight w:val="0"/>
      <w:marTop w:val="0"/>
      <w:marBottom w:val="0"/>
      <w:divBdr>
        <w:top w:val="none" w:sz="0" w:space="0" w:color="auto"/>
        <w:left w:val="none" w:sz="0" w:space="0" w:color="auto"/>
        <w:bottom w:val="none" w:sz="0" w:space="0" w:color="auto"/>
        <w:right w:val="none" w:sz="0" w:space="0" w:color="auto"/>
      </w:divBdr>
    </w:div>
    <w:div w:id="1401906255">
      <w:bodyDiv w:val="1"/>
      <w:marLeft w:val="0"/>
      <w:marRight w:val="0"/>
      <w:marTop w:val="0"/>
      <w:marBottom w:val="0"/>
      <w:divBdr>
        <w:top w:val="none" w:sz="0" w:space="0" w:color="auto"/>
        <w:left w:val="none" w:sz="0" w:space="0" w:color="auto"/>
        <w:bottom w:val="none" w:sz="0" w:space="0" w:color="auto"/>
        <w:right w:val="none" w:sz="0" w:space="0" w:color="auto"/>
      </w:divBdr>
    </w:div>
    <w:div w:id="1402750319">
      <w:bodyDiv w:val="1"/>
      <w:marLeft w:val="0"/>
      <w:marRight w:val="0"/>
      <w:marTop w:val="0"/>
      <w:marBottom w:val="0"/>
      <w:divBdr>
        <w:top w:val="none" w:sz="0" w:space="0" w:color="auto"/>
        <w:left w:val="none" w:sz="0" w:space="0" w:color="auto"/>
        <w:bottom w:val="none" w:sz="0" w:space="0" w:color="auto"/>
        <w:right w:val="none" w:sz="0" w:space="0" w:color="auto"/>
      </w:divBdr>
    </w:div>
    <w:div w:id="1402830231">
      <w:bodyDiv w:val="1"/>
      <w:marLeft w:val="0"/>
      <w:marRight w:val="0"/>
      <w:marTop w:val="0"/>
      <w:marBottom w:val="0"/>
      <w:divBdr>
        <w:top w:val="none" w:sz="0" w:space="0" w:color="auto"/>
        <w:left w:val="none" w:sz="0" w:space="0" w:color="auto"/>
        <w:bottom w:val="none" w:sz="0" w:space="0" w:color="auto"/>
        <w:right w:val="none" w:sz="0" w:space="0" w:color="auto"/>
      </w:divBdr>
    </w:div>
    <w:div w:id="1403138001">
      <w:bodyDiv w:val="1"/>
      <w:marLeft w:val="0"/>
      <w:marRight w:val="0"/>
      <w:marTop w:val="0"/>
      <w:marBottom w:val="0"/>
      <w:divBdr>
        <w:top w:val="none" w:sz="0" w:space="0" w:color="auto"/>
        <w:left w:val="none" w:sz="0" w:space="0" w:color="auto"/>
        <w:bottom w:val="none" w:sz="0" w:space="0" w:color="auto"/>
        <w:right w:val="none" w:sz="0" w:space="0" w:color="auto"/>
      </w:divBdr>
    </w:div>
    <w:div w:id="1404766056">
      <w:bodyDiv w:val="1"/>
      <w:marLeft w:val="0"/>
      <w:marRight w:val="0"/>
      <w:marTop w:val="0"/>
      <w:marBottom w:val="0"/>
      <w:divBdr>
        <w:top w:val="none" w:sz="0" w:space="0" w:color="auto"/>
        <w:left w:val="none" w:sz="0" w:space="0" w:color="auto"/>
        <w:bottom w:val="none" w:sz="0" w:space="0" w:color="auto"/>
        <w:right w:val="none" w:sz="0" w:space="0" w:color="auto"/>
      </w:divBdr>
    </w:div>
    <w:div w:id="1408840701">
      <w:bodyDiv w:val="1"/>
      <w:marLeft w:val="0"/>
      <w:marRight w:val="0"/>
      <w:marTop w:val="0"/>
      <w:marBottom w:val="0"/>
      <w:divBdr>
        <w:top w:val="none" w:sz="0" w:space="0" w:color="auto"/>
        <w:left w:val="none" w:sz="0" w:space="0" w:color="auto"/>
        <w:bottom w:val="none" w:sz="0" w:space="0" w:color="auto"/>
        <w:right w:val="none" w:sz="0" w:space="0" w:color="auto"/>
      </w:divBdr>
    </w:div>
    <w:div w:id="1411193708">
      <w:bodyDiv w:val="1"/>
      <w:marLeft w:val="0"/>
      <w:marRight w:val="0"/>
      <w:marTop w:val="0"/>
      <w:marBottom w:val="0"/>
      <w:divBdr>
        <w:top w:val="none" w:sz="0" w:space="0" w:color="auto"/>
        <w:left w:val="none" w:sz="0" w:space="0" w:color="auto"/>
        <w:bottom w:val="none" w:sz="0" w:space="0" w:color="auto"/>
        <w:right w:val="none" w:sz="0" w:space="0" w:color="auto"/>
      </w:divBdr>
    </w:div>
    <w:div w:id="1415127043">
      <w:bodyDiv w:val="1"/>
      <w:marLeft w:val="0"/>
      <w:marRight w:val="0"/>
      <w:marTop w:val="0"/>
      <w:marBottom w:val="0"/>
      <w:divBdr>
        <w:top w:val="none" w:sz="0" w:space="0" w:color="auto"/>
        <w:left w:val="none" w:sz="0" w:space="0" w:color="auto"/>
        <w:bottom w:val="none" w:sz="0" w:space="0" w:color="auto"/>
        <w:right w:val="none" w:sz="0" w:space="0" w:color="auto"/>
      </w:divBdr>
    </w:div>
    <w:div w:id="1415544747">
      <w:bodyDiv w:val="1"/>
      <w:marLeft w:val="0"/>
      <w:marRight w:val="0"/>
      <w:marTop w:val="0"/>
      <w:marBottom w:val="0"/>
      <w:divBdr>
        <w:top w:val="none" w:sz="0" w:space="0" w:color="auto"/>
        <w:left w:val="none" w:sz="0" w:space="0" w:color="auto"/>
        <w:bottom w:val="none" w:sz="0" w:space="0" w:color="auto"/>
        <w:right w:val="none" w:sz="0" w:space="0" w:color="auto"/>
      </w:divBdr>
    </w:div>
    <w:div w:id="1417046898">
      <w:bodyDiv w:val="1"/>
      <w:marLeft w:val="0"/>
      <w:marRight w:val="0"/>
      <w:marTop w:val="0"/>
      <w:marBottom w:val="0"/>
      <w:divBdr>
        <w:top w:val="none" w:sz="0" w:space="0" w:color="auto"/>
        <w:left w:val="none" w:sz="0" w:space="0" w:color="auto"/>
        <w:bottom w:val="none" w:sz="0" w:space="0" w:color="auto"/>
        <w:right w:val="none" w:sz="0" w:space="0" w:color="auto"/>
      </w:divBdr>
    </w:div>
    <w:div w:id="1420298831">
      <w:bodyDiv w:val="1"/>
      <w:marLeft w:val="0"/>
      <w:marRight w:val="0"/>
      <w:marTop w:val="0"/>
      <w:marBottom w:val="0"/>
      <w:divBdr>
        <w:top w:val="none" w:sz="0" w:space="0" w:color="auto"/>
        <w:left w:val="none" w:sz="0" w:space="0" w:color="auto"/>
        <w:bottom w:val="none" w:sz="0" w:space="0" w:color="auto"/>
        <w:right w:val="none" w:sz="0" w:space="0" w:color="auto"/>
      </w:divBdr>
    </w:div>
    <w:div w:id="1420561233">
      <w:bodyDiv w:val="1"/>
      <w:marLeft w:val="0"/>
      <w:marRight w:val="0"/>
      <w:marTop w:val="0"/>
      <w:marBottom w:val="0"/>
      <w:divBdr>
        <w:top w:val="none" w:sz="0" w:space="0" w:color="auto"/>
        <w:left w:val="none" w:sz="0" w:space="0" w:color="auto"/>
        <w:bottom w:val="none" w:sz="0" w:space="0" w:color="auto"/>
        <w:right w:val="none" w:sz="0" w:space="0" w:color="auto"/>
      </w:divBdr>
    </w:div>
    <w:div w:id="1422986003">
      <w:bodyDiv w:val="1"/>
      <w:marLeft w:val="0"/>
      <w:marRight w:val="0"/>
      <w:marTop w:val="0"/>
      <w:marBottom w:val="0"/>
      <w:divBdr>
        <w:top w:val="none" w:sz="0" w:space="0" w:color="auto"/>
        <w:left w:val="none" w:sz="0" w:space="0" w:color="auto"/>
        <w:bottom w:val="none" w:sz="0" w:space="0" w:color="auto"/>
        <w:right w:val="none" w:sz="0" w:space="0" w:color="auto"/>
      </w:divBdr>
    </w:div>
    <w:div w:id="1423841694">
      <w:bodyDiv w:val="1"/>
      <w:marLeft w:val="0"/>
      <w:marRight w:val="0"/>
      <w:marTop w:val="0"/>
      <w:marBottom w:val="0"/>
      <w:divBdr>
        <w:top w:val="none" w:sz="0" w:space="0" w:color="auto"/>
        <w:left w:val="none" w:sz="0" w:space="0" w:color="auto"/>
        <w:bottom w:val="none" w:sz="0" w:space="0" w:color="auto"/>
        <w:right w:val="none" w:sz="0" w:space="0" w:color="auto"/>
      </w:divBdr>
    </w:div>
    <w:div w:id="1424188018">
      <w:bodyDiv w:val="1"/>
      <w:marLeft w:val="0"/>
      <w:marRight w:val="0"/>
      <w:marTop w:val="0"/>
      <w:marBottom w:val="0"/>
      <w:divBdr>
        <w:top w:val="none" w:sz="0" w:space="0" w:color="auto"/>
        <w:left w:val="none" w:sz="0" w:space="0" w:color="auto"/>
        <w:bottom w:val="none" w:sz="0" w:space="0" w:color="auto"/>
        <w:right w:val="none" w:sz="0" w:space="0" w:color="auto"/>
      </w:divBdr>
    </w:div>
    <w:div w:id="1424909126">
      <w:bodyDiv w:val="1"/>
      <w:marLeft w:val="0"/>
      <w:marRight w:val="0"/>
      <w:marTop w:val="0"/>
      <w:marBottom w:val="0"/>
      <w:divBdr>
        <w:top w:val="none" w:sz="0" w:space="0" w:color="auto"/>
        <w:left w:val="none" w:sz="0" w:space="0" w:color="auto"/>
        <w:bottom w:val="none" w:sz="0" w:space="0" w:color="auto"/>
        <w:right w:val="none" w:sz="0" w:space="0" w:color="auto"/>
      </w:divBdr>
    </w:div>
    <w:div w:id="1426262744">
      <w:bodyDiv w:val="1"/>
      <w:marLeft w:val="0"/>
      <w:marRight w:val="0"/>
      <w:marTop w:val="0"/>
      <w:marBottom w:val="0"/>
      <w:divBdr>
        <w:top w:val="none" w:sz="0" w:space="0" w:color="auto"/>
        <w:left w:val="none" w:sz="0" w:space="0" w:color="auto"/>
        <w:bottom w:val="none" w:sz="0" w:space="0" w:color="auto"/>
        <w:right w:val="none" w:sz="0" w:space="0" w:color="auto"/>
      </w:divBdr>
    </w:div>
    <w:div w:id="1428041296">
      <w:bodyDiv w:val="1"/>
      <w:marLeft w:val="0"/>
      <w:marRight w:val="0"/>
      <w:marTop w:val="0"/>
      <w:marBottom w:val="0"/>
      <w:divBdr>
        <w:top w:val="none" w:sz="0" w:space="0" w:color="auto"/>
        <w:left w:val="none" w:sz="0" w:space="0" w:color="auto"/>
        <w:bottom w:val="none" w:sz="0" w:space="0" w:color="auto"/>
        <w:right w:val="none" w:sz="0" w:space="0" w:color="auto"/>
      </w:divBdr>
    </w:div>
    <w:div w:id="1428423779">
      <w:bodyDiv w:val="1"/>
      <w:marLeft w:val="0"/>
      <w:marRight w:val="0"/>
      <w:marTop w:val="0"/>
      <w:marBottom w:val="0"/>
      <w:divBdr>
        <w:top w:val="none" w:sz="0" w:space="0" w:color="auto"/>
        <w:left w:val="none" w:sz="0" w:space="0" w:color="auto"/>
        <w:bottom w:val="none" w:sz="0" w:space="0" w:color="auto"/>
        <w:right w:val="none" w:sz="0" w:space="0" w:color="auto"/>
      </w:divBdr>
    </w:div>
    <w:div w:id="1428847774">
      <w:bodyDiv w:val="1"/>
      <w:marLeft w:val="0"/>
      <w:marRight w:val="0"/>
      <w:marTop w:val="0"/>
      <w:marBottom w:val="0"/>
      <w:divBdr>
        <w:top w:val="none" w:sz="0" w:space="0" w:color="auto"/>
        <w:left w:val="none" w:sz="0" w:space="0" w:color="auto"/>
        <w:bottom w:val="none" w:sz="0" w:space="0" w:color="auto"/>
        <w:right w:val="none" w:sz="0" w:space="0" w:color="auto"/>
      </w:divBdr>
    </w:div>
    <w:div w:id="1430737416">
      <w:bodyDiv w:val="1"/>
      <w:marLeft w:val="0"/>
      <w:marRight w:val="0"/>
      <w:marTop w:val="0"/>
      <w:marBottom w:val="0"/>
      <w:divBdr>
        <w:top w:val="none" w:sz="0" w:space="0" w:color="auto"/>
        <w:left w:val="none" w:sz="0" w:space="0" w:color="auto"/>
        <w:bottom w:val="none" w:sz="0" w:space="0" w:color="auto"/>
        <w:right w:val="none" w:sz="0" w:space="0" w:color="auto"/>
      </w:divBdr>
    </w:div>
    <w:div w:id="1433208648">
      <w:bodyDiv w:val="1"/>
      <w:marLeft w:val="0"/>
      <w:marRight w:val="0"/>
      <w:marTop w:val="0"/>
      <w:marBottom w:val="0"/>
      <w:divBdr>
        <w:top w:val="none" w:sz="0" w:space="0" w:color="auto"/>
        <w:left w:val="none" w:sz="0" w:space="0" w:color="auto"/>
        <w:bottom w:val="none" w:sz="0" w:space="0" w:color="auto"/>
        <w:right w:val="none" w:sz="0" w:space="0" w:color="auto"/>
      </w:divBdr>
    </w:div>
    <w:div w:id="1433355288">
      <w:bodyDiv w:val="1"/>
      <w:marLeft w:val="0"/>
      <w:marRight w:val="0"/>
      <w:marTop w:val="0"/>
      <w:marBottom w:val="0"/>
      <w:divBdr>
        <w:top w:val="none" w:sz="0" w:space="0" w:color="auto"/>
        <w:left w:val="none" w:sz="0" w:space="0" w:color="auto"/>
        <w:bottom w:val="none" w:sz="0" w:space="0" w:color="auto"/>
        <w:right w:val="none" w:sz="0" w:space="0" w:color="auto"/>
      </w:divBdr>
      <w:divsChild>
        <w:div w:id="674529178">
          <w:marLeft w:val="0"/>
          <w:marRight w:val="0"/>
          <w:marTop w:val="0"/>
          <w:marBottom w:val="0"/>
          <w:divBdr>
            <w:top w:val="none" w:sz="0" w:space="0" w:color="auto"/>
            <w:left w:val="none" w:sz="0" w:space="0" w:color="auto"/>
            <w:bottom w:val="none" w:sz="0" w:space="0" w:color="auto"/>
            <w:right w:val="none" w:sz="0" w:space="0" w:color="auto"/>
          </w:divBdr>
          <w:divsChild>
            <w:div w:id="63179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55543">
      <w:bodyDiv w:val="1"/>
      <w:marLeft w:val="0"/>
      <w:marRight w:val="0"/>
      <w:marTop w:val="0"/>
      <w:marBottom w:val="0"/>
      <w:divBdr>
        <w:top w:val="none" w:sz="0" w:space="0" w:color="auto"/>
        <w:left w:val="none" w:sz="0" w:space="0" w:color="auto"/>
        <w:bottom w:val="none" w:sz="0" w:space="0" w:color="auto"/>
        <w:right w:val="none" w:sz="0" w:space="0" w:color="auto"/>
      </w:divBdr>
    </w:div>
    <w:div w:id="1436098031">
      <w:bodyDiv w:val="1"/>
      <w:marLeft w:val="0"/>
      <w:marRight w:val="0"/>
      <w:marTop w:val="0"/>
      <w:marBottom w:val="0"/>
      <w:divBdr>
        <w:top w:val="none" w:sz="0" w:space="0" w:color="auto"/>
        <w:left w:val="none" w:sz="0" w:space="0" w:color="auto"/>
        <w:bottom w:val="none" w:sz="0" w:space="0" w:color="auto"/>
        <w:right w:val="none" w:sz="0" w:space="0" w:color="auto"/>
      </w:divBdr>
    </w:div>
    <w:div w:id="1436829038">
      <w:bodyDiv w:val="1"/>
      <w:marLeft w:val="0"/>
      <w:marRight w:val="0"/>
      <w:marTop w:val="0"/>
      <w:marBottom w:val="0"/>
      <w:divBdr>
        <w:top w:val="none" w:sz="0" w:space="0" w:color="auto"/>
        <w:left w:val="none" w:sz="0" w:space="0" w:color="auto"/>
        <w:bottom w:val="none" w:sz="0" w:space="0" w:color="auto"/>
        <w:right w:val="none" w:sz="0" w:space="0" w:color="auto"/>
      </w:divBdr>
    </w:div>
    <w:div w:id="1437097121">
      <w:bodyDiv w:val="1"/>
      <w:marLeft w:val="0"/>
      <w:marRight w:val="0"/>
      <w:marTop w:val="0"/>
      <w:marBottom w:val="0"/>
      <w:divBdr>
        <w:top w:val="none" w:sz="0" w:space="0" w:color="auto"/>
        <w:left w:val="none" w:sz="0" w:space="0" w:color="auto"/>
        <w:bottom w:val="none" w:sz="0" w:space="0" w:color="auto"/>
        <w:right w:val="none" w:sz="0" w:space="0" w:color="auto"/>
      </w:divBdr>
    </w:div>
    <w:div w:id="1440830679">
      <w:bodyDiv w:val="1"/>
      <w:marLeft w:val="0"/>
      <w:marRight w:val="0"/>
      <w:marTop w:val="0"/>
      <w:marBottom w:val="0"/>
      <w:divBdr>
        <w:top w:val="none" w:sz="0" w:space="0" w:color="auto"/>
        <w:left w:val="none" w:sz="0" w:space="0" w:color="auto"/>
        <w:bottom w:val="none" w:sz="0" w:space="0" w:color="auto"/>
        <w:right w:val="none" w:sz="0" w:space="0" w:color="auto"/>
      </w:divBdr>
    </w:div>
    <w:div w:id="1441414590">
      <w:bodyDiv w:val="1"/>
      <w:marLeft w:val="0"/>
      <w:marRight w:val="0"/>
      <w:marTop w:val="0"/>
      <w:marBottom w:val="0"/>
      <w:divBdr>
        <w:top w:val="none" w:sz="0" w:space="0" w:color="auto"/>
        <w:left w:val="none" w:sz="0" w:space="0" w:color="auto"/>
        <w:bottom w:val="none" w:sz="0" w:space="0" w:color="auto"/>
        <w:right w:val="none" w:sz="0" w:space="0" w:color="auto"/>
      </w:divBdr>
    </w:div>
    <w:div w:id="1442608411">
      <w:bodyDiv w:val="1"/>
      <w:marLeft w:val="0"/>
      <w:marRight w:val="0"/>
      <w:marTop w:val="0"/>
      <w:marBottom w:val="0"/>
      <w:divBdr>
        <w:top w:val="none" w:sz="0" w:space="0" w:color="auto"/>
        <w:left w:val="none" w:sz="0" w:space="0" w:color="auto"/>
        <w:bottom w:val="none" w:sz="0" w:space="0" w:color="auto"/>
        <w:right w:val="none" w:sz="0" w:space="0" w:color="auto"/>
      </w:divBdr>
    </w:div>
    <w:div w:id="1442842031">
      <w:bodyDiv w:val="1"/>
      <w:marLeft w:val="0"/>
      <w:marRight w:val="0"/>
      <w:marTop w:val="0"/>
      <w:marBottom w:val="0"/>
      <w:divBdr>
        <w:top w:val="none" w:sz="0" w:space="0" w:color="auto"/>
        <w:left w:val="none" w:sz="0" w:space="0" w:color="auto"/>
        <w:bottom w:val="none" w:sz="0" w:space="0" w:color="auto"/>
        <w:right w:val="none" w:sz="0" w:space="0" w:color="auto"/>
      </w:divBdr>
    </w:div>
    <w:div w:id="1443264201">
      <w:bodyDiv w:val="1"/>
      <w:marLeft w:val="0"/>
      <w:marRight w:val="0"/>
      <w:marTop w:val="0"/>
      <w:marBottom w:val="0"/>
      <w:divBdr>
        <w:top w:val="none" w:sz="0" w:space="0" w:color="auto"/>
        <w:left w:val="none" w:sz="0" w:space="0" w:color="auto"/>
        <w:bottom w:val="none" w:sz="0" w:space="0" w:color="auto"/>
        <w:right w:val="none" w:sz="0" w:space="0" w:color="auto"/>
      </w:divBdr>
    </w:div>
    <w:div w:id="1445616424">
      <w:bodyDiv w:val="1"/>
      <w:marLeft w:val="0"/>
      <w:marRight w:val="0"/>
      <w:marTop w:val="0"/>
      <w:marBottom w:val="0"/>
      <w:divBdr>
        <w:top w:val="none" w:sz="0" w:space="0" w:color="auto"/>
        <w:left w:val="none" w:sz="0" w:space="0" w:color="auto"/>
        <w:bottom w:val="none" w:sz="0" w:space="0" w:color="auto"/>
        <w:right w:val="none" w:sz="0" w:space="0" w:color="auto"/>
      </w:divBdr>
    </w:div>
    <w:div w:id="1445805013">
      <w:bodyDiv w:val="1"/>
      <w:marLeft w:val="0"/>
      <w:marRight w:val="0"/>
      <w:marTop w:val="0"/>
      <w:marBottom w:val="0"/>
      <w:divBdr>
        <w:top w:val="none" w:sz="0" w:space="0" w:color="auto"/>
        <w:left w:val="none" w:sz="0" w:space="0" w:color="auto"/>
        <w:bottom w:val="none" w:sz="0" w:space="0" w:color="auto"/>
        <w:right w:val="none" w:sz="0" w:space="0" w:color="auto"/>
      </w:divBdr>
    </w:div>
    <w:div w:id="1446583604">
      <w:bodyDiv w:val="1"/>
      <w:marLeft w:val="0"/>
      <w:marRight w:val="0"/>
      <w:marTop w:val="0"/>
      <w:marBottom w:val="0"/>
      <w:divBdr>
        <w:top w:val="none" w:sz="0" w:space="0" w:color="auto"/>
        <w:left w:val="none" w:sz="0" w:space="0" w:color="auto"/>
        <w:bottom w:val="none" w:sz="0" w:space="0" w:color="auto"/>
        <w:right w:val="none" w:sz="0" w:space="0" w:color="auto"/>
      </w:divBdr>
    </w:div>
    <w:div w:id="1450317356">
      <w:bodyDiv w:val="1"/>
      <w:marLeft w:val="0"/>
      <w:marRight w:val="0"/>
      <w:marTop w:val="0"/>
      <w:marBottom w:val="0"/>
      <w:divBdr>
        <w:top w:val="none" w:sz="0" w:space="0" w:color="auto"/>
        <w:left w:val="none" w:sz="0" w:space="0" w:color="auto"/>
        <w:bottom w:val="none" w:sz="0" w:space="0" w:color="auto"/>
        <w:right w:val="none" w:sz="0" w:space="0" w:color="auto"/>
      </w:divBdr>
    </w:div>
    <w:div w:id="1451705801">
      <w:bodyDiv w:val="1"/>
      <w:marLeft w:val="0"/>
      <w:marRight w:val="0"/>
      <w:marTop w:val="0"/>
      <w:marBottom w:val="0"/>
      <w:divBdr>
        <w:top w:val="none" w:sz="0" w:space="0" w:color="auto"/>
        <w:left w:val="none" w:sz="0" w:space="0" w:color="auto"/>
        <w:bottom w:val="none" w:sz="0" w:space="0" w:color="auto"/>
        <w:right w:val="none" w:sz="0" w:space="0" w:color="auto"/>
      </w:divBdr>
    </w:div>
    <w:div w:id="1452362822">
      <w:bodyDiv w:val="1"/>
      <w:marLeft w:val="0"/>
      <w:marRight w:val="0"/>
      <w:marTop w:val="0"/>
      <w:marBottom w:val="0"/>
      <w:divBdr>
        <w:top w:val="none" w:sz="0" w:space="0" w:color="auto"/>
        <w:left w:val="none" w:sz="0" w:space="0" w:color="auto"/>
        <w:bottom w:val="none" w:sz="0" w:space="0" w:color="auto"/>
        <w:right w:val="none" w:sz="0" w:space="0" w:color="auto"/>
      </w:divBdr>
    </w:div>
    <w:div w:id="1452481385">
      <w:bodyDiv w:val="1"/>
      <w:marLeft w:val="0"/>
      <w:marRight w:val="0"/>
      <w:marTop w:val="0"/>
      <w:marBottom w:val="0"/>
      <w:divBdr>
        <w:top w:val="none" w:sz="0" w:space="0" w:color="auto"/>
        <w:left w:val="none" w:sz="0" w:space="0" w:color="auto"/>
        <w:bottom w:val="none" w:sz="0" w:space="0" w:color="auto"/>
        <w:right w:val="none" w:sz="0" w:space="0" w:color="auto"/>
      </w:divBdr>
    </w:div>
    <w:div w:id="1452699439">
      <w:bodyDiv w:val="1"/>
      <w:marLeft w:val="0"/>
      <w:marRight w:val="0"/>
      <w:marTop w:val="0"/>
      <w:marBottom w:val="0"/>
      <w:divBdr>
        <w:top w:val="none" w:sz="0" w:space="0" w:color="auto"/>
        <w:left w:val="none" w:sz="0" w:space="0" w:color="auto"/>
        <w:bottom w:val="none" w:sz="0" w:space="0" w:color="auto"/>
        <w:right w:val="none" w:sz="0" w:space="0" w:color="auto"/>
      </w:divBdr>
    </w:div>
    <w:div w:id="1454521011">
      <w:bodyDiv w:val="1"/>
      <w:marLeft w:val="0"/>
      <w:marRight w:val="0"/>
      <w:marTop w:val="0"/>
      <w:marBottom w:val="0"/>
      <w:divBdr>
        <w:top w:val="none" w:sz="0" w:space="0" w:color="auto"/>
        <w:left w:val="none" w:sz="0" w:space="0" w:color="auto"/>
        <w:bottom w:val="none" w:sz="0" w:space="0" w:color="auto"/>
        <w:right w:val="none" w:sz="0" w:space="0" w:color="auto"/>
      </w:divBdr>
    </w:div>
    <w:div w:id="1457407390">
      <w:bodyDiv w:val="1"/>
      <w:marLeft w:val="0"/>
      <w:marRight w:val="0"/>
      <w:marTop w:val="0"/>
      <w:marBottom w:val="0"/>
      <w:divBdr>
        <w:top w:val="none" w:sz="0" w:space="0" w:color="auto"/>
        <w:left w:val="none" w:sz="0" w:space="0" w:color="auto"/>
        <w:bottom w:val="none" w:sz="0" w:space="0" w:color="auto"/>
        <w:right w:val="none" w:sz="0" w:space="0" w:color="auto"/>
      </w:divBdr>
      <w:divsChild>
        <w:div w:id="722948417">
          <w:marLeft w:val="0"/>
          <w:marRight w:val="0"/>
          <w:marTop w:val="0"/>
          <w:marBottom w:val="0"/>
          <w:divBdr>
            <w:top w:val="none" w:sz="0" w:space="0" w:color="auto"/>
            <w:left w:val="none" w:sz="0" w:space="0" w:color="auto"/>
            <w:bottom w:val="none" w:sz="0" w:space="0" w:color="auto"/>
            <w:right w:val="none" w:sz="0" w:space="0" w:color="auto"/>
          </w:divBdr>
          <w:divsChild>
            <w:div w:id="472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52766">
      <w:bodyDiv w:val="1"/>
      <w:marLeft w:val="0"/>
      <w:marRight w:val="0"/>
      <w:marTop w:val="0"/>
      <w:marBottom w:val="0"/>
      <w:divBdr>
        <w:top w:val="none" w:sz="0" w:space="0" w:color="auto"/>
        <w:left w:val="none" w:sz="0" w:space="0" w:color="auto"/>
        <w:bottom w:val="none" w:sz="0" w:space="0" w:color="auto"/>
        <w:right w:val="none" w:sz="0" w:space="0" w:color="auto"/>
      </w:divBdr>
    </w:div>
    <w:div w:id="1459831720">
      <w:bodyDiv w:val="1"/>
      <w:marLeft w:val="0"/>
      <w:marRight w:val="0"/>
      <w:marTop w:val="0"/>
      <w:marBottom w:val="0"/>
      <w:divBdr>
        <w:top w:val="none" w:sz="0" w:space="0" w:color="auto"/>
        <w:left w:val="none" w:sz="0" w:space="0" w:color="auto"/>
        <w:bottom w:val="none" w:sz="0" w:space="0" w:color="auto"/>
        <w:right w:val="none" w:sz="0" w:space="0" w:color="auto"/>
      </w:divBdr>
    </w:div>
    <w:div w:id="1460417899">
      <w:bodyDiv w:val="1"/>
      <w:marLeft w:val="0"/>
      <w:marRight w:val="0"/>
      <w:marTop w:val="0"/>
      <w:marBottom w:val="0"/>
      <w:divBdr>
        <w:top w:val="none" w:sz="0" w:space="0" w:color="auto"/>
        <w:left w:val="none" w:sz="0" w:space="0" w:color="auto"/>
        <w:bottom w:val="none" w:sz="0" w:space="0" w:color="auto"/>
        <w:right w:val="none" w:sz="0" w:space="0" w:color="auto"/>
      </w:divBdr>
    </w:div>
    <w:div w:id="1462380787">
      <w:bodyDiv w:val="1"/>
      <w:marLeft w:val="0"/>
      <w:marRight w:val="0"/>
      <w:marTop w:val="0"/>
      <w:marBottom w:val="0"/>
      <w:divBdr>
        <w:top w:val="none" w:sz="0" w:space="0" w:color="auto"/>
        <w:left w:val="none" w:sz="0" w:space="0" w:color="auto"/>
        <w:bottom w:val="none" w:sz="0" w:space="0" w:color="auto"/>
        <w:right w:val="none" w:sz="0" w:space="0" w:color="auto"/>
      </w:divBdr>
    </w:div>
    <w:div w:id="1462460229">
      <w:bodyDiv w:val="1"/>
      <w:marLeft w:val="0"/>
      <w:marRight w:val="0"/>
      <w:marTop w:val="0"/>
      <w:marBottom w:val="0"/>
      <w:divBdr>
        <w:top w:val="none" w:sz="0" w:space="0" w:color="auto"/>
        <w:left w:val="none" w:sz="0" w:space="0" w:color="auto"/>
        <w:bottom w:val="none" w:sz="0" w:space="0" w:color="auto"/>
        <w:right w:val="none" w:sz="0" w:space="0" w:color="auto"/>
      </w:divBdr>
    </w:div>
    <w:div w:id="1465081019">
      <w:bodyDiv w:val="1"/>
      <w:marLeft w:val="0"/>
      <w:marRight w:val="0"/>
      <w:marTop w:val="0"/>
      <w:marBottom w:val="0"/>
      <w:divBdr>
        <w:top w:val="none" w:sz="0" w:space="0" w:color="auto"/>
        <w:left w:val="none" w:sz="0" w:space="0" w:color="auto"/>
        <w:bottom w:val="none" w:sz="0" w:space="0" w:color="auto"/>
        <w:right w:val="none" w:sz="0" w:space="0" w:color="auto"/>
      </w:divBdr>
    </w:div>
    <w:div w:id="1468011759">
      <w:bodyDiv w:val="1"/>
      <w:marLeft w:val="0"/>
      <w:marRight w:val="0"/>
      <w:marTop w:val="0"/>
      <w:marBottom w:val="0"/>
      <w:divBdr>
        <w:top w:val="none" w:sz="0" w:space="0" w:color="auto"/>
        <w:left w:val="none" w:sz="0" w:space="0" w:color="auto"/>
        <w:bottom w:val="none" w:sz="0" w:space="0" w:color="auto"/>
        <w:right w:val="none" w:sz="0" w:space="0" w:color="auto"/>
      </w:divBdr>
    </w:div>
    <w:div w:id="1468276353">
      <w:bodyDiv w:val="1"/>
      <w:marLeft w:val="0"/>
      <w:marRight w:val="0"/>
      <w:marTop w:val="0"/>
      <w:marBottom w:val="0"/>
      <w:divBdr>
        <w:top w:val="none" w:sz="0" w:space="0" w:color="auto"/>
        <w:left w:val="none" w:sz="0" w:space="0" w:color="auto"/>
        <w:bottom w:val="none" w:sz="0" w:space="0" w:color="auto"/>
        <w:right w:val="none" w:sz="0" w:space="0" w:color="auto"/>
      </w:divBdr>
    </w:div>
    <w:div w:id="1469131169">
      <w:bodyDiv w:val="1"/>
      <w:marLeft w:val="0"/>
      <w:marRight w:val="0"/>
      <w:marTop w:val="0"/>
      <w:marBottom w:val="0"/>
      <w:divBdr>
        <w:top w:val="none" w:sz="0" w:space="0" w:color="auto"/>
        <w:left w:val="none" w:sz="0" w:space="0" w:color="auto"/>
        <w:bottom w:val="none" w:sz="0" w:space="0" w:color="auto"/>
        <w:right w:val="none" w:sz="0" w:space="0" w:color="auto"/>
      </w:divBdr>
    </w:div>
    <w:div w:id="1470127513">
      <w:bodyDiv w:val="1"/>
      <w:marLeft w:val="0"/>
      <w:marRight w:val="0"/>
      <w:marTop w:val="0"/>
      <w:marBottom w:val="0"/>
      <w:divBdr>
        <w:top w:val="none" w:sz="0" w:space="0" w:color="auto"/>
        <w:left w:val="none" w:sz="0" w:space="0" w:color="auto"/>
        <w:bottom w:val="none" w:sz="0" w:space="0" w:color="auto"/>
        <w:right w:val="none" w:sz="0" w:space="0" w:color="auto"/>
      </w:divBdr>
    </w:div>
    <w:div w:id="1471436941">
      <w:bodyDiv w:val="1"/>
      <w:marLeft w:val="0"/>
      <w:marRight w:val="0"/>
      <w:marTop w:val="0"/>
      <w:marBottom w:val="0"/>
      <w:divBdr>
        <w:top w:val="none" w:sz="0" w:space="0" w:color="auto"/>
        <w:left w:val="none" w:sz="0" w:space="0" w:color="auto"/>
        <w:bottom w:val="none" w:sz="0" w:space="0" w:color="auto"/>
        <w:right w:val="none" w:sz="0" w:space="0" w:color="auto"/>
      </w:divBdr>
    </w:div>
    <w:div w:id="1471560814">
      <w:bodyDiv w:val="1"/>
      <w:marLeft w:val="0"/>
      <w:marRight w:val="0"/>
      <w:marTop w:val="0"/>
      <w:marBottom w:val="0"/>
      <w:divBdr>
        <w:top w:val="none" w:sz="0" w:space="0" w:color="auto"/>
        <w:left w:val="none" w:sz="0" w:space="0" w:color="auto"/>
        <w:bottom w:val="none" w:sz="0" w:space="0" w:color="auto"/>
        <w:right w:val="none" w:sz="0" w:space="0" w:color="auto"/>
      </w:divBdr>
    </w:div>
    <w:div w:id="1472208955">
      <w:bodyDiv w:val="1"/>
      <w:marLeft w:val="0"/>
      <w:marRight w:val="0"/>
      <w:marTop w:val="0"/>
      <w:marBottom w:val="0"/>
      <w:divBdr>
        <w:top w:val="none" w:sz="0" w:space="0" w:color="auto"/>
        <w:left w:val="none" w:sz="0" w:space="0" w:color="auto"/>
        <w:bottom w:val="none" w:sz="0" w:space="0" w:color="auto"/>
        <w:right w:val="none" w:sz="0" w:space="0" w:color="auto"/>
      </w:divBdr>
    </w:div>
    <w:div w:id="1472479125">
      <w:bodyDiv w:val="1"/>
      <w:marLeft w:val="0"/>
      <w:marRight w:val="0"/>
      <w:marTop w:val="0"/>
      <w:marBottom w:val="0"/>
      <w:divBdr>
        <w:top w:val="none" w:sz="0" w:space="0" w:color="auto"/>
        <w:left w:val="none" w:sz="0" w:space="0" w:color="auto"/>
        <w:bottom w:val="none" w:sz="0" w:space="0" w:color="auto"/>
        <w:right w:val="none" w:sz="0" w:space="0" w:color="auto"/>
      </w:divBdr>
    </w:div>
    <w:div w:id="1474757666">
      <w:bodyDiv w:val="1"/>
      <w:marLeft w:val="0"/>
      <w:marRight w:val="0"/>
      <w:marTop w:val="0"/>
      <w:marBottom w:val="0"/>
      <w:divBdr>
        <w:top w:val="none" w:sz="0" w:space="0" w:color="auto"/>
        <w:left w:val="none" w:sz="0" w:space="0" w:color="auto"/>
        <w:bottom w:val="none" w:sz="0" w:space="0" w:color="auto"/>
        <w:right w:val="none" w:sz="0" w:space="0" w:color="auto"/>
      </w:divBdr>
    </w:div>
    <w:div w:id="1476684449">
      <w:bodyDiv w:val="1"/>
      <w:marLeft w:val="0"/>
      <w:marRight w:val="0"/>
      <w:marTop w:val="0"/>
      <w:marBottom w:val="0"/>
      <w:divBdr>
        <w:top w:val="none" w:sz="0" w:space="0" w:color="auto"/>
        <w:left w:val="none" w:sz="0" w:space="0" w:color="auto"/>
        <w:bottom w:val="none" w:sz="0" w:space="0" w:color="auto"/>
        <w:right w:val="none" w:sz="0" w:space="0" w:color="auto"/>
      </w:divBdr>
    </w:div>
    <w:div w:id="1480880526">
      <w:bodyDiv w:val="1"/>
      <w:marLeft w:val="0"/>
      <w:marRight w:val="0"/>
      <w:marTop w:val="0"/>
      <w:marBottom w:val="0"/>
      <w:divBdr>
        <w:top w:val="none" w:sz="0" w:space="0" w:color="auto"/>
        <w:left w:val="none" w:sz="0" w:space="0" w:color="auto"/>
        <w:bottom w:val="none" w:sz="0" w:space="0" w:color="auto"/>
        <w:right w:val="none" w:sz="0" w:space="0" w:color="auto"/>
      </w:divBdr>
    </w:div>
    <w:div w:id="1480883561">
      <w:bodyDiv w:val="1"/>
      <w:marLeft w:val="0"/>
      <w:marRight w:val="0"/>
      <w:marTop w:val="0"/>
      <w:marBottom w:val="0"/>
      <w:divBdr>
        <w:top w:val="none" w:sz="0" w:space="0" w:color="auto"/>
        <w:left w:val="none" w:sz="0" w:space="0" w:color="auto"/>
        <w:bottom w:val="none" w:sz="0" w:space="0" w:color="auto"/>
        <w:right w:val="none" w:sz="0" w:space="0" w:color="auto"/>
      </w:divBdr>
    </w:div>
    <w:div w:id="1481263624">
      <w:bodyDiv w:val="1"/>
      <w:marLeft w:val="0"/>
      <w:marRight w:val="0"/>
      <w:marTop w:val="0"/>
      <w:marBottom w:val="0"/>
      <w:divBdr>
        <w:top w:val="none" w:sz="0" w:space="0" w:color="auto"/>
        <w:left w:val="none" w:sz="0" w:space="0" w:color="auto"/>
        <w:bottom w:val="none" w:sz="0" w:space="0" w:color="auto"/>
        <w:right w:val="none" w:sz="0" w:space="0" w:color="auto"/>
      </w:divBdr>
    </w:div>
    <w:div w:id="1484851167">
      <w:bodyDiv w:val="1"/>
      <w:marLeft w:val="0"/>
      <w:marRight w:val="0"/>
      <w:marTop w:val="0"/>
      <w:marBottom w:val="0"/>
      <w:divBdr>
        <w:top w:val="none" w:sz="0" w:space="0" w:color="auto"/>
        <w:left w:val="none" w:sz="0" w:space="0" w:color="auto"/>
        <w:bottom w:val="none" w:sz="0" w:space="0" w:color="auto"/>
        <w:right w:val="none" w:sz="0" w:space="0" w:color="auto"/>
      </w:divBdr>
    </w:div>
    <w:div w:id="1485510607">
      <w:bodyDiv w:val="1"/>
      <w:marLeft w:val="0"/>
      <w:marRight w:val="0"/>
      <w:marTop w:val="0"/>
      <w:marBottom w:val="0"/>
      <w:divBdr>
        <w:top w:val="none" w:sz="0" w:space="0" w:color="auto"/>
        <w:left w:val="none" w:sz="0" w:space="0" w:color="auto"/>
        <w:bottom w:val="none" w:sz="0" w:space="0" w:color="auto"/>
        <w:right w:val="none" w:sz="0" w:space="0" w:color="auto"/>
      </w:divBdr>
    </w:div>
    <w:div w:id="1488590289">
      <w:bodyDiv w:val="1"/>
      <w:marLeft w:val="0"/>
      <w:marRight w:val="0"/>
      <w:marTop w:val="0"/>
      <w:marBottom w:val="0"/>
      <w:divBdr>
        <w:top w:val="none" w:sz="0" w:space="0" w:color="auto"/>
        <w:left w:val="none" w:sz="0" w:space="0" w:color="auto"/>
        <w:bottom w:val="none" w:sz="0" w:space="0" w:color="auto"/>
        <w:right w:val="none" w:sz="0" w:space="0" w:color="auto"/>
      </w:divBdr>
    </w:div>
    <w:div w:id="1490245504">
      <w:bodyDiv w:val="1"/>
      <w:marLeft w:val="0"/>
      <w:marRight w:val="0"/>
      <w:marTop w:val="0"/>
      <w:marBottom w:val="0"/>
      <w:divBdr>
        <w:top w:val="none" w:sz="0" w:space="0" w:color="auto"/>
        <w:left w:val="none" w:sz="0" w:space="0" w:color="auto"/>
        <w:bottom w:val="none" w:sz="0" w:space="0" w:color="auto"/>
        <w:right w:val="none" w:sz="0" w:space="0" w:color="auto"/>
      </w:divBdr>
    </w:div>
    <w:div w:id="1492911107">
      <w:bodyDiv w:val="1"/>
      <w:marLeft w:val="0"/>
      <w:marRight w:val="0"/>
      <w:marTop w:val="0"/>
      <w:marBottom w:val="0"/>
      <w:divBdr>
        <w:top w:val="none" w:sz="0" w:space="0" w:color="auto"/>
        <w:left w:val="none" w:sz="0" w:space="0" w:color="auto"/>
        <w:bottom w:val="none" w:sz="0" w:space="0" w:color="auto"/>
        <w:right w:val="none" w:sz="0" w:space="0" w:color="auto"/>
      </w:divBdr>
    </w:div>
    <w:div w:id="1493445511">
      <w:bodyDiv w:val="1"/>
      <w:marLeft w:val="0"/>
      <w:marRight w:val="0"/>
      <w:marTop w:val="0"/>
      <w:marBottom w:val="0"/>
      <w:divBdr>
        <w:top w:val="none" w:sz="0" w:space="0" w:color="auto"/>
        <w:left w:val="none" w:sz="0" w:space="0" w:color="auto"/>
        <w:bottom w:val="none" w:sz="0" w:space="0" w:color="auto"/>
        <w:right w:val="none" w:sz="0" w:space="0" w:color="auto"/>
      </w:divBdr>
    </w:div>
    <w:div w:id="1493519391">
      <w:bodyDiv w:val="1"/>
      <w:marLeft w:val="0"/>
      <w:marRight w:val="0"/>
      <w:marTop w:val="0"/>
      <w:marBottom w:val="0"/>
      <w:divBdr>
        <w:top w:val="none" w:sz="0" w:space="0" w:color="auto"/>
        <w:left w:val="none" w:sz="0" w:space="0" w:color="auto"/>
        <w:bottom w:val="none" w:sz="0" w:space="0" w:color="auto"/>
        <w:right w:val="none" w:sz="0" w:space="0" w:color="auto"/>
      </w:divBdr>
    </w:div>
    <w:div w:id="1495146493">
      <w:bodyDiv w:val="1"/>
      <w:marLeft w:val="0"/>
      <w:marRight w:val="0"/>
      <w:marTop w:val="0"/>
      <w:marBottom w:val="0"/>
      <w:divBdr>
        <w:top w:val="none" w:sz="0" w:space="0" w:color="auto"/>
        <w:left w:val="none" w:sz="0" w:space="0" w:color="auto"/>
        <w:bottom w:val="none" w:sz="0" w:space="0" w:color="auto"/>
        <w:right w:val="none" w:sz="0" w:space="0" w:color="auto"/>
      </w:divBdr>
    </w:div>
    <w:div w:id="1498689068">
      <w:bodyDiv w:val="1"/>
      <w:marLeft w:val="0"/>
      <w:marRight w:val="0"/>
      <w:marTop w:val="0"/>
      <w:marBottom w:val="0"/>
      <w:divBdr>
        <w:top w:val="none" w:sz="0" w:space="0" w:color="auto"/>
        <w:left w:val="none" w:sz="0" w:space="0" w:color="auto"/>
        <w:bottom w:val="none" w:sz="0" w:space="0" w:color="auto"/>
        <w:right w:val="none" w:sz="0" w:space="0" w:color="auto"/>
      </w:divBdr>
    </w:div>
    <w:div w:id="1498810871">
      <w:bodyDiv w:val="1"/>
      <w:marLeft w:val="0"/>
      <w:marRight w:val="0"/>
      <w:marTop w:val="0"/>
      <w:marBottom w:val="0"/>
      <w:divBdr>
        <w:top w:val="none" w:sz="0" w:space="0" w:color="auto"/>
        <w:left w:val="none" w:sz="0" w:space="0" w:color="auto"/>
        <w:bottom w:val="none" w:sz="0" w:space="0" w:color="auto"/>
        <w:right w:val="none" w:sz="0" w:space="0" w:color="auto"/>
      </w:divBdr>
    </w:div>
    <w:div w:id="1500191429">
      <w:bodyDiv w:val="1"/>
      <w:marLeft w:val="0"/>
      <w:marRight w:val="0"/>
      <w:marTop w:val="0"/>
      <w:marBottom w:val="0"/>
      <w:divBdr>
        <w:top w:val="none" w:sz="0" w:space="0" w:color="auto"/>
        <w:left w:val="none" w:sz="0" w:space="0" w:color="auto"/>
        <w:bottom w:val="none" w:sz="0" w:space="0" w:color="auto"/>
        <w:right w:val="none" w:sz="0" w:space="0" w:color="auto"/>
      </w:divBdr>
    </w:div>
    <w:div w:id="1501848457">
      <w:bodyDiv w:val="1"/>
      <w:marLeft w:val="0"/>
      <w:marRight w:val="0"/>
      <w:marTop w:val="0"/>
      <w:marBottom w:val="0"/>
      <w:divBdr>
        <w:top w:val="none" w:sz="0" w:space="0" w:color="auto"/>
        <w:left w:val="none" w:sz="0" w:space="0" w:color="auto"/>
        <w:bottom w:val="none" w:sz="0" w:space="0" w:color="auto"/>
        <w:right w:val="none" w:sz="0" w:space="0" w:color="auto"/>
      </w:divBdr>
    </w:div>
    <w:div w:id="1503662566">
      <w:bodyDiv w:val="1"/>
      <w:marLeft w:val="0"/>
      <w:marRight w:val="0"/>
      <w:marTop w:val="0"/>
      <w:marBottom w:val="0"/>
      <w:divBdr>
        <w:top w:val="none" w:sz="0" w:space="0" w:color="auto"/>
        <w:left w:val="none" w:sz="0" w:space="0" w:color="auto"/>
        <w:bottom w:val="none" w:sz="0" w:space="0" w:color="auto"/>
        <w:right w:val="none" w:sz="0" w:space="0" w:color="auto"/>
      </w:divBdr>
    </w:div>
    <w:div w:id="1504466945">
      <w:bodyDiv w:val="1"/>
      <w:marLeft w:val="0"/>
      <w:marRight w:val="0"/>
      <w:marTop w:val="0"/>
      <w:marBottom w:val="0"/>
      <w:divBdr>
        <w:top w:val="none" w:sz="0" w:space="0" w:color="auto"/>
        <w:left w:val="none" w:sz="0" w:space="0" w:color="auto"/>
        <w:bottom w:val="none" w:sz="0" w:space="0" w:color="auto"/>
        <w:right w:val="none" w:sz="0" w:space="0" w:color="auto"/>
      </w:divBdr>
    </w:div>
    <w:div w:id="1504974759">
      <w:bodyDiv w:val="1"/>
      <w:marLeft w:val="0"/>
      <w:marRight w:val="0"/>
      <w:marTop w:val="0"/>
      <w:marBottom w:val="0"/>
      <w:divBdr>
        <w:top w:val="none" w:sz="0" w:space="0" w:color="auto"/>
        <w:left w:val="none" w:sz="0" w:space="0" w:color="auto"/>
        <w:bottom w:val="none" w:sz="0" w:space="0" w:color="auto"/>
        <w:right w:val="none" w:sz="0" w:space="0" w:color="auto"/>
      </w:divBdr>
    </w:div>
    <w:div w:id="1505053727">
      <w:bodyDiv w:val="1"/>
      <w:marLeft w:val="0"/>
      <w:marRight w:val="0"/>
      <w:marTop w:val="0"/>
      <w:marBottom w:val="0"/>
      <w:divBdr>
        <w:top w:val="none" w:sz="0" w:space="0" w:color="auto"/>
        <w:left w:val="none" w:sz="0" w:space="0" w:color="auto"/>
        <w:bottom w:val="none" w:sz="0" w:space="0" w:color="auto"/>
        <w:right w:val="none" w:sz="0" w:space="0" w:color="auto"/>
      </w:divBdr>
    </w:div>
    <w:div w:id="1511289178">
      <w:bodyDiv w:val="1"/>
      <w:marLeft w:val="0"/>
      <w:marRight w:val="0"/>
      <w:marTop w:val="0"/>
      <w:marBottom w:val="0"/>
      <w:divBdr>
        <w:top w:val="none" w:sz="0" w:space="0" w:color="auto"/>
        <w:left w:val="none" w:sz="0" w:space="0" w:color="auto"/>
        <w:bottom w:val="none" w:sz="0" w:space="0" w:color="auto"/>
        <w:right w:val="none" w:sz="0" w:space="0" w:color="auto"/>
      </w:divBdr>
    </w:div>
    <w:div w:id="1514413822">
      <w:bodyDiv w:val="1"/>
      <w:marLeft w:val="0"/>
      <w:marRight w:val="0"/>
      <w:marTop w:val="0"/>
      <w:marBottom w:val="0"/>
      <w:divBdr>
        <w:top w:val="none" w:sz="0" w:space="0" w:color="auto"/>
        <w:left w:val="none" w:sz="0" w:space="0" w:color="auto"/>
        <w:bottom w:val="none" w:sz="0" w:space="0" w:color="auto"/>
        <w:right w:val="none" w:sz="0" w:space="0" w:color="auto"/>
      </w:divBdr>
    </w:div>
    <w:div w:id="1516076040">
      <w:bodyDiv w:val="1"/>
      <w:marLeft w:val="0"/>
      <w:marRight w:val="0"/>
      <w:marTop w:val="0"/>
      <w:marBottom w:val="0"/>
      <w:divBdr>
        <w:top w:val="none" w:sz="0" w:space="0" w:color="auto"/>
        <w:left w:val="none" w:sz="0" w:space="0" w:color="auto"/>
        <w:bottom w:val="none" w:sz="0" w:space="0" w:color="auto"/>
        <w:right w:val="none" w:sz="0" w:space="0" w:color="auto"/>
      </w:divBdr>
    </w:div>
    <w:div w:id="1516730050">
      <w:bodyDiv w:val="1"/>
      <w:marLeft w:val="0"/>
      <w:marRight w:val="0"/>
      <w:marTop w:val="0"/>
      <w:marBottom w:val="0"/>
      <w:divBdr>
        <w:top w:val="none" w:sz="0" w:space="0" w:color="auto"/>
        <w:left w:val="none" w:sz="0" w:space="0" w:color="auto"/>
        <w:bottom w:val="none" w:sz="0" w:space="0" w:color="auto"/>
        <w:right w:val="none" w:sz="0" w:space="0" w:color="auto"/>
      </w:divBdr>
      <w:divsChild>
        <w:div w:id="1463427627">
          <w:marLeft w:val="0"/>
          <w:marRight w:val="0"/>
          <w:marTop w:val="0"/>
          <w:marBottom w:val="0"/>
          <w:divBdr>
            <w:top w:val="none" w:sz="0" w:space="0" w:color="auto"/>
            <w:left w:val="none" w:sz="0" w:space="0" w:color="auto"/>
            <w:bottom w:val="none" w:sz="0" w:space="0" w:color="auto"/>
            <w:right w:val="none" w:sz="0" w:space="0" w:color="auto"/>
          </w:divBdr>
          <w:divsChild>
            <w:div w:id="84019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76371">
      <w:bodyDiv w:val="1"/>
      <w:marLeft w:val="0"/>
      <w:marRight w:val="0"/>
      <w:marTop w:val="0"/>
      <w:marBottom w:val="0"/>
      <w:divBdr>
        <w:top w:val="none" w:sz="0" w:space="0" w:color="auto"/>
        <w:left w:val="none" w:sz="0" w:space="0" w:color="auto"/>
        <w:bottom w:val="none" w:sz="0" w:space="0" w:color="auto"/>
        <w:right w:val="none" w:sz="0" w:space="0" w:color="auto"/>
      </w:divBdr>
    </w:div>
    <w:div w:id="1519930546">
      <w:bodyDiv w:val="1"/>
      <w:marLeft w:val="0"/>
      <w:marRight w:val="0"/>
      <w:marTop w:val="0"/>
      <w:marBottom w:val="0"/>
      <w:divBdr>
        <w:top w:val="none" w:sz="0" w:space="0" w:color="auto"/>
        <w:left w:val="none" w:sz="0" w:space="0" w:color="auto"/>
        <w:bottom w:val="none" w:sz="0" w:space="0" w:color="auto"/>
        <w:right w:val="none" w:sz="0" w:space="0" w:color="auto"/>
      </w:divBdr>
    </w:div>
    <w:div w:id="1520270498">
      <w:bodyDiv w:val="1"/>
      <w:marLeft w:val="0"/>
      <w:marRight w:val="0"/>
      <w:marTop w:val="0"/>
      <w:marBottom w:val="0"/>
      <w:divBdr>
        <w:top w:val="none" w:sz="0" w:space="0" w:color="auto"/>
        <w:left w:val="none" w:sz="0" w:space="0" w:color="auto"/>
        <w:bottom w:val="none" w:sz="0" w:space="0" w:color="auto"/>
        <w:right w:val="none" w:sz="0" w:space="0" w:color="auto"/>
      </w:divBdr>
    </w:div>
    <w:div w:id="1521314529">
      <w:bodyDiv w:val="1"/>
      <w:marLeft w:val="0"/>
      <w:marRight w:val="0"/>
      <w:marTop w:val="0"/>
      <w:marBottom w:val="0"/>
      <w:divBdr>
        <w:top w:val="none" w:sz="0" w:space="0" w:color="auto"/>
        <w:left w:val="none" w:sz="0" w:space="0" w:color="auto"/>
        <w:bottom w:val="none" w:sz="0" w:space="0" w:color="auto"/>
        <w:right w:val="none" w:sz="0" w:space="0" w:color="auto"/>
      </w:divBdr>
    </w:div>
    <w:div w:id="1522745944">
      <w:bodyDiv w:val="1"/>
      <w:marLeft w:val="0"/>
      <w:marRight w:val="0"/>
      <w:marTop w:val="0"/>
      <w:marBottom w:val="0"/>
      <w:divBdr>
        <w:top w:val="none" w:sz="0" w:space="0" w:color="auto"/>
        <w:left w:val="none" w:sz="0" w:space="0" w:color="auto"/>
        <w:bottom w:val="none" w:sz="0" w:space="0" w:color="auto"/>
        <w:right w:val="none" w:sz="0" w:space="0" w:color="auto"/>
      </w:divBdr>
    </w:div>
    <w:div w:id="1523280047">
      <w:bodyDiv w:val="1"/>
      <w:marLeft w:val="0"/>
      <w:marRight w:val="0"/>
      <w:marTop w:val="0"/>
      <w:marBottom w:val="0"/>
      <w:divBdr>
        <w:top w:val="none" w:sz="0" w:space="0" w:color="auto"/>
        <w:left w:val="none" w:sz="0" w:space="0" w:color="auto"/>
        <w:bottom w:val="none" w:sz="0" w:space="0" w:color="auto"/>
        <w:right w:val="none" w:sz="0" w:space="0" w:color="auto"/>
      </w:divBdr>
    </w:div>
    <w:div w:id="1523935099">
      <w:bodyDiv w:val="1"/>
      <w:marLeft w:val="0"/>
      <w:marRight w:val="0"/>
      <w:marTop w:val="0"/>
      <w:marBottom w:val="0"/>
      <w:divBdr>
        <w:top w:val="none" w:sz="0" w:space="0" w:color="auto"/>
        <w:left w:val="none" w:sz="0" w:space="0" w:color="auto"/>
        <w:bottom w:val="none" w:sz="0" w:space="0" w:color="auto"/>
        <w:right w:val="none" w:sz="0" w:space="0" w:color="auto"/>
      </w:divBdr>
      <w:divsChild>
        <w:div w:id="1123812758">
          <w:marLeft w:val="0"/>
          <w:marRight w:val="0"/>
          <w:marTop w:val="0"/>
          <w:marBottom w:val="0"/>
          <w:divBdr>
            <w:top w:val="none" w:sz="0" w:space="0" w:color="auto"/>
            <w:left w:val="none" w:sz="0" w:space="0" w:color="auto"/>
            <w:bottom w:val="none" w:sz="0" w:space="0" w:color="auto"/>
            <w:right w:val="none" w:sz="0" w:space="0" w:color="auto"/>
          </w:divBdr>
          <w:divsChild>
            <w:div w:id="45194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72580">
      <w:bodyDiv w:val="1"/>
      <w:marLeft w:val="0"/>
      <w:marRight w:val="0"/>
      <w:marTop w:val="0"/>
      <w:marBottom w:val="0"/>
      <w:divBdr>
        <w:top w:val="none" w:sz="0" w:space="0" w:color="auto"/>
        <w:left w:val="none" w:sz="0" w:space="0" w:color="auto"/>
        <w:bottom w:val="none" w:sz="0" w:space="0" w:color="auto"/>
        <w:right w:val="none" w:sz="0" w:space="0" w:color="auto"/>
      </w:divBdr>
    </w:div>
    <w:div w:id="1529561308">
      <w:bodyDiv w:val="1"/>
      <w:marLeft w:val="0"/>
      <w:marRight w:val="0"/>
      <w:marTop w:val="0"/>
      <w:marBottom w:val="0"/>
      <w:divBdr>
        <w:top w:val="none" w:sz="0" w:space="0" w:color="auto"/>
        <w:left w:val="none" w:sz="0" w:space="0" w:color="auto"/>
        <w:bottom w:val="none" w:sz="0" w:space="0" w:color="auto"/>
        <w:right w:val="none" w:sz="0" w:space="0" w:color="auto"/>
      </w:divBdr>
    </w:div>
    <w:div w:id="1531917494">
      <w:bodyDiv w:val="1"/>
      <w:marLeft w:val="0"/>
      <w:marRight w:val="0"/>
      <w:marTop w:val="0"/>
      <w:marBottom w:val="0"/>
      <w:divBdr>
        <w:top w:val="none" w:sz="0" w:space="0" w:color="auto"/>
        <w:left w:val="none" w:sz="0" w:space="0" w:color="auto"/>
        <w:bottom w:val="none" w:sz="0" w:space="0" w:color="auto"/>
        <w:right w:val="none" w:sz="0" w:space="0" w:color="auto"/>
      </w:divBdr>
    </w:div>
    <w:div w:id="1535728121">
      <w:bodyDiv w:val="1"/>
      <w:marLeft w:val="0"/>
      <w:marRight w:val="0"/>
      <w:marTop w:val="0"/>
      <w:marBottom w:val="0"/>
      <w:divBdr>
        <w:top w:val="none" w:sz="0" w:space="0" w:color="auto"/>
        <w:left w:val="none" w:sz="0" w:space="0" w:color="auto"/>
        <w:bottom w:val="none" w:sz="0" w:space="0" w:color="auto"/>
        <w:right w:val="none" w:sz="0" w:space="0" w:color="auto"/>
      </w:divBdr>
    </w:div>
    <w:div w:id="1537964263">
      <w:bodyDiv w:val="1"/>
      <w:marLeft w:val="0"/>
      <w:marRight w:val="0"/>
      <w:marTop w:val="0"/>
      <w:marBottom w:val="0"/>
      <w:divBdr>
        <w:top w:val="none" w:sz="0" w:space="0" w:color="auto"/>
        <w:left w:val="none" w:sz="0" w:space="0" w:color="auto"/>
        <w:bottom w:val="none" w:sz="0" w:space="0" w:color="auto"/>
        <w:right w:val="none" w:sz="0" w:space="0" w:color="auto"/>
      </w:divBdr>
    </w:div>
    <w:div w:id="1539706465">
      <w:bodyDiv w:val="1"/>
      <w:marLeft w:val="0"/>
      <w:marRight w:val="0"/>
      <w:marTop w:val="0"/>
      <w:marBottom w:val="0"/>
      <w:divBdr>
        <w:top w:val="none" w:sz="0" w:space="0" w:color="auto"/>
        <w:left w:val="none" w:sz="0" w:space="0" w:color="auto"/>
        <w:bottom w:val="none" w:sz="0" w:space="0" w:color="auto"/>
        <w:right w:val="none" w:sz="0" w:space="0" w:color="auto"/>
      </w:divBdr>
    </w:div>
    <w:div w:id="1539778964">
      <w:bodyDiv w:val="1"/>
      <w:marLeft w:val="0"/>
      <w:marRight w:val="0"/>
      <w:marTop w:val="0"/>
      <w:marBottom w:val="0"/>
      <w:divBdr>
        <w:top w:val="none" w:sz="0" w:space="0" w:color="auto"/>
        <w:left w:val="none" w:sz="0" w:space="0" w:color="auto"/>
        <w:bottom w:val="none" w:sz="0" w:space="0" w:color="auto"/>
        <w:right w:val="none" w:sz="0" w:space="0" w:color="auto"/>
      </w:divBdr>
    </w:div>
    <w:div w:id="1542281295">
      <w:bodyDiv w:val="1"/>
      <w:marLeft w:val="0"/>
      <w:marRight w:val="0"/>
      <w:marTop w:val="0"/>
      <w:marBottom w:val="0"/>
      <w:divBdr>
        <w:top w:val="none" w:sz="0" w:space="0" w:color="auto"/>
        <w:left w:val="none" w:sz="0" w:space="0" w:color="auto"/>
        <w:bottom w:val="none" w:sz="0" w:space="0" w:color="auto"/>
        <w:right w:val="none" w:sz="0" w:space="0" w:color="auto"/>
      </w:divBdr>
    </w:div>
    <w:div w:id="1543635149">
      <w:bodyDiv w:val="1"/>
      <w:marLeft w:val="0"/>
      <w:marRight w:val="0"/>
      <w:marTop w:val="0"/>
      <w:marBottom w:val="0"/>
      <w:divBdr>
        <w:top w:val="none" w:sz="0" w:space="0" w:color="auto"/>
        <w:left w:val="none" w:sz="0" w:space="0" w:color="auto"/>
        <w:bottom w:val="none" w:sz="0" w:space="0" w:color="auto"/>
        <w:right w:val="none" w:sz="0" w:space="0" w:color="auto"/>
      </w:divBdr>
    </w:div>
    <w:div w:id="1543640381">
      <w:bodyDiv w:val="1"/>
      <w:marLeft w:val="0"/>
      <w:marRight w:val="0"/>
      <w:marTop w:val="0"/>
      <w:marBottom w:val="0"/>
      <w:divBdr>
        <w:top w:val="none" w:sz="0" w:space="0" w:color="auto"/>
        <w:left w:val="none" w:sz="0" w:space="0" w:color="auto"/>
        <w:bottom w:val="none" w:sz="0" w:space="0" w:color="auto"/>
        <w:right w:val="none" w:sz="0" w:space="0" w:color="auto"/>
      </w:divBdr>
    </w:div>
    <w:div w:id="1544438188">
      <w:bodyDiv w:val="1"/>
      <w:marLeft w:val="0"/>
      <w:marRight w:val="0"/>
      <w:marTop w:val="0"/>
      <w:marBottom w:val="0"/>
      <w:divBdr>
        <w:top w:val="none" w:sz="0" w:space="0" w:color="auto"/>
        <w:left w:val="none" w:sz="0" w:space="0" w:color="auto"/>
        <w:bottom w:val="none" w:sz="0" w:space="0" w:color="auto"/>
        <w:right w:val="none" w:sz="0" w:space="0" w:color="auto"/>
      </w:divBdr>
    </w:div>
    <w:div w:id="1544446116">
      <w:bodyDiv w:val="1"/>
      <w:marLeft w:val="0"/>
      <w:marRight w:val="0"/>
      <w:marTop w:val="0"/>
      <w:marBottom w:val="0"/>
      <w:divBdr>
        <w:top w:val="none" w:sz="0" w:space="0" w:color="auto"/>
        <w:left w:val="none" w:sz="0" w:space="0" w:color="auto"/>
        <w:bottom w:val="none" w:sz="0" w:space="0" w:color="auto"/>
        <w:right w:val="none" w:sz="0" w:space="0" w:color="auto"/>
      </w:divBdr>
    </w:div>
    <w:div w:id="1545487989">
      <w:bodyDiv w:val="1"/>
      <w:marLeft w:val="0"/>
      <w:marRight w:val="0"/>
      <w:marTop w:val="0"/>
      <w:marBottom w:val="0"/>
      <w:divBdr>
        <w:top w:val="none" w:sz="0" w:space="0" w:color="auto"/>
        <w:left w:val="none" w:sz="0" w:space="0" w:color="auto"/>
        <w:bottom w:val="none" w:sz="0" w:space="0" w:color="auto"/>
        <w:right w:val="none" w:sz="0" w:space="0" w:color="auto"/>
      </w:divBdr>
    </w:div>
    <w:div w:id="1546328668">
      <w:bodyDiv w:val="1"/>
      <w:marLeft w:val="0"/>
      <w:marRight w:val="0"/>
      <w:marTop w:val="0"/>
      <w:marBottom w:val="0"/>
      <w:divBdr>
        <w:top w:val="none" w:sz="0" w:space="0" w:color="auto"/>
        <w:left w:val="none" w:sz="0" w:space="0" w:color="auto"/>
        <w:bottom w:val="none" w:sz="0" w:space="0" w:color="auto"/>
        <w:right w:val="none" w:sz="0" w:space="0" w:color="auto"/>
      </w:divBdr>
    </w:div>
    <w:div w:id="1550605327">
      <w:bodyDiv w:val="1"/>
      <w:marLeft w:val="0"/>
      <w:marRight w:val="0"/>
      <w:marTop w:val="0"/>
      <w:marBottom w:val="0"/>
      <w:divBdr>
        <w:top w:val="none" w:sz="0" w:space="0" w:color="auto"/>
        <w:left w:val="none" w:sz="0" w:space="0" w:color="auto"/>
        <w:bottom w:val="none" w:sz="0" w:space="0" w:color="auto"/>
        <w:right w:val="none" w:sz="0" w:space="0" w:color="auto"/>
      </w:divBdr>
    </w:div>
    <w:div w:id="1550723728">
      <w:bodyDiv w:val="1"/>
      <w:marLeft w:val="0"/>
      <w:marRight w:val="0"/>
      <w:marTop w:val="0"/>
      <w:marBottom w:val="0"/>
      <w:divBdr>
        <w:top w:val="none" w:sz="0" w:space="0" w:color="auto"/>
        <w:left w:val="none" w:sz="0" w:space="0" w:color="auto"/>
        <w:bottom w:val="none" w:sz="0" w:space="0" w:color="auto"/>
        <w:right w:val="none" w:sz="0" w:space="0" w:color="auto"/>
      </w:divBdr>
    </w:div>
    <w:div w:id="1551384827">
      <w:bodyDiv w:val="1"/>
      <w:marLeft w:val="0"/>
      <w:marRight w:val="0"/>
      <w:marTop w:val="0"/>
      <w:marBottom w:val="0"/>
      <w:divBdr>
        <w:top w:val="none" w:sz="0" w:space="0" w:color="auto"/>
        <w:left w:val="none" w:sz="0" w:space="0" w:color="auto"/>
        <w:bottom w:val="none" w:sz="0" w:space="0" w:color="auto"/>
        <w:right w:val="none" w:sz="0" w:space="0" w:color="auto"/>
      </w:divBdr>
      <w:divsChild>
        <w:div w:id="1472407404">
          <w:marLeft w:val="0"/>
          <w:marRight w:val="0"/>
          <w:marTop w:val="0"/>
          <w:marBottom w:val="0"/>
          <w:divBdr>
            <w:top w:val="none" w:sz="0" w:space="0" w:color="auto"/>
            <w:left w:val="none" w:sz="0" w:space="0" w:color="auto"/>
            <w:bottom w:val="none" w:sz="0" w:space="0" w:color="auto"/>
            <w:right w:val="none" w:sz="0" w:space="0" w:color="auto"/>
          </w:divBdr>
          <w:divsChild>
            <w:div w:id="41736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5440">
      <w:bodyDiv w:val="1"/>
      <w:marLeft w:val="0"/>
      <w:marRight w:val="0"/>
      <w:marTop w:val="0"/>
      <w:marBottom w:val="0"/>
      <w:divBdr>
        <w:top w:val="none" w:sz="0" w:space="0" w:color="auto"/>
        <w:left w:val="none" w:sz="0" w:space="0" w:color="auto"/>
        <w:bottom w:val="none" w:sz="0" w:space="0" w:color="auto"/>
        <w:right w:val="none" w:sz="0" w:space="0" w:color="auto"/>
      </w:divBdr>
    </w:div>
    <w:div w:id="1552417910">
      <w:bodyDiv w:val="1"/>
      <w:marLeft w:val="0"/>
      <w:marRight w:val="0"/>
      <w:marTop w:val="0"/>
      <w:marBottom w:val="0"/>
      <w:divBdr>
        <w:top w:val="none" w:sz="0" w:space="0" w:color="auto"/>
        <w:left w:val="none" w:sz="0" w:space="0" w:color="auto"/>
        <w:bottom w:val="none" w:sz="0" w:space="0" w:color="auto"/>
        <w:right w:val="none" w:sz="0" w:space="0" w:color="auto"/>
      </w:divBdr>
    </w:div>
    <w:div w:id="1553156238">
      <w:bodyDiv w:val="1"/>
      <w:marLeft w:val="0"/>
      <w:marRight w:val="0"/>
      <w:marTop w:val="0"/>
      <w:marBottom w:val="0"/>
      <w:divBdr>
        <w:top w:val="none" w:sz="0" w:space="0" w:color="auto"/>
        <w:left w:val="none" w:sz="0" w:space="0" w:color="auto"/>
        <w:bottom w:val="none" w:sz="0" w:space="0" w:color="auto"/>
        <w:right w:val="none" w:sz="0" w:space="0" w:color="auto"/>
      </w:divBdr>
    </w:div>
    <w:div w:id="1553879790">
      <w:bodyDiv w:val="1"/>
      <w:marLeft w:val="0"/>
      <w:marRight w:val="0"/>
      <w:marTop w:val="0"/>
      <w:marBottom w:val="0"/>
      <w:divBdr>
        <w:top w:val="none" w:sz="0" w:space="0" w:color="auto"/>
        <w:left w:val="none" w:sz="0" w:space="0" w:color="auto"/>
        <w:bottom w:val="none" w:sz="0" w:space="0" w:color="auto"/>
        <w:right w:val="none" w:sz="0" w:space="0" w:color="auto"/>
      </w:divBdr>
    </w:div>
    <w:div w:id="1556090147">
      <w:bodyDiv w:val="1"/>
      <w:marLeft w:val="0"/>
      <w:marRight w:val="0"/>
      <w:marTop w:val="0"/>
      <w:marBottom w:val="0"/>
      <w:divBdr>
        <w:top w:val="none" w:sz="0" w:space="0" w:color="auto"/>
        <w:left w:val="none" w:sz="0" w:space="0" w:color="auto"/>
        <w:bottom w:val="none" w:sz="0" w:space="0" w:color="auto"/>
        <w:right w:val="none" w:sz="0" w:space="0" w:color="auto"/>
      </w:divBdr>
    </w:div>
    <w:div w:id="1556620588">
      <w:bodyDiv w:val="1"/>
      <w:marLeft w:val="0"/>
      <w:marRight w:val="0"/>
      <w:marTop w:val="0"/>
      <w:marBottom w:val="0"/>
      <w:divBdr>
        <w:top w:val="none" w:sz="0" w:space="0" w:color="auto"/>
        <w:left w:val="none" w:sz="0" w:space="0" w:color="auto"/>
        <w:bottom w:val="none" w:sz="0" w:space="0" w:color="auto"/>
        <w:right w:val="none" w:sz="0" w:space="0" w:color="auto"/>
      </w:divBdr>
    </w:div>
    <w:div w:id="1556769385">
      <w:bodyDiv w:val="1"/>
      <w:marLeft w:val="0"/>
      <w:marRight w:val="0"/>
      <w:marTop w:val="0"/>
      <w:marBottom w:val="0"/>
      <w:divBdr>
        <w:top w:val="none" w:sz="0" w:space="0" w:color="auto"/>
        <w:left w:val="none" w:sz="0" w:space="0" w:color="auto"/>
        <w:bottom w:val="none" w:sz="0" w:space="0" w:color="auto"/>
        <w:right w:val="none" w:sz="0" w:space="0" w:color="auto"/>
      </w:divBdr>
    </w:div>
    <w:div w:id="1558273107">
      <w:bodyDiv w:val="1"/>
      <w:marLeft w:val="0"/>
      <w:marRight w:val="0"/>
      <w:marTop w:val="0"/>
      <w:marBottom w:val="0"/>
      <w:divBdr>
        <w:top w:val="none" w:sz="0" w:space="0" w:color="auto"/>
        <w:left w:val="none" w:sz="0" w:space="0" w:color="auto"/>
        <w:bottom w:val="none" w:sz="0" w:space="0" w:color="auto"/>
        <w:right w:val="none" w:sz="0" w:space="0" w:color="auto"/>
      </w:divBdr>
    </w:div>
    <w:div w:id="1563253452">
      <w:bodyDiv w:val="1"/>
      <w:marLeft w:val="0"/>
      <w:marRight w:val="0"/>
      <w:marTop w:val="0"/>
      <w:marBottom w:val="0"/>
      <w:divBdr>
        <w:top w:val="none" w:sz="0" w:space="0" w:color="auto"/>
        <w:left w:val="none" w:sz="0" w:space="0" w:color="auto"/>
        <w:bottom w:val="none" w:sz="0" w:space="0" w:color="auto"/>
        <w:right w:val="none" w:sz="0" w:space="0" w:color="auto"/>
      </w:divBdr>
    </w:div>
    <w:div w:id="1563980073">
      <w:bodyDiv w:val="1"/>
      <w:marLeft w:val="0"/>
      <w:marRight w:val="0"/>
      <w:marTop w:val="0"/>
      <w:marBottom w:val="0"/>
      <w:divBdr>
        <w:top w:val="none" w:sz="0" w:space="0" w:color="auto"/>
        <w:left w:val="none" w:sz="0" w:space="0" w:color="auto"/>
        <w:bottom w:val="none" w:sz="0" w:space="0" w:color="auto"/>
        <w:right w:val="none" w:sz="0" w:space="0" w:color="auto"/>
      </w:divBdr>
    </w:div>
    <w:div w:id="1564216377">
      <w:bodyDiv w:val="1"/>
      <w:marLeft w:val="0"/>
      <w:marRight w:val="0"/>
      <w:marTop w:val="0"/>
      <w:marBottom w:val="0"/>
      <w:divBdr>
        <w:top w:val="none" w:sz="0" w:space="0" w:color="auto"/>
        <w:left w:val="none" w:sz="0" w:space="0" w:color="auto"/>
        <w:bottom w:val="none" w:sz="0" w:space="0" w:color="auto"/>
        <w:right w:val="none" w:sz="0" w:space="0" w:color="auto"/>
      </w:divBdr>
    </w:div>
    <w:div w:id="1565331138">
      <w:bodyDiv w:val="1"/>
      <w:marLeft w:val="0"/>
      <w:marRight w:val="0"/>
      <w:marTop w:val="0"/>
      <w:marBottom w:val="0"/>
      <w:divBdr>
        <w:top w:val="none" w:sz="0" w:space="0" w:color="auto"/>
        <w:left w:val="none" w:sz="0" w:space="0" w:color="auto"/>
        <w:bottom w:val="none" w:sz="0" w:space="0" w:color="auto"/>
        <w:right w:val="none" w:sz="0" w:space="0" w:color="auto"/>
      </w:divBdr>
    </w:div>
    <w:div w:id="1568497375">
      <w:bodyDiv w:val="1"/>
      <w:marLeft w:val="0"/>
      <w:marRight w:val="0"/>
      <w:marTop w:val="0"/>
      <w:marBottom w:val="0"/>
      <w:divBdr>
        <w:top w:val="none" w:sz="0" w:space="0" w:color="auto"/>
        <w:left w:val="none" w:sz="0" w:space="0" w:color="auto"/>
        <w:bottom w:val="none" w:sz="0" w:space="0" w:color="auto"/>
        <w:right w:val="none" w:sz="0" w:space="0" w:color="auto"/>
      </w:divBdr>
    </w:div>
    <w:div w:id="1572157403">
      <w:bodyDiv w:val="1"/>
      <w:marLeft w:val="0"/>
      <w:marRight w:val="0"/>
      <w:marTop w:val="0"/>
      <w:marBottom w:val="0"/>
      <w:divBdr>
        <w:top w:val="none" w:sz="0" w:space="0" w:color="auto"/>
        <w:left w:val="none" w:sz="0" w:space="0" w:color="auto"/>
        <w:bottom w:val="none" w:sz="0" w:space="0" w:color="auto"/>
        <w:right w:val="none" w:sz="0" w:space="0" w:color="auto"/>
      </w:divBdr>
    </w:div>
    <w:div w:id="1572421467">
      <w:bodyDiv w:val="1"/>
      <w:marLeft w:val="0"/>
      <w:marRight w:val="0"/>
      <w:marTop w:val="0"/>
      <w:marBottom w:val="0"/>
      <w:divBdr>
        <w:top w:val="none" w:sz="0" w:space="0" w:color="auto"/>
        <w:left w:val="none" w:sz="0" w:space="0" w:color="auto"/>
        <w:bottom w:val="none" w:sz="0" w:space="0" w:color="auto"/>
        <w:right w:val="none" w:sz="0" w:space="0" w:color="auto"/>
      </w:divBdr>
    </w:div>
    <w:div w:id="1574848516">
      <w:bodyDiv w:val="1"/>
      <w:marLeft w:val="0"/>
      <w:marRight w:val="0"/>
      <w:marTop w:val="0"/>
      <w:marBottom w:val="0"/>
      <w:divBdr>
        <w:top w:val="none" w:sz="0" w:space="0" w:color="auto"/>
        <w:left w:val="none" w:sz="0" w:space="0" w:color="auto"/>
        <w:bottom w:val="none" w:sz="0" w:space="0" w:color="auto"/>
        <w:right w:val="none" w:sz="0" w:space="0" w:color="auto"/>
      </w:divBdr>
    </w:div>
    <w:div w:id="1574973576">
      <w:bodyDiv w:val="1"/>
      <w:marLeft w:val="0"/>
      <w:marRight w:val="0"/>
      <w:marTop w:val="0"/>
      <w:marBottom w:val="0"/>
      <w:divBdr>
        <w:top w:val="none" w:sz="0" w:space="0" w:color="auto"/>
        <w:left w:val="none" w:sz="0" w:space="0" w:color="auto"/>
        <w:bottom w:val="none" w:sz="0" w:space="0" w:color="auto"/>
        <w:right w:val="none" w:sz="0" w:space="0" w:color="auto"/>
      </w:divBdr>
    </w:div>
    <w:div w:id="1575819219">
      <w:bodyDiv w:val="1"/>
      <w:marLeft w:val="0"/>
      <w:marRight w:val="0"/>
      <w:marTop w:val="0"/>
      <w:marBottom w:val="0"/>
      <w:divBdr>
        <w:top w:val="none" w:sz="0" w:space="0" w:color="auto"/>
        <w:left w:val="none" w:sz="0" w:space="0" w:color="auto"/>
        <w:bottom w:val="none" w:sz="0" w:space="0" w:color="auto"/>
        <w:right w:val="none" w:sz="0" w:space="0" w:color="auto"/>
      </w:divBdr>
    </w:div>
    <w:div w:id="1575893948">
      <w:bodyDiv w:val="1"/>
      <w:marLeft w:val="0"/>
      <w:marRight w:val="0"/>
      <w:marTop w:val="0"/>
      <w:marBottom w:val="0"/>
      <w:divBdr>
        <w:top w:val="none" w:sz="0" w:space="0" w:color="auto"/>
        <w:left w:val="none" w:sz="0" w:space="0" w:color="auto"/>
        <w:bottom w:val="none" w:sz="0" w:space="0" w:color="auto"/>
        <w:right w:val="none" w:sz="0" w:space="0" w:color="auto"/>
      </w:divBdr>
    </w:div>
    <w:div w:id="1575897342">
      <w:bodyDiv w:val="1"/>
      <w:marLeft w:val="0"/>
      <w:marRight w:val="0"/>
      <w:marTop w:val="0"/>
      <w:marBottom w:val="0"/>
      <w:divBdr>
        <w:top w:val="none" w:sz="0" w:space="0" w:color="auto"/>
        <w:left w:val="none" w:sz="0" w:space="0" w:color="auto"/>
        <w:bottom w:val="none" w:sz="0" w:space="0" w:color="auto"/>
        <w:right w:val="none" w:sz="0" w:space="0" w:color="auto"/>
      </w:divBdr>
    </w:div>
    <w:div w:id="1576163580">
      <w:bodyDiv w:val="1"/>
      <w:marLeft w:val="0"/>
      <w:marRight w:val="0"/>
      <w:marTop w:val="0"/>
      <w:marBottom w:val="0"/>
      <w:divBdr>
        <w:top w:val="none" w:sz="0" w:space="0" w:color="auto"/>
        <w:left w:val="none" w:sz="0" w:space="0" w:color="auto"/>
        <w:bottom w:val="none" w:sz="0" w:space="0" w:color="auto"/>
        <w:right w:val="none" w:sz="0" w:space="0" w:color="auto"/>
      </w:divBdr>
    </w:div>
    <w:div w:id="1577395919">
      <w:bodyDiv w:val="1"/>
      <w:marLeft w:val="0"/>
      <w:marRight w:val="0"/>
      <w:marTop w:val="0"/>
      <w:marBottom w:val="0"/>
      <w:divBdr>
        <w:top w:val="none" w:sz="0" w:space="0" w:color="auto"/>
        <w:left w:val="none" w:sz="0" w:space="0" w:color="auto"/>
        <w:bottom w:val="none" w:sz="0" w:space="0" w:color="auto"/>
        <w:right w:val="none" w:sz="0" w:space="0" w:color="auto"/>
      </w:divBdr>
    </w:div>
    <w:div w:id="1577590379">
      <w:bodyDiv w:val="1"/>
      <w:marLeft w:val="0"/>
      <w:marRight w:val="0"/>
      <w:marTop w:val="0"/>
      <w:marBottom w:val="0"/>
      <w:divBdr>
        <w:top w:val="none" w:sz="0" w:space="0" w:color="auto"/>
        <w:left w:val="none" w:sz="0" w:space="0" w:color="auto"/>
        <w:bottom w:val="none" w:sz="0" w:space="0" w:color="auto"/>
        <w:right w:val="none" w:sz="0" w:space="0" w:color="auto"/>
      </w:divBdr>
    </w:div>
    <w:div w:id="1579246656">
      <w:bodyDiv w:val="1"/>
      <w:marLeft w:val="0"/>
      <w:marRight w:val="0"/>
      <w:marTop w:val="0"/>
      <w:marBottom w:val="0"/>
      <w:divBdr>
        <w:top w:val="none" w:sz="0" w:space="0" w:color="auto"/>
        <w:left w:val="none" w:sz="0" w:space="0" w:color="auto"/>
        <w:bottom w:val="none" w:sz="0" w:space="0" w:color="auto"/>
        <w:right w:val="none" w:sz="0" w:space="0" w:color="auto"/>
      </w:divBdr>
    </w:div>
    <w:div w:id="1579438983">
      <w:bodyDiv w:val="1"/>
      <w:marLeft w:val="0"/>
      <w:marRight w:val="0"/>
      <w:marTop w:val="0"/>
      <w:marBottom w:val="0"/>
      <w:divBdr>
        <w:top w:val="none" w:sz="0" w:space="0" w:color="auto"/>
        <w:left w:val="none" w:sz="0" w:space="0" w:color="auto"/>
        <w:bottom w:val="none" w:sz="0" w:space="0" w:color="auto"/>
        <w:right w:val="none" w:sz="0" w:space="0" w:color="auto"/>
      </w:divBdr>
    </w:div>
    <w:div w:id="1581672532">
      <w:bodyDiv w:val="1"/>
      <w:marLeft w:val="0"/>
      <w:marRight w:val="0"/>
      <w:marTop w:val="0"/>
      <w:marBottom w:val="0"/>
      <w:divBdr>
        <w:top w:val="none" w:sz="0" w:space="0" w:color="auto"/>
        <w:left w:val="none" w:sz="0" w:space="0" w:color="auto"/>
        <w:bottom w:val="none" w:sz="0" w:space="0" w:color="auto"/>
        <w:right w:val="none" w:sz="0" w:space="0" w:color="auto"/>
      </w:divBdr>
    </w:div>
    <w:div w:id="1582720712">
      <w:bodyDiv w:val="1"/>
      <w:marLeft w:val="0"/>
      <w:marRight w:val="0"/>
      <w:marTop w:val="0"/>
      <w:marBottom w:val="0"/>
      <w:divBdr>
        <w:top w:val="none" w:sz="0" w:space="0" w:color="auto"/>
        <w:left w:val="none" w:sz="0" w:space="0" w:color="auto"/>
        <w:bottom w:val="none" w:sz="0" w:space="0" w:color="auto"/>
        <w:right w:val="none" w:sz="0" w:space="0" w:color="auto"/>
      </w:divBdr>
    </w:div>
    <w:div w:id="1584339653">
      <w:bodyDiv w:val="1"/>
      <w:marLeft w:val="0"/>
      <w:marRight w:val="0"/>
      <w:marTop w:val="0"/>
      <w:marBottom w:val="0"/>
      <w:divBdr>
        <w:top w:val="none" w:sz="0" w:space="0" w:color="auto"/>
        <w:left w:val="none" w:sz="0" w:space="0" w:color="auto"/>
        <w:bottom w:val="none" w:sz="0" w:space="0" w:color="auto"/>
        <w:right w:val="none" w:sz="0" w:space="0" w:color="auto"/>
      </w:divBdr>
    </w:div>
    <w:div w:id="1585608966">
      <w:bodyDiv w:val="1"/>
      <w:marLeft w:val="0"/>
      <w:marRight w:val="0"/>
      <w:marTop w:val="0"/>
      <w:marBottom w:val="0"/>
      <w:divBdr>
        <w:top w:val="none" w:sz="0" w:space="0" w:color="auto"/>
        <w:left w:val="none" w:sz="0" w:space="0" w:color="auto"/>
        <w:bottom w:val="none" w:sz="0" w:space="0" w:color="auto"/>
        <w:right w:val="none" w:sz="0" w:space="0" w:color="auto"/>
      </w:divBdr>
    </w:div>
    <w:div w:id="1590191609">
      <w:bodyDiv w:val="1"/>
      <w:marLeft w:val="0"/>
      <w:marRight w:val="0"/>
      <w:marTop w:val="0"/>
      <w:marBottom w:val="0"/>
      <w:divBdr>
        <w:top w:val="none" w:sz="0" w:space="0" w:color="auto"/>
        <w:left w:val="none" w:sz="0" w:space="0" w:color="auto"/>
        <w:bottom w:val="none" w:sz="0" w:space="0" w:color="auto"/>
        <w:right w:val="none" w:sz="0" w:space="0" w:color="auto"/>
      </w:divBdr>
    </w:div>
    <w:div w:id="1591233617">
      <w:bodyDiv w:val="1"/>
      <w:marLeft w:val="0"/>
      <w:marRight w:val="0"/>
      <w:marTop w:val="0"/>
      <w:marBottom w:val="0"/>
      <w:divBdr>
        <w:top w:val="none" w:sz="0" w:space="0" w:color="auto"/>
        <w:left w:val="none" w:sz="0" w:space="0" w:color="auto"/>
        <w:bottom w:val="none" w:sz="0" w:space="0" w:color="auto"/>
        <w:right w:val="none" w:sz="0" w:space="0" w:color="auto"/>
      </w:divBdr>
    </w:div>
    <w:div w:id="1592860315">
      <w:bodyDiv w:val="1"/>
      <w:marLeft w:val="0"/>
      <w:marRight w:val="0"/>
      <w:marTop w:val="0"/>
      <w:marBottom w:val="0"/>
      <w:divBdr>
        <w:top w:val="none" w:sz="0" w:space="0" w:color="auto"/>
        <w:left w:val="none" w:sz="0" w:space="0" w:color="auto"/>
        <w:bottom w:val="none" w:sz="0" w:space="0" w:color="auto"/>
        <w:right w:val="none" w:sz="0" w:space="0" w:color="auto"/>
      </w:divBdr>
    </w:div>
    <w:div w:id="1593926142">
      <w:bodyDiv w:val="1"/>
      <w:marLeft w:val="0"/>
      <w:marRight w:val="0"/>
      <w:marTop w:val="0"/>
      <w:marBottom w:val="0"/>
      <w:divBdr>
        <w:top w:val="none" w:sz="0" w:space="0" w:color="auto"/>
        <w:left w:val="none" w:sz="0" w:space="0" w:color="auto"/>
        <w:bottom w:val="none" w:sz="0" w:space="0" w:color="auto"/>
        <w:right w:val="none" w:sz="0" w:space="0" w:color="auto"/>
      </w:divBdr>
    </w:div>
    <w:div w:id="1596130206">
      <w:bodyDiv w:val="1"/>
      <w:marLeft w:val="0"/>
      <w:marRight w:val="0"/>
      <w:marTop w:val="0"/>
      <w:marBottom w:val="0"/>
      <w:divBdr>
        <w:top w:val="none" w:sz="0" w:space="0" w:color="auto"/>
        <w:left w:val="none" w:sz="0" w:space="0" w:color="auto"/>
        <w:bottom w:val="none" w:sz="0" w:space="0" w:color="auto"/>
        <w:right w:val="none" w:sz="0" w:space="0" w:color="auto"/>
      </w:divBdr>
    </w:div>
    <w:div w:id="1596160641">
      <w:bodyDiv w:val="1"/>
      <w:marLeft w:val="0"/>
      <w:marRight w:val="0"/>
      <w:marTop w:val="0"/>
      <w:marBottom w:val="0"/>
      <w:divBdr>
        <w:top w:val="none" w:sz="0" w:space="0" w:color="auto"/>
        <w:left w:val="none" w:sz="0" w:space="0" w:color="auto"/>
        <w:bottom w:val="none" w:sz="0" w:space="0" w:color="auto"/>
        <w:right w:val="none" w:sz="0" w:space="0" w:color="auto"/>
      </w:divBdr>
    </w:div>
    <w:div w:id="1596787392">
      <w:bodyDiv w:val="1"/>
      <w:marLeft w:val="0"/>
      <w:marRight w:val="0"/>
      <w:marTop w:val="0"/>
      <w:marBottom w:val="0"/>
      <w:divBdr>
        <w:top w:val="none" w:sz="0" w:space="0" w:color="auto"/>
        <w:left w:val="none" w:sz="0" w:space="0" w:color="auto"/>
        <w:bottom w:val="none" w:sz="0" w:space="0" w:color="auto"/>
        <w:right w:val="none" w:sz="0" w:space="0" w:color="auto"/>
      </w:divBdr>
    </w:div>
    <w:div w:id="1597244978">
      <w:bodyDiv w:val="1"/>
      <w:marLeft w:val="0"/>
      <w:marRight w:val="0"/>
      <w:marTop w:val="0"/>
      <w:marBottom w:val="0"/>
      <w:divBdr>
        <w:top w:val="none" w:sz="0" w:space="0" w:color="auto"/>
        <w:left w:val="none" w:sz="0" w:space="0" w:color="auto"/>
        <w:bottom w:val="none" w:sz="0" w:space="0" w:color="auto"/>
        <w:right w:val="none" w:sz="0" w:space="0" w:color="auto"/>
      </w:divBdr>
    </w:div>
    <w:div w:id="1599942905">
      <w:bodyDiv w:val="1"/>
      <w:marLeft w:val="0"/>
      <w:marRight w:val="0"/>
      <w:marTop w:val="0"/>
      <w:marBottom w:val="0"/>
      <w:divBdr>
        <w:top w:val="none" w:sz="0" w:space="0" w:color="auto"/>
        <w:left w:val="none" w:sz="0" w:space="0" w:color="auto"/>
        <w:bottom w:val="none" w:sz="0" w:space="0" w:color="auto"/>
        <w:right w:val="none" w:sz="0" w:space="0" w:color="auto"/>
      </w:divBdr>
    </w:div>
    <w:div w:id="1601646860">
      <w:bodyDiv w:val="1"/>
      <w:marLeft w:val="0"/>
      <w:marRight w:val="0"/>
      <w:marTop w:val="0"/>
      <w:marBottom w:val="0"/>
      <w:divBdr>
        <w:top w:val="none" w:sz="0" w:space="0" w:color="auto"/>
        <w:left w:val="none" w:sz="0" w:space="0" w:color="auto"/>
        <w:bottom w:val="none" w:sz="0" w:space="0" w:color="auto"/>
        <w:right w:val="none" w:sz="0" w:space="0" w:color="auto"/>
      </w:divBdr>
    </w:div>
    <w:div w:id="1604264090">
      <w:bodyDiv w:val="1"/>
      <w:marLeft w:val="0"/>
      <w:marRight w:val="0"/>
      <w:marTop w:val="0"/>
      <w:marBottom w:val="0"/>
      <w:divBdr>
        <w:top w:val="none" w:sz="0" w:space="0" w:color="auto"/>
        <w:left w:val="none" w:sz="0" w:space="0" w:color="auto"/>
        <w:bottom w:val="none" w:sz="0" w:space="0" w:color="auto"/>
        <w:right w:val="none" w:sz="0" w:space="0" w:color="auto"/>
      </w:divBdr>
    </w:div>
    <w:div w:id="1606426868">
      <w:bodyDiv w:val="1"/>
      <w:marLeft w:val="0"/>
      <w:marRight w:val="0"/>
      <w:marTop w:val="0"/>
      <w:marBottom w:val="0"/>
      <w:divBdr>
        <w:top w:val="none" w:sz="0" w:space="0" w:color="auto"/>
        <w:left w:val="none" w:sz="0" w:space="0" w:color="auto"/>
        <w:bottom w:val="none" w:sz="0" w:space="0" w:color="auto"/>
        <w:right w:val="none" w:sz="0" w:space="0" w:color="auto"/>
      </w:divBdr>
    </w:div>
    <w:div w:id="1607694503">
      <w:bodyDiv w:val="1"/>
      <w:marLeft w:val="0"/>
      <w:marRight w:val="0"/>
      <w:marTop w:val="0"/>
      <w:marBottom w:val="0"/>
      <w:divBdr>
        <w:top w:val="none" w:sz="0" w:space="0" w:color="auto"/>
        <w:left w:val="none" w:sz="0" w:space="0" w:color="auto"/>
        <w:bottom w:val="none" w:sz="0" w:space="0" w:color="auto"/>
        <w:right w:val="none" w:sz="0" w:space="0" w:color="auto"/>
      </w:divBdr>
    </w:div>
    <w:div w:id="1607958191">
      <w:bodyDiv w:val="1"/>
      <w:marLeft w:val="0"/>
      <w:marRight w:val="0"/>
      <w:marTop w:val="0"/>
      <w:marBottom w:val="0"/>
      <w:divBdr>
        <w:top w:val="none" w:sz="0" w:space="0" w:color="auto"/>
        <w:left w:val="none" w:sz="0" w:space="0" w:color="auto"/>
        <w:bottom w:val="none" w:sz="0" w:space="0" w:color="auto"/>
        <w:right w:val="none" w:sz="0" w:space="0" w:color="auto"/>
      </w:divBdr>
    </w:div>
    <w:div w:id="1609465478">
      <w:bodyDiv w:val="1"/>
      <w:marLeft w:val="0"/>
      <w:marRight w:val="0"/>
      <w:marTop w:val="0"/>
      <w:marBottom w:val="0"/>
      <w:divBdr>
        <w:top w:val="none" w:sz="0" w:space="0" w:color="auto"/>
        <w:left w:val="none" w:sz="0" w:space="0" w:color="auto"/>
        <w:bottom w:val="none" w:sz="0" w:space="0" w:color="auto"/>
        <w:right w:val="none" w:sz="0" w:space="0" w:color="auto"/>
      </w:divBdr>
    </w:div>
    <w:div w:id="1609847013">
      <w:bodyDiv w:val="1"/>
      <w:marLeft w:val="0"/>
      <w:marRight w:val="0"/>
      <w:marTop w:val="0"/>
      <w:marBottom w:val="0"/>
      <w:divBdr>
        <w:top w:val="none" w:sz="0" w:space="0" w:color="auto"/>
        <w:left w:val="none" w:sz="0" w:space="0" w:color="auto"/>
        <w:bottom w:val="none" w:sz="0" w:space="0" w:color="auto"/>
        <w:right w:val="none" w:sz="0" w:space="0" w:color="auto"/>
      </w:divBdr>
    </w:div>
    <w:div w:id="1610620539">
      <w:bodyDiv w:val="1"/>
      <w:marLeft w:val="0"/>
      <w:marRight w:val="0"/>
      <w:marTop w:val="0"/>
      <w:marBottom w:val="0"/>
      <w:divBdr>
        <w:top w:val="none" w:sz="0" w:space="0" w:color="auto"/>
        <w:left w:val="none" w:sz="0" w:space="0" w:color="auto"/>
        <w:bottom w:val="none" w:sz="0" w:space="0" w:color="auto"/>
        <w:right w:val="none" w:sz="0" w:space="0" w:color="auto"/>
      </w:divBdr>
    </w:div>
    <w:div w:id="1613125512">
      <w:bodyDiv w:val="1"/>
      <w:marLeft w:val="0"/>
      <w:marRight w:val="0"/>
      <w:marTop w:val="0"/>
      <w:marBottom w:val="0"/>
      <w:divBdr>
        <w:top w:val="none" w:sz="0" w:space="0" w:color="auto"/>
        <w:left w:val="none" w:sz="0" w:space="0" w:color="auto"/>
        <w:bottom w:val="none" w:sz="0" w:space="0" w:color="auto"/>
        <w:right w:val="none" w:sz="0" w:space="0" w:color="auto"/>
      </w:divBdr>
    </w:div>
    <w:div w:id="1616788752">
      <w:bodyDiv w:val="1"/>
      <w:marLeft w:val="0"/>
      <w:marRight w:val="0"/>
      <w:marTop w:val="0"/>
      <w:marBottom w:val="0"/>
      <w:divBdr>
        <w:top w:val="none" w:sz="0" w:space="0" w:color="auto"/>
        <w:left w:val="none" w:sz="0" w:space="0" w:color="auto"/>
        <w:bottom w:val="none" w:sz="0" w:space="0" w:color="auto"/>
        <w:right w:val="none" w:sz="0" w:space="0" w:color="auto"/>
      </w:divBdr>
    </w:div>
    <w:div w:id="1619295972">
      <w:bodyDiv w:val="1"/>
      <w:marLeft w:val="0"/>
      <w:marRight w:val="0"/>
      <w:marTop w:val="0"/>
      <w:marBottom w:val="0"/>
      <w:divBdr>
        <w:top w:val="none" w:sz="0" w:space="0" w:color="auto"/>
        <w:left w:val="none" w:sz="0" w:space="0" w:color="auto"/>
        <w:bottom w:val="none" w:sz="0" w:space="0" w:color="auto"/>
        <w:right w:val="none" w:sz="0" w:space="0" w:color="auto"/>
      </w:divBdr>
    </w:div>
    <w:div w:id="1620140140">
      <w:bodyDiv w:val="1"/>
      <w:marLeft w:val="0"/>
      <w:marRight w:val="0"/>
      <w:marTop w:val="0"/>
      <w:marBottom w:val="0"/>
      <w:divBdr>
        <w:top w:val="none" w:sz="0" w:space="0" w:color="auto"/>
        <w:left w:val="none" w:sz="0" w:space="0" w:color="auto"/>
        <w:bottom w:val="none" w:sz="0" w:space="0" w:color="auto"/>
        <w:right w:val="none" w:sz="0" w:space="0" w:color="auto"/>
      </w:divBdr>
    </w:div>
    <w:div w:id="1622570360">
      <w:bodyDiv w:val="1"/>
      <w:marLeft w:val="0"/>
      <w:marRight w:val="0"/>
      <w:marTop w:val="0"/>
      <w:marBottom w:val="0"/>
      <w:divBdr>
        <w:top w:val="none" w:sz="0" w:space="0" w:color="auto"/>
        <w:left w:val="none" w:sz="0" w:space="0" w:color="auto"/>
        <w:bottom w:val="none" w:sz="0" w:space="0" w:color="auto"/>
        <w:right w:val="none" w:sz="0" w:space="0" w:color="auto"/>
      </w:divBdr>
    </w:div>
    <w:div w:id="1624187430">
      <w:bodyDiv w:val="1"/>
      <w:marLeft w:val="0"/>
      <w:marRight w:val="0"/>
      <w:marTop w:val="0"/>
      <w:marBottom w:val="0"/>
      <w:divBdr>
        <w:top w:val="none" w:sz="0" w:space="0" w:color="auto"/>
        <w:left w:val="none" w:sz="0" w:space="0" w:color="auto"/>
        <w:bottom w:val="none" w:sz="0" w:space="0" w:color="auto"/>
        <w:right w:val="none" w:sz="0" w:space="0" w:color="auto"/>
      </w:divBdr>
    </w:div>
    <w:div w:id="1625235185">
      <w:bodyDiv w:val="1"/>
      <w:marLeft w:val="0"/>
      <w:marRight w:val="0"/>
      <w:marTop w:val="0"/>
      <w:marBottom w:val="0"/>
      <w:divBdr>
        <w:top w:val="none" w:sz="0" w:space="0" w:color="auto"/>
        <w:left w:val="none" w:sz="0" w:space="0" w:color="auto"/>
        <w:bottom w:val="none" w:sz="0" w:space="0" w:color="auto"/>
        <w:right w:val="none" w:sz="0" w:space="0" w:color="auto"/>
      </w:divBdr>
    </w:div>
    <w:div w:id="1627395393">
      <w:bodyDiv w:val="1"/>
      <w:marLeft w:val="0"/>
      <w:marRight w:val="0"/>
      <w:marTop w:val="0"/>
      <w:marBottom w:val="0"/>
      <w:divBdr>
        <w:top w:val="none" w:sz="0" w:space="0" w:color="auto"/>
        <w:left w:val="none" w:sz="0" w:space="0" w:color="auto"/>
        <w:bottom w:val="none" w:sz="0" w:space="0" w:color="auto"/>
        <w:right w:val="none" w:sz="0" w:space="0" w:color="auto"/>
      </w:divBdr>
    </w:div>
    <w:div w:id="1628776641">
      <w:bodyDiv w:val="1"/>
      <w:marLeft w:val="0"/>
      <w:marRight w:val="0"/>
      <w:marTop w:val="0"/>
      <w:marBottom w:val="0"/>
      <w:divBdr>
        <w:top w:val="none" w:sz="0" w:space="0" w:color="auto"/>
        <w:left w:val="none" w:sz="0" w:space="0" w:color="auto"/>
        <w:bottom w:val="none" w:sz="0" w:space="0" w:color="auto"/>
        <w:right w:val="none" w:sz="0" w:space="0" w:color="auto"/>
      </w:divBdr>
    </w:div>
    <w:div w:id="1634748861">
      <w:bodyDiv w:val="1"/>
      <w:marLeft w:val="0"/>
      <w:marRight w:val="0"/>
      <w:marTop w:val="0"/>
      <w:marBottom w:val="0"/>
      <w:divBdr>
        <w:top w:val="none" w:sz="0" w:space="0" w:color="auto"/>
        <w:left w:val="none" w:sz="0" w:space="0" w:color="auto"/>
        <w:bottom w:val="none" w:sz="0" w:space="0" w:color="auto"/>
        <w:right w:val="none" w:sz="0" w:space="0" w:color="auto"/>
      </w:divBdr>
    </w:div>
    <w:div w:id="1637953906">
      <w:bodyDiv w:val="1"/>
      <w:marLeft w:val="0"/>
      <w:marRight w:val="0"/>
      <w:marTop w:val="0"/>
      <w:marBottom w:val="0"/>
      <w:divBdr>
        <w:top w:val="none" w:sz="0" w:space="0" w:color="auto"/>
        <w:left w:val="none" w:sz="0" w:space="0" w:color="auto"/>
        <w:bottom w:val="none" w:sz="0" w:space="0" w:color="auto"/>
        <w:right w:val="none" w:sz="0" w:space="0" w:color="auto"/>
      </w:divBdr>
    </w:div>
    <w:div w:id="1640110725">
      <w:bodyDiv w:val="1"/>
      <w:marLeft w:val="0"/>
      <w:marRight w:val="0"/>
      <w:marTop w:val="0"/>
      <w:marBottom w:val="0"/>
      <w:divBdr>
        <w:top w:val="none" w:sz="0" w:space="0" w:color="auto"/>
        <w:left w:val="none" w:sz="0" w:space="0" w:color="auto"/>
        <w:bottom w:val="none" w:sz="0" w:space="0" w:color="auto"/>
        <w:right w:val="none" w:sz="0" w:space="0" w:color="auto"/>
      </w:divBdr>
    </w:div>
    <w:div w:id="1645425411">
      <w:bodyDiv w:val="1"/>
      <w:marLeft w:val="0"/>
      <w:marRight w:val="0"/>
      <w:marTop w:val="0"/>
      <w:marBottom w:val="0"/>
      <w:divBdr>
        <w:top w:val="none" w:sz="0" w:space="0" w:color="auto"/>
        <w:left w:val="none" w:sz="0" w:space="0" w:color="auto"/>
        <w:bottom w:val="none" w:sz="0" w:space="0" w:color="auto"/>
        <w:right w:val="none" w:sz="0" w:space="0" w:color="auto"/>
      </w:divBdr>
    </w:div>
    <w:div w:id="1645617334">
      <w:bodyDiv w:val="1"/>
      <w:marLeft w:val="0"/>
      <w:marRight w:val="0"/>
      <w:marTop w:val="0"/>
      <w:marBottom w:val="0"/>
      <w:divBdr>
        <w:top w:val="none" w:sz="0" w:space="0" w:color="auto"/>
        <w:left w:val="none" w:sz="0" w:space="0" w:color="auto"/>
        <w:bottom w:val="none" w:sz="0" w:space="0" w:color="auto"/>
        <w:right w:val="none" w:sz="0" w:space="0" w:color="auto"/>
      </w:divBdr>
    </w:div>
    <w:div w:id="1648821959">
      <w:bodyDiv w:val="1"/>
      <w:marLeft w:val="0"/>
      <w:marRight w:val="0"/>
      <w:marTop w:val="0"/>
      <w:marBottom w:val="0"/>
      <w:divBdr>
        <w:top w:val="none" w:sz="0" w:space="0" w:color="auto"/>
        <w:left w:val="none" w:sz="0" w:space="0" w:color="auto"/>
        <w:bottom w:val="none" w:sz="0" w:space="0" w:color="auto"/>
        <w:right w:val="none" w:sz="0" w:space="0" w:color="auto"/>
      </w:divBdr>
    </w:div>
    <w:div w:id="1649747731">
      <w:bodyDiv w:val="1"/>
      <w:marLeft w:val="0"/>
      <w:marRight w:val="0"/>
      <w:marTop w:val="0"/>
      <w:marBottom w:val="0"/>
      <w:divBdr>
        <w:top w:val="none" w:sz="0" w:space="0" w:color="auto"/>
        <w:left w:val="none" w:sz="0" w:space="0" w:color="auto"/>
        <w:bottom w:val="none" w:sz="0" w:space="0" w:color="auto"/>
        <w:right w:val="none" w:sz="0" w:space="0" w:color="auto"/>
      </w:divBdr>
    </w:div>
    <w:div w:id="1651136773">
      <w:bodyDiv w:val="1"/>
      <w:marLeft w:val="0"/>
      <w:marRight w:val="0"/>
      <w:marTop w:val="0"/>
      <w:marBottom w:val="0"/>
      <w:divBdr>
        <w:top w:val="none" w:sz="0" w:space="0" w:color="auto"/>
        <w:left w:val="none" w:sz="0" w:space="0" w:color="auto"/>
        <w:bottom w:val="none" w:sz="0" w:space="0" w:color="auto"/>
        <w:right w:val="none" w:sz="0" w:space="0" w:color="auto"/>
      </w:divBdr>
    </w:div>
    <w:div w:id="1651906955">
      <w:bodyDiv w:val="1"/>
      <w:marLeft w:val="0"/>
      <w:marRight w:val="0"/>
      <w:marTop w:val="0"/>
      <w:marBottom w:val="0"/>
      <w:divBdr>
        <w:top w:val="none" w:sz="0" w:space="0" w:color="auto"/>
        <w:left w:val="none" w:sz="0" w:space="0" w:color="auto"/>
        <w:bottom w:val="none" w:sz="0" w:space="0" w:color="auto"/>
        <w:right w:val="none" w:sz="0" w:space="0" w:color="auto"/>
      </w:divBdr>
    </w:div>
    <w:div w:id="1652321168">
      <w:bodyDiv w:val="1"/>
      <w:marLeft w:val="0"/>
      <w:marRight w:val="0"/>
      <w:marTop w:val="0"/>
      <w:marBottom w:val="0"/>
      <w:divBdr>
        <w:top w:val="none" w:sz="0" w:space="0" w:color="auto"/>
        <w:left w:val="none" w:sz="0" w:space="0" w:color="auto"/>
        <w:bottom w:val="none" w:sz="0" w:space="0" w:color="auto"/>
        <w:right w:val="none" w:sz="0" w:space="0" w:color="auto"/>
      </w:divBdr>
    </w:div>
    <w:div w:id="1653288698">
      <w:bodyDiv w:val="1"/>
      <w:marLeft w:val="0"/>
      <w:marRight w:val="0"/>
      <w:marTop w:val="0"/>
      <w:marBottom w:val="0"/>
      <w:divBdr>
        <w:top w:val="none" w:sz="0" w:space="0" w:color="auto"/>
        <w:left w:val="none" w:sz="0" w:space="0" w:color="auto"/>
        <w:bottom w:val="none" w:sz="0" w:space="0" w:color="auto"/>
        <w:right w:val="none" w:sz="0" w:space="0" w:color="auto"/>
      </w:divBdr>
    </w:div>
    <w:div w:id="1653561822">
      <w:bodyDiv w:val="1"/>
      <w:marLeft w:val="0"/>
      <w:marRight w:val="0"/>
      <w:marTop w:val="0"/>
      <w:marBottom w:val="0"/>
      <w:divBdr>
        <w:top w:val="none" w:sz="0" w:space="0" w:color="auto"/>
        <w:left w:val="none" w:sz="0" w:space="0" w:color="auto"/>
        <w:bottom w:val="none" w:sz="0" w:space="0" w:color="auto"/>
        <w:right w:val="none" w:sz="0" w:space="0" w:color="auto"/>
      </w:divBdr>
    </w:div>
    <w:div w:id="1654143059">
      <w:bodyDiv w:val="1"/>
      <w:marLeft w:val="0"/>
      <w:marRight w:val="0"/>
      <w:marTop w:val="0"/>
      <w:marBottom w:val="0"/>
      <w:divBdr>
        <w:top w:val="none" w:sz="0" w:space="0" w:color="auto"/>
        <w:left w:val="none" w:sz="0" w:space="0" w:color="auto"/>
        <w:bottom w:val="none" w:sz="0" w:space="0" w:color="auto"/>
        <w:right w:val="none" w:sz="0" w:space="0" w:color="auto"/>
      </w:divBdr>
    </w:div>
    <w:div w:id="1655916348">
      <w:bodyDiv w:val="1"/>
      <w:marLeft w:val="0"/>
      <w:marRight w:val="0"/>
      <w:marTop w:val="0"/>
      <w:marBottom w:val="0"/>
      <w:divBdr>
        <w:top w:val="none" w:sz="0" w:space="0" w:color="auto"/>
        <w:left w:val="none" w:sz="0" w:space="0" w:color="auto"/>
        <w:bottom w:val="none" w:sz="0" w:space="0" w:color="auto"/>
        <w:right w:val="none" w:sz="0" w:space="0" w:color="auto"/>
      </w:divBdr>
    </w:div>
    <w:div w:id="1655989296">
      <w:bodyDiv w:val="1"/>
      <w:marLeft w:val="0"/>
      <w:marRight w:val="0"/>
      <w:marTop w:val="0"/>
      <w:marBottom w:val="0"/>
      <w:divBdr>
        <w:top w:val="none" w:sz="0" w:space="0" w:color="auto"/>
        <w:left w:val="none" w:sz="0" w:space="0" w:color="auto"/>
        <w:bottom w:val="none" w:sz="0" w:space="0" w:color="auto"/>
        <w:right w:val="none" w:sz="0" w:space="0" w:color="auto"/>
      </w:divBdr>
    </w:div>
    <w:div w:id="1659796867">
      <w:bodyDiv w:val="1"/>
      <w:marLeft w:val="0"/>
      <w:marRight w:val="0"/>
      <w:marTop w:val="0"/>
      <w:marBottom w:val="0"/>
      <w:divBdr>
        <w:top w:val="none" w:sz="0" w:space="0" w:color="auto"/>
        <w:left w:val="none" w:sz="0" w:space="0" w:color="auto"/>
        <w:bottom w:val="none" w:sz="0" w:space="0" w:color="auto"/>
        <w:right w:val="none" w:sz="0" w:space="0" w:color="auto"/>
      </w:divBdr>
    </w:div>
    <w:div w:id="1659848515">
      <w:bodyDiv w:val="1"/>
      <w:marLeft w:val="0"/>
      <w:marRight w:val="0"/>
      <w:marTop w:val="0"/>
      <w:marBottom w:val="0"/>
      <w:divBdr>
        <w:top w:val="none" w:sz="0" w:space="0" w:color="auto"/>
        <w:left w:val="none" w:sz="0" w:space="0" w:color="auto"/>
        <w:bottom w:val="none" w:sz="0" w:space="0" w:color="auto"/>
        <w:right w:val="none" w:sz="0" w:space="0" w:color="auto"/>
      </w:divBdr>
    </w:div>
    <w:div w:id="1659965254">
      <w:bodyDiv w:val="1"/>
      <w:marLeft w:val="0"/>
      <w:marRight w:val="0"/>
      <w:marTop w:val="0"/>
      <w:marBottom w:val="0"/>
      <w:divBdr>
        <w:top w:val="none" w:sz="0" w:space="0" w:color="auto"/>
        <w:left w:val="none" w:sz="0" w:space="0" w:color="auto"/>
        <w:bottom w:val="none" w:sz="0" w:space="0" w:color="auto"/>
        <w:right w:val="none" w:sz="0" w:space="0" w:color="auto"/>
      </w:divBdr>
    </w:div>
    <w:div w:id="1660381629">
      <w:bodyDiv w:val="1"/>
      <w:marLeft w:val="0"/>
      <w:marRight w:val="0"/>
      <w:marTop w:val="0"/>
      <w:marBottom w:val="0"/>
      <w:divBdr>
        <w:top w:val="none" w:sz="0" w:space="0" w:color="auto"/>
        <w:left w:val="none" w:sz="0" w:space="0" w:color="auto"/>
        <w:bottom w:val="none" w:sz="0" w:space="0" w:color="auto"/>
        <w:right w:val="none" w:sz="0" w:space="0" w:color="auto"/>
      </w:divBdr>
    </w:div>
    <w:div w:id="1661539593">
      <w:bodyDiv w:val="1"/>
      <w:marLeft w:val="0"/>
      <w:marRight w:val="0"/>
      <w:marTop w:val="0"/>
      <w:marBottom w:val="0"/>
      <w:divBdr>
        <w:top w:val="none" w:sz="0" w:space="0" w:color="auto"/>
        <w:left w:val="none" w:sz="0" w:space="0" w:color="auto"/>
        <w:bottom w:val="none" w:sz="0" w:space="0" w:color="auto"/>
        <w:right w:val="none" w:sz="0" w:space="0" w:color="auto"/>
      </w:divBdr>
    </w:div>
    <w:div w:id="1661932006">
      <w:bodyDiv w:val="1"/>
      <w:marLeft w:val="0"/>
      <w:marRight w:val="0"/>
      <w:marTop w:val="0"/>
      <w:marBottom w:val="0"/>
      <w:divBdr>
        <w:top w:val="none" w:sz="0" w:space="0" w:color="auto"/>
        <w:left w:val="none" w:sz="0" w:space="0" w:color="auto"/>
        <w:bottom w:val="none" w:sz="0" w:space="0" w:color="auto"/>
        <w:right w:val="none" w:sz="0" w:space="0" w:color="auto"/>
      </w:divBdr>
    </w:div>
    <w:div w:id="1662463987">
      <w:bodyDiv w:val="1"/>
      <w:marLeft w:val="0"/>
      <w:marRight w:val="0"/>
      <w:marTop w:val="0"/>
      <w:marBottom w:val="0"/>
      <w:divBdr>
        <w:top w:val="none" w:sz="0" w:space="0" w:color="auto"/>
        <w:left w:val="none" w:sz="0" w:space="0" w:color="auto"/>
        <w:bottom w:val="none" w:sz="0" w:space="0" w:color="auto"/>
        <w:right w:val="none" w:sz="0" w:space="0" w:color="auto"/>
      </w:divBdr>
    </w:div>
    <w:div w:id="1663198488">
      <w:bodyDiv w:val="1"/>
      <w:marLeft w:val="0"/>
      <w:marRight w:val="0"/>
      <w:marTop w:val="0"/>
      <w:marBottom w:val="0"/>
      <w:divBdr>
        <w:top w:val="none" w:sz="0" w:space="0" w:color="auto"/>
        <w:left w:val="none" w:sz="0" w:space="0" w:color="auto"/>
        <w:bottom w:val="none" w:sz="0" w:space="0" w:color="auto"/>
        <w:right w:val="none" w:sz="0" w:space="0" w:color="auto"/>
      </w:divBdr>
    </w:div>
    <w:div w:id="1664503880">
      <w:bodyDiv w:val="1"/>
      <w:marLeft w:val="0"/>
      <w:marRight w:val="0"/>
      <w:marTop w:val="0"/>
      <w:marBottom w:val="0"/>
      <w:divBdr>
        <w:top w:val="none" w:sz="0" w:space="0" w:color="auto"/>
        <w:left w:val="none" w:sz="0" w:space="0" w:color="auto"/>
        <w:bottom w:val="none" w:sz="0" w:space="0" w:color="auto"/>
        <w:right w:val="none" w:sz="0" w:space="0" w:color="auto"/>
      </w:divBdr>
    </w:div>
    <w:div w:id="1666007655">
      <w:bodyDiv w:val="1"/>
      <w:marLeft w:val="0"/>
      <w:marRight w:val="0"/>
      <w:marTop w:val="0"/>
      <w:marBottom w:val="0"/>
      <w:divBdr>
        <w:top w:val="none" w:sz="0" w:space="0" w:color="auto"/>
        <w:left w:val="none" w:sz="0" w:space="0" w:color="auto"/>
        <w:bottom w:val="none" w:sz="0" w:space="0" w:color="auto"/>
        <w:right w:val="none" w:sz="0" w:space="0" w:color="auto"/>
      </w:divBdr>
    </w:div>
    <w:div w:id="1666398826">
      <w:bodyDiv w:val="1"/>
      <w:marLeft w:val="0"/>
      <w:marRight w:val="0"/>
      <w:marTop w:val="0"/>
      <w:marBottom w:val="0"/>
      <w:divBdr>
        <w:top w:val="none" w:sz="0" w:space="0" w:color="auto"/>
        <w:left w:val="none" w:sz="0" w:space="0" w:color="auto"/>
        <w:bottom w:val="none" w:sz="0" w:space="0" w:color="auto"/>
        <w:right w:val="none" w:sz="0" w:space="0" w:color="auto"/>
      </w:divBdr>
    </w:div>
    <w:div w:id="1667320413">
      <w:bodyDiv w:val="1"/>
      <w:marLeft w:val="0"/>
      <w:marRight w:val="0"/>
      <w:marTop w:val="0"/>
      <w:marBottom w:val="0"/>
      <w:divBdr>
        <w:top w:val="none" w:sz="0" w:space="0" w:color="auto"/>
        <w:left w:val="none" w:sz="0" w:space="0" w:color="auto"/>
        <w:bottom w:val="none" w:sz="0" w:space="0" w:color="auto"/>
        <w:right w:val="none" w:sz="0" w:space="0" w:color="auto"/>
      </w:divBdr>
    </w:div>
    <w:div w:id="1670062469">
      <w:bodyDiv w:val="1"/>
      <w:marLeft w:val="0"/>
      <w:marRight w:val="0"/>
      <w:marTop w:val="0"/>
      <w:marBottom w:val="0"/>
      <w:divBdr>
        <w:top w:val="none" w:sz="0" w:space="0" w:color="auto"/>
        <w:left w:val="none" w:sz="0" w:space="0" w:color="auto"/>
        <w:bottom w:val="none" w:sz="0" w:space="0" w:color="auto"/>
        <w:right w:val="none" w:sz="0" w:space="0" w:color="auto"/>
      </w:divBdr>
    </w:div>
    <w:div w:id="1672639728">
      <w:bodyDiv w:val="1"/>
      <w:marLeft w:val="0"/>
      <w:marRight w:val="0"/>
      <w:marTop w:val="0"/>
      <w:marBottom w:val="0"/>
      <w:divBdr>
        <w:top w:val="none" w:sz="0" w:space="0" w:color="auto"/>
        <w:left w:val="none" w:sz="0" w:space="0" w:color="auto"/>
        <w:bottom w:val="none" w:sz="0" w:space="0" w:color="auto"/>
        <w:right w:val="none" w:sz="0" w:space="0" w:color="auto"/>
      </w:divBdr>
    </w:div>
    <w:div w:id="1673138397">
      <w:bodyDiv w:val="1"/>
      <w:marLeft w:val="0"/>
      <w:marRight w:val="0"/>
      <w:marTop w:val="0"/>
      <w:marBottom w:val="0"/>
      <w:divBdr>
        <w:top w:val="none" w:sz="0" w:space="0" w:color="auto"/>
        <w:left w:val="none" w:sz="0" w:space="0" w:color="auto"/>
        <w:bottom w:val="none" w:sz="0" w:space="0" w:color="auto"/>
        <w:right w:val="none" w:sz="0" w:space="0" w:color="auto"/>
      </w:divBdr>
    </w:div>
    <w:div w:id="1677464412">
      <w:bodyDiv w:val="1"/>
      <w:marLeft w:val="0"/>
      <w:marRight w:val="0"/>
      <w:marTop w:val="0"/>
      <w:marBottom w:val="0"/>
      <w:divBdr>
        <w:top w:val="none" w:sz="0" w:space="0" w:color="auto"/>
        <w:left w:val="none" w:sz="0" w:space="0" w:color="auto"/>
        <w:bottom w:val="none" w:sz="0" w:space="0" w:color="auto"/>
        <w:right w:val="none" w:sz="0" w:space="0" w:color="auto"/>
      </w:divBdr>
    </w:div>
    <w:div w:id="1677609338">
      <w:bodyDiv w:val="1"/>
      <w:marLeft w:val="0"/>
      <w:marRight w:val="0"/>
      <w:marTop w:val="0"/>
      <w:marBottom w:val="0"/>
      <w:divBdr>
        <w:top w:val="none" w:sz="0" w:space="0" w:color="auto"/>
        <w:left w:val="none" w:sz="0" w:space="0" w:color="auto"/>
        <w:bottom w:val="none" w:sz="0" w:space="0" w:color="auto"/>
        <w:right w:val="none" w:sz="0" w:space="0" w:color="auto"/>
      </w:divBdr>
    </w:div>
    <w:div w:id="1677993691">
      <w:bodyDiv w:val="1"/>
      <w:marLeft w:val="0"/>
      <w:marRight w:val="0"/>
      <w:marTop w:val="0"/>
      <w:marBottom w:val="0"/>
      <w:divBdr>
        <w:top w:val="none" w:sz="0" w:space="0" w:color="auto"/>
        <w:left w:val="none" w:sz="0" w:space="0" w:color="auto"/>
        <w:bottom w:val="none" w:sz="0" w:space="0" w:color="auto"/>
        <w:right w:val="none" w:sz="0" w:space="0" w:color="auto"/>
      </w:divBdr>
    </w:div>
    <w:div w:id="1679651382">
      <w:bodyDiv w:val="1"/>
      <w:marLeft w:val="0"/>
      <w:marRight w:val="0"/>
      <w:marTop w:val="0"/>
      <w:marBottom w:val="0"/>
      <w:divBdr>
        <w:top w:val="none" w:sz="0" w:space="0" w:color="auto"/>
        <w:left w:val="none" w:sz="0" w:space="0" w:color="auto"/>
        <w:bottom w:val="none" w:sz="0" w:space="0" w:color="auto"/>
        <w:right w:val="none" w:sz="0" w:space="0" w:color="auto"/>
      </w:divBdr>
    </w:div>
    <w:div w:id="1680892508">
      <w:bodyDiv w:val="1"/>
      <w:marLeft w:val="0"/>
      <w:marRight w:val="0"/>
      <w:marTop w:val="0"/>
      <w:marBottom w:val="0"/>
      <w:divBdr>
        <w:top w:val="none" w:sz="0" w:space="0" w:color="auto"/>
        <w:left w:val="none" w:sz="0" w:space="0" w:color="auto"/>
        <w:bottom w:val="none" w:sz="0" w:space="0" w:color="auto"/>
        <w:right w:val="none" w:sz="0" w:space="0" w:color="auto"/>
      </w:divBdr>
    </w:div>
    <w:div w:id="1681809521">
      <w:bodyDiv w:val="1"/>
      <w:marLeft w:val="0"/>
      <w:marRight w:val="0"/>
      <w:marTop w:val="0"/>
      <w:marBottom w:val="0"/>
      <w:divBdr>
        <w:top w:val="none" w:sz="0" w:space="0" w:color="auto"/>
        <w:left w:val="none" w:sz="0" w:space="0" w:color="auto"/>
        <w:bottom w:val="none" w:sz="0" w:space="0" w:color="auto"/>
        <w:right w:val="none" w:sz="0" w:space="0" w:color="auto"/>
      </w:divBdr>
    </w:div>
    <w:div w:id="1682466090">
      <w:bodyDiv w:val="1"/>
      <w:marLeft w:val="0"/>
      <w:marRight w:val="0"/>
      <w:marTop w:val="0"/>
      <w:marBottom w:val="0"/>
      <w:divBdr>
        <w:top w:val="none" w:sz="0" w:space="0" w:color="auto"/>
        <w:left w:val="none" w:sz="0" w:space="0" w:color="auto"/>
        <w:bottom w:val="none" w:sz="0" w:space="0" w:color="auto"/>
        <w:right w:val="none" w:sz="0" w:space="0" w:color="auto"/>
      </w:divBdr>
    </w:div>
    <w:div w:id="1684428852">
      <w:bodyDiv w:val="1"/>
      <w:marLeft w:val="0"/>
      <w:marRight w:val="0"/>
      <w:marTop w:val="0"/>
      <w:marBottom w:val="0"/>
      <w:divBdr>
        <w:top w:val="none" w:sz="0" w:space="0" w:color="auto"/>
        <w:left w:val="none" w:sz="0" w:space="0" w:color="auto"/>
        <w:bottom w:val="none" w:sz="0" w:space="0" w:color="auto"/>
        <w:right w:val="none" w:sz="0" w:space="0" w:color="auto"/>
      </w:divBdr>
    </w:div>
    <w:div w:id="1684626493">
      <w:bodyDiv w:val="1"/>
      <w:marLeft w:val="0"/>
      <w:marRight w:val="0"/>
      <w:marTop w:val="0"/>
      <w:marBottom w:val="0"/>
      <w:divBdr>
        <w:top w:val="none" w:sz="0" w:space="0" w:color="auto"/>
        <w:left w:val="none" w:sz="0" w:space="0" w:color="auto"/>
        <w:bottom w:val="none" w:sz="0" w:space="0" w:color="auto"/>
        <w:right w:val="none" w:sz="0" w:space="0" w:color="auto"/>
      </w:divBdr>
    </w:div>
    <w:div w:id="1684820301">
      <w:bodyDiv w:val="1"/>
      <w:marLeft w:val="0"/>
      <w:marRight w:val="0"/>
      <w:marTop w:val="0"/>
      <w:marBottom w:val="0"/>
      <w:divBdr>
        <w:top w:val="none" w:sz="0" w:space="0" w:color="auto"/>
        <w:left w:val="none" w:sz="0" w:space="0" w:color="auto"/>
        <w:bottom w:val="none" w:sz="0" w:space="0" w:color="auto"/>
        <w:right w:val="none" w:sz="0" w:space="0" w:color="auto"/>
      </w:divBdr>
    </w:div>
    <w:div w:id="1686902262">
      <w:bodyDiv w:val="1"/>
      <w:marLeft w:val="0"/>
      <w:marRight w:val="0"/>
      <w:marTop w:val="0"/>
      <w:marBottom w:val="0"/>
      <w:divBdr>
        <w:top w:val="none" w:sz="0" w:space="0" w:color="auto"/>
        <w:left w:val="none" w:sz="0" w:space="0" w:color="auto"/>
        <w:bottom w:val="none" w:sz="0" w:space="0" w:color="auto"/>
        <w:right w:val="none" w:sz="0" w:space="0" w:color="auto"/>
      </w:divBdr>
    </w:div>
    <w:div w:id="1692222292">
      <w:bodyDiv w:val="1"/>
      <w:marLeft w:val="0"/>
      <w:marRight w:val="0"/>
      <w:marTop w:val="0"/>
      <w:marBottom w:val="0"/>
      <w:divBdr>
        <w:top w:val="none" w:sz="0" w:space="0" w:color="auto"/>
        <w:left w:val="none" w:sz="0" w:space="0" w:color="auto"/>
        <w:bottom w:val="none" w:sz="0" w:space="0" w:color="auto"/>
        <w:right w:val="none" w:sz="0" w:space="0" w:color="auto"/>
      </w:divBdr>
    </w:div>
    <w:div w:id="1694766663">
      <w:bodyDiv w:val="1"/>
      <w:marLeft w:val="0"/>
      <w:marRight w:val="0"/>
      <w:marTop w:val="0"/>
      <w:marBottom w:val="0"/>
      <w:divBdr>
        <w:top w:val="none" w:sz="0" w:space="0" w:color="auto"/>
        <w:left w:val="none" w:sz="0" w:space="0" w:color="auto"/>
        <w:bottom w:val="none" w:sz="0" w:space="0" w:color="auto"/>
        <w:right w:val="none" w:sz="0" w:space="0" w:color="auto"/>
      </w:divBdr>
    </w:div>
    <w:div w:id="1696689151">
      <w:bodyDiv w:val="1"/>
      <w:marLeft w:val="0"/>
      <w:marRight w:val="0"/>
      <w:marTop w:val="0"/>
      <w:marBottom w:val="0"/>
      <w:divBdr>
        <w:top w:val="none" w:sz="0" w:space="0" w:color="auto"/>
        <w:left w:val="none" w:sz="0" w:space="0" w:color="auto"/>
        <w:bottom w:val="none" w:sz="0" w:space="0" w:color="auto"/>
        <w:right w:val="none" w:sz="0" w:space="0" w:color="auto"/>
      </w:divBdr>
    </w:div>
    <w:div w:id="1697583093">
      <w:bodyDiv w:val="1"/>
      <w:marLeft w:val="0"/>
      <w:marRight w:val="0"/>
      <w:marTop w:val="0"/>
      <w:marBottom w:val="0"/>
      <w:divBdr>
        <w:top w:val="none" w:sz="0" w:space="0" w:color="auto"/>
        <w:left w:val="none" w:sz="0" w:space="0" w:color="auto"/>
        <w:bottom w:val="none" w:sz="0" w:space="0" w:color="auto"/>
        <w:right w:val="none" w:sz="0" w:space="0" w:color="auto"/>
      </w:divBdr>
    </w:div>
    <w:div w:id="1698432231">
      <w:bodyDiv w:val="1"/>
      <w:marLeft w:val="0"/>
      <w:marRight w:val="0"/>
      <w:marTop w:val="0"/>
      <w:marBottom w:val="0"/>
      <w:divBdr>
        <w:top w:val="none" w:sz="0" w:space="0" w:color="auto"/>
        <w:left w:val="none" w:sz="0" w:space="0" w:color="auto"/>
        <w:bottom w:val="none" w:sz="0" w:space="0" w:color="auto"/>
        <w:right w:val="none" w:sz="0" w:space="0" w:color="auto"/>
      </w:divBdr>
    </w:div>
    <w:div w:id="1702512001">
      <w:bodyDiv w:val="1"/>
      <w:marLeft w:val="0"/>
      <w:marRight w:val="0"/>
      <w:marTop w:val="0"/>
      <w:marBottom w:val="0"/>
      <w:divBdr>
        <w:top w:val="none" w:sz="0" w:space="0" w:color="auto"/>
        <w:left w:val="none" w:sz="0" w:space="0" w:color="auto"/>
        <w:bottom w:val="none" w:sz="0" w:space="0" w:color="auto"/>
        <w:right w:val="none" w:sz="0" w:space="0" w:color="auto"/>
      </w:divBdr>
    </w:div>
    <w:div w:id="1703743413">
      <w:bodyDiv w:val="1"/>
      <w:marLeft w:val="0"/>
      <w:marRight w:val="0"/>
      <w:marTop w:val="0"/>
      <w:marBottom w:val="0"/>
      <w:divBdr>
        <w:top w:val="none" w:sz="0" w:space="0" w:color="auto"/>
        <w:left w:val="none" w:sz="0" w:space="0" w:color="auto"/>
        <w:bottom w:val="none" w:sz="0" w:space="0" w:color="auto"/>
        <w:right w:val="none" w:sz="0" w:space="0" w:color="auto"/>
      </w:divBdr>
    </w:div>
    <w:div w:id="1706326511">
      <w:bodyDiv w:val="1"/>
      <w:marLeft w:val="0"/>
      <w:marRight w:val="0"/>
      <w:marTop w:val="0"/>
      <w:marBottom w:val="0"/>
      <w:divBdr>
        <w:top w:val="none" w:sz="0" w:space="0" w:color="auto"/>
        <w:left w:val="none" w:sz="0" w:space="0" w:color="auto"/>
        <w:bottom w:val="none" w:sz="0" w:space="0" w:color="auto"/>
        <w:right w:val="none" w:sz="0" w:space="0" w:color="auto"/>
      </w:divBdr>
    </w:div>
    <w:div w:id="1706560582">
      <w:bodyDiv w:val="1"/>
      <w:marLeft w:val="0"/>
      <w:marRight w:val="0"/>
      <w:marTop w:val="0"/>
      <w:marBottom w:val="0"/>
      <w:divBdr>
        <w:top w:val="none" w:sz="0" w:space="0" w:color="auto"/>
        <w:left w:val="none" w:sz="0" w:space="0" w:color="auto"/>
        <w:bottom w:val="none" w:sz="0" w:space="0" w:color="auto"/>
        <w:right w:val="none" w:sz="0" w:space="0" w:color="auto"/>
      </w:divBdr>
    </w:div>
    <w:div w:id="1708875651">
      <w:bodyDiv w:val="1"/>
      <w:marLeft w:val="0"/>
      <w:marRight w:val="0"/>
      <w:marTop w:val="0"/>
      <w:marBottom w:val="0"/>
      <w:divBdr>
        <w:top w:val="none" w:sz="0" w:space="0" w:color="auto"/>
        <w:left w:val="none" w:sz="0" w:space="0" w:color="auto"/>
        <w:bottom w:val="none" w:sz="0" w:space="0" w:color="auto"/>
        <w:right w:val="none" w:sz="0" w:space="0" w:color="auto"/>
      </w:divBdr>
      <w:divsChild>
        <w:div w:id="2036953312">
          <w:marLeft w:val="0"/>
          <w:marRight w:val="0"/>
          <w:marTop w:val="0"/>
          <w:marBottom w:val="0"/>
          <w:divBdr>
            <w:top w:val="none" w:sz="0" w:space="0" w:color="auto"/>
            <w:left w:val="none" w:sz="0" w:space="0" w:color="auto"/>
            <w:bottom w:val="none" w:sz="0" w:space="0" w:color="auto"/>
            <w:right w:val="none" w:sz="0" w:space="0" w:color="auto"/>
          </w:divBdr>
          <w:divsChild>
            <w:div w:id="52148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06093">
      <w:bodyDiv w:val="1"/>
      <w:marLeft w:val="0"/>
      <w:marRight w:val="0"/>
      <w:marTop w:val="0"/>
      <w:marBottom w:val="0"/>
      <w:divBdr>
        <w:top w:val="none" w:sz="0" w:space="0" w:color="auto"/>
        <w:left w:val="none" w:sz="0" w:space="0" w:color="auto"/>
        <w:bottom w:val="none" w:sz="0" w:space="0" w:color="auto"/>
        <w:right w:val="none" w:sz="0" w:space="0" w:color="auto"/>
      </w:divBdr>
      <w:divsChild>
        <w:div w:id="698045101">
          <w:marLeft w:val="0"/>
          <w:marRight w:val="0"/>
          <w:marTop w:val="0"/>
          <w:marBottom w:val="0"/>
          <w:divBdr>
            <w:top w:val="none" w:sz="0" w:space="0" w:color="auto"/>
            <w:left w:val="none" w:sz="0" w:space="0" w:color="auto"/>
            <w:bottom w:val="none" w:sz="0" w:space="0" w:color="auto"/>
            <w:right w:val="none" w:sz="0" w:space="0" w:color="auto"/>
          </w:divBdr>
          <w:divsChild>
            <w:div w:id="147915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95920">
      <w:bodyDiv w:val="1"/>
      <w:marLeft w:val="0"/>
      <w:marRight w:val="0"/>
      <w:marTop w:val="0"/>
      <w:marBottom w:val="0"/>
      <w:divBdr>
        <w:top w:val="none" w:sz="0" w:space="0" w:color="auto"/>
        <w:left w:val="none" w:sz="0" w:space="0" w:color="auto"/>
        <w:bottom w:val="none" w:sz="0" w:space="0" w:color="auto"/>
        <w:right w:val="none" w:sz="0" w:space="0" w:color="auto"/>
      </w:divBdr>
    </w:div>
    <w:div w:id="1711372565">
      <w:bodyDiv w:val="1"/>
      <w:marLeft w:val="0"/>
      <w:marRight w:val="0"/>
      <w:marTop w:val="0"/>
      <w:marBottom w:val="0"/>
      <w:divBdr>
        <w:top w:val="none" w:sz="0" w:space="0" w:color="auto"/>
        <w:left w:val="none" w:sz="0" w:space="0" w:color="auto"/>
        <w:bottom w:val="none" w:sz="0" w:space="0" w:color="auto"/>
        <w:right w:val="none" w:sz="0" w:space="0" w:color="auto"/>
      </w:divBdr>
    </w:div>
    <w:div w:id="1712535913">
      <w:bodyDiv w:val="1"/>
      <w:marLeft w:val="0"/>
      <w:marRight w:val="0"/>
      <w:marTop w:val="0"/>
      <w:marBottom w:val="0"/>
      <w:divBdr>
        <w:top w:val="none" w:sz="0" w:space="0" w:color="auto"/>
        <w:left w:val="none" w:sz="0" w:space="0" w:color="auto"/>
        <w:bottom w:val="none" w:sz="0" w:space="0" w:color="auto"/>
        <w:right w:val="none" w:sz="0" w:space="0" w:color="auto"/>
      </w:divBdr>
    </w:div>
    <w:div w:id="1712999947">
      <w:bodyDiv w:val="1"/>
      <w:marLeft w:val="0"/>
      <w:marRight w:val="0"/>
      <w:marTop w:val="0"/>
      <w:marBottom w:val="0"/>
      <w:divBdr>
        <w:top w:val="none" w:sz="0" w:space="0" w:color="auto"/>
        <w:left w:val="none" w:sz="0" w:space="0" w:color="auto"/>
        <w:bottom w:val="none" w:sz="0" w:space="0" w:color="auto"/>
        <w:right w:val="none" w:sz="0" w:space="0" w:color="auto"/>
      </w:divBdr>
    </w:div>
    <w:div w:id="1713111699">
      <w:bodyDiv w:val="1"/>
      <w:marLeft w:val="0"/>
      <w:marRight w:val="0"/>
      <w:marTop w:val="0"/>
      <w:marBottom w:val="0"/>
      <w:divBdr>
        <w:top w:val="none" w:sz="0" w:space="0" w:color="auto"/>
        <w:left w:val="none" w:sz="0" w:space="0" w:color="auto"/>
        <w:bottom w:val="none" w:sz="0" w:space="0" w:color="auto"/>
        <w:right w:val="none" w:sz="0" w:space="0" w:color="auto"/>
      </w:divBdr>
    </w:div>
    <w:div w:id="1713576869">
      <w:bodyDiv w:val="1"/>
      <w:marLeft w:val="0"/>
      <w:marRight w:val="0"/>
      <w:marTop w:val="0"/>
      <w:marBottom w:val="0"/>
      <w:divBdr>
        <w:top w:val="none" w:sz="0" w:space="0" w:color="auto"/>
        <w:left w:val="none" w:sz="0" w:space="0" w:color="auto"/>
        <w:bottom w:val="none" w:sz="0" w:space="0" w:color="auto"/>
        <w:right w:val="none" w:sz="0" w:space="0" w:color="auto"/>
      </w:divBdr>
    </w:div>
    <w:div w:id="1715613633">
      <w:bodyDiv w:val="1"/>
      <w:marLeft w:val="0"/>
      <w:marRight w:val="0"/>
      <w:marTop w:val="0"/>
      <w:marBottom w:val="0"/>
      <w:divBdr>
        <w:top w:val="none" w:sz="0" w:space="0" w:color="auto"/>
        <w:left w:val="none" w:sz="0" w:space="0" w:color="auto"/>
        <w:bottom w:val="none" w:sz="0" w:space="0" w:color="auto"/>
        <w:right w:val="none" w:sz="0" w:space="0" w:color="auto"/>
      </w:divBdr>
    </w:div>
    <w:div w:id="1715884677">
      <w:bodyDiv w:val="1"/>
      <w:marLeft w:val="0"/>
      <w:marRight w:val="0"/>
      <w:marTop w:val="0"/>
      <w:marBottom w:val="0"/>
      <w:divBdr>
        <w:top w:val="none" w:sz="0" w:space="0" w:color="auto"/>
        <w:left w:val="none" w:sz="0" w:space="0" w:color="auto"/>
        <w:bottom w:val="none" w:sz="0" w:space="0" w:color="auto"/>
        <w:right w:val="none" w:sz="0" w:space="0" w:color="auto"/>
      </w:divBdr>
    </w:div>
    <w:div w:id="1717897397">
      <w:bodyDiv w:val="1"/>
      <w:marLeft w:val="0"/>
      <w:marRight w:val="0"/>
      <w:marTop w:val="0"/>
      <w:marBottom w:val="0"/>
      <w:divBdr>
        <w:top w:val="none" w:sz="0" w:space="0" w:color="auto"/>
        <w:left w:val="none" w:sz="0" w:space="0" w:color="auto"/>
        <w:bottom w:val="none" w:sz="0" w:space="0" w:color="auto"/>
        <w:right w:val="none" w:sz="0" w:space="0" w:color="auto"/>
      </w:divBdr>
    </w:div>
    <w:div w:id="1720011029">
      <w:bodyDiv w:val="1"/>
      <w:marLeft w:val="0"/>
      <w:marRight w:val="0"/>
      <w:marTop w:val="0"/>
      <w:marBottom w:val="0"/>
      <w:divBdr>
        <w:top w:val="none" w:sz="0" w:space="0" w:color="auto"/>
        <w:left w:val="none" w:sz="0" w:space="0" w:color="auto"/>
        <w:bottom w:val="none" w:sz="0" w:space="0" w:color="auto"/>
        <w:right w:val="none" w:sz="0" w:space="0" w:color="auto"/>
      </w:divBdr>
    </w:div>
    <w:div w:id="1722945716">
      <w:bodyDiv w:val="1"/>
      <w:marLeft w:val="0"/>
      <w:marRight w:val="0"/>
      <w:marTop w:val="0"/>
      <w:marBottom w:val="0"/>
      <w:divBdr>
        <w:top w:val="none" w:sz="0" w:space="0" w:color="auto"/>
        <w:left w:val="none" w:sz="0" w:space="0" w:color="auto"/>
        <w:bottom w:val="none" w:sz="0" w:space="0" w:color="auto"/>
        <w:right w:val="none" w:sz="0" w:space="0" w:color="auto"/>
      </w:divBdr>
    </w:div>
    <w:div w:id="1728798174">
      <w:bodyDiv w:val="1"/>
      <w:marLeft w:val="0"/>
      <w:marRight w:val="0"/>
      <w:marTop w:val="0"/>
      <w:marBottom w:val="0"/>
      <w:divBdr>
        <w:top w:val="none" w:sz="0" w:space="0" w:color="auto"/>
        <w:left w:val="none" w:sz="0" w:space="0" w:color="auto"/>
        <w:bottom w:val="none" w:sz="0" w:space="0" w:color="auto"/>
        <w:right w:val="none" w:sz="0" w:space="0" w:color="auto"/>
      </w:divBdr>
    </w:div>
    <w:div w:id="1729186051">
      <w:bodyDiv w:val="1"/>
      <w:marLeft w:val="0"/>
      <w:marRight w:val="0"/>
      <w:marTop w:val="0"/>
      <w:marBottom w:val="0"/>
      <w:divBdr>
        <w:top w:val="none" w:sz="0" w:space="0" w:color="auto"/>
        <w:left w:val="none" w:sz="0" w:space="0" w:color="auto"/>
        <w:bottom w:val="none" w:sz="0" w:space="0" w:color="auto"/>
        <w:right w:val="none" w:sz="0" w:space="0" w:color="auto"/>
      </w:divBdr>
    </w:div>
    <w:div w:id="1729693782">
      <w:bodyDiv w:val="1"/>
      <w:marLeft w:val="0"/>
      <w:marRight w:val="0"/>
      <w:marTop w:val="0"/>
      <w:marBottom w:val="0"/>
      <w:divBdr>
        <w:top w:val="none" w:sz="0" w:space="0" w:color="auto"/>
        <w:left w:val="none" w:sz="0" w:space="0" w:color="auto"/>
        <w:bottom w:val="none" w:sz="0" w:space="0" w:color="auto"/>
        <w:right w:val="none" w:sz="0" w:space="0" w:color="auto"/>
      </w:divBdr>
    </w:div>
    <w:div w:id="1729765041">
      <w:bodyDiv w:val="1"/>
      <w:marLeft w:val="0"/>
      <w:marRight w:val="0"/>
      <w:marTop w:val="0"/>
      <w:marBottom w:val="0"/>
      <w:divBdr>
        <w:top w:val="none" w:sz="0" w:space="0" w:color="auto"/>
        <w:left w:val="none" w:sz="0" w:space="0" w:color="auto"/>
        <w:bottom w:val="none" w:sz="0" w:space="0" w:color="auto"/>
        <w:right w:val="none" w:sz="0" w:space="0" w:color="auto"/>
      </w:divBdr>
    </w:div>
    <w:div w:id="1731228019">
      <w:bodyDiv w:val="1"/>
      <w:marLeft w:val="0"/>
      <w:marRight w:val="0"/>
      <w:marTop w:val="0"/>
      <w:marBottom w:val="0"/>
      <w:divBdr>
        <w:top w:val="none" w:sz="0" w:space="0" w:color="auto"/>
        <w:left w:val="none" w:sz="0" w:space="0" w:color="auto"/>
        <w:bottom w:val="none" w:sz="0" w:space="0" w:color="auto"/>
        <w:right w:val="none" w:sz="0" w:space="0" w:color="auto"/>
      </w:divBdr>
    </w:div>
    <w:div w:id="1732381449">
      <w:bodyDiv w:val="1"/>
      <w:marLeft w:val="0"/>
      <w:marRight w:val="0"/>
      <w:marTop w:val="0"/>
      <w:marBottom w:val="0"/>
      <w:divBdr>
        <w:top w:val="none" w:sz="0" w:space="0" w:color="auto"/>
        <w:left w:val="none" w:sz="0" w:space="0" w:color="auto"/>
        <w:bottom w:val="none" w:sz="0" w:space="0" w:color="auto"/>
        <w:right w:val="none" w:sz="0" w:space="0" w:color="auto"/>
      </w:divBdr>
    </w:div>
    <w:div w:id="1733037928">
      <w:bodyDiv w:val="1"/>
      <w:marLeft w:val="0"/>
      <w:marRight w:val="0"/>
      <w:marTop w:val="0"/>
      <w:marBottom w:val="0"/>
      <w:divBdr>
        <w:top w:val="none" w:sz="0" w:space="0" w:color="auto"/>
        <w:left w:val="none" w:sz="0" w:space="0" w:color="auto"/>
        <w:bottom w:val="none" w:sz="0" w:space="0" w:color="auto"/>
        <w:right w:val="none" w:sz="0" w:space="0" w:color="auto"/>
      </w:divBdr>
    </w:div>
    <w:div w:id="1736120326">
      <w:bodyDiv w:val="1"/>
      <w:marLeft w:val="0"/>
      <w:marRight w:val="0"/>
      <w:marTop w:val="0"/>
      <w:marBottom w:val="0"/>
      <w:divBdr>
        <w:top w:val="none" w:sz="0" w:space="0" w:color="auto"/>
        <w:left w:val="none" w:sz="0" w:space="0" w:color="auto"/>
        <w:bottom w:val="none" w:sz="0" w:space="0" w:color="auto"/>
        <w:right w:val="none" w:sz="0" w:space="0" w:color="auto"/>
      </w:divBdr>
    </w:div>
    <w:div w:id="1738161265">
      <w:bodyDiv w:val="1"/>
      <w:marLeft w:val="0"/>
      <w:marRight w:val="0"/>
      <w:marTop w:val="0"/>
      <w:marBottom w:val="0"/>
      <w:divBdr>
        <w:top w:val="none" w:sz="0" w:space="0" w:color="auto"/>
        <w:left w:val="none" w:sz="0" w:space="0" w:color="auto"/>
        <w:bottom w:val="none" w:sz="0" w:space="0" w:color="auto"/>
        <w:right w:val="none" w:sz="0" w:space="0" w:color="auto"/>
      </w:divBdr>
    </w:div>
    <w:div w:id="1739816762">
      <w:bodyDiv w:val="1"/>
      <w:marLeft w:val="0"/>
      <w:marRight w:val="0"/>
      <w:marTop w:val="0"/>
      <w:marBottom w:val="0"/>
      <w:divBdr>
        <w:top w:val="none" w:sz="0" w:space="0" w:color="auto"/>
        <w:left w:val="none" w:sz="0" w:space="0" w:color="auto"/>
        <w:bottom w:val="none" w:sz="0" w:space="0" w:color="auto"/>
        <w:right w:val="none" w:sz="0" w:space="0" w:color="auto"/>
      </w:divBdr>
    </w:div>
    <w:div w:id="1739933903">
      <w:bodyDiv w:val="1"/>
      <w:marLeft w:val="0"/>
      <w:marRight w:val="0"/>
      <w:marTop w:val="0"/>
      <w:marBottom w:val="0"/>
      <w:divBdr>
        <w:top w:val="none" w:sz="0" w:space="0" w:color="auto"/>
        <w:left w:val="none" w:sz="0" w:space="0" w:color="auto"/>
        <w:bottom w:val="none" w:sz="0" w:space="0" w:color="auto"/>
        <w:right w:val="none" w:sz="0" w:space="0" w:color="auto"/>
      </w:divBdr>
    </w:div>
    <w:div w:id="1746489713">
      <w:bodyDiv w:val="1"/>
      <w:marLeft w:val="0"/>
      <w:marRight w:val="0"/>
      <w:marTop w:val="0"/>
      <w:marBottom w:val="0"/>
      <w:divBdr>
        <w:top w:val="none" w:sz="0" w:space="0" w:color="auto"/>
        <w:left w:val="none" w:sz="0" w:space="0" w:color="auto"/>
        <w:bottom w:val="none" w:sz="0" w:space="0" w:color="auto"/>
        <w:right w:val="none" w:sz="0" w:space="0" w:color="auto"/>
      </w:divBdr>
    </w:div>
    <w:div w:id="1750537094">
      <w:bodyDiv w:val="1"/>
      <w:marLeft w:val="0"/>
      <w:marRight w:val="0"/>
      <w:marTop w:val="0"/>
      <w:marBottom w:val="0"/>
      <w:divBdr>
        <w:top w:val="none" w:sz="0" w:space="0" w:color="auto"/>
        <w:left w:val="none" w:sz="0" w:space="0" w:color="auto"/>
        <w:bottom w:val="none" w:sz="0" w:space="0" w:color="auto"/>
        <w:right w:val="none" w:sz="0" w:space="0" w:color="auto"/>
      </w:divBdr>
    </w:div>
    <w:div w:id="1754626319">
      <w:bodyDiv w:val="1"/>
      <w:marLeft w:val="0"/>
      <w:marRight w:val="0"/>
      <w:marTop w:val="0"/>
      <w:marBottom w:val="0"/>
      <w:divBdr>
        <w:top w:val="none" w:sz="0" w:space="0" w:color="auto"/>
        <w:left w:val="none" w:sz="0" w:space="0" w:color="auto"/>
        <w:bottom w:val="none" w:sz="0" w:space="0" w:color="auto"/>
        <w:right w:val="none" w:sz="0" w:space="0" w:color="auto"/>
      </w:divBdr>
    </w:div>
    <w:div w:id="1754932562">
      <w:bodyDiv w:val="1"/>
      <w:marLeft w:val="0"/>
      <w:marRight w:val="0"/>
      <w:marTop w:val="0"/>
      <w:marBottom w:val="0"/>
      <w:divBdr>
        <w:top w:val="none" w:sz="0" w:space="0" w:color="auto"/>
        <w:left w:val="none" w:sz="0" w:space="0" w:color="auto"/>
        <w:bottom w:val="none" w:sz="0" w:space="0" w:color="auto"/>
        <w:right w:val="none" w:sz="0" w:space="0" w:color="auto"/>
      </w:divBdr>
    </w:div>
    <w:div w:id="1755934879">
      <w:bodyDiv w:val="1"/>
      <w:marLeft w:val="0"/>
      <w:marRight w:val="0"/>
      <w:marTop w:val="0"/>
      <w:marBottom w:val="0"/>
      <w:divBdr>
        <w:top w:val="none" w:sz="0" w:space="0" w:color="auto"/>
        <w:left w:val="none" w:sz="0" w:space="0" w:color="auto"/>
        <w:bottom w:val="none" w:sz="0" w:space="0" w:color="auto"/>
        <w:right w:val="none" w:sz="0" w:space="0" w:color="auto"/>
      </w:divBdr>
    </w:div>
    <w:div w:id="1756898553">
      <w:bodyDiv w:val="1"/>
      <w:marLeft w:val="0"/>
      <w:marRight w:val="0"/>
      <w:marTop w:val="0"/>
      <w:marBottom w:val="0"/>
      <w:divBdr>
        <w:top w:val="none" w:sz="0" w:space="0" w:color="auto"/>
        <w:left w:val="none" w:sz="0" w:space="0" w:color="auto"/>
        <w:bottom w:val="none" w:sz="0" w:space="0" w:color="auto"/>
        <w:right w:val="none" w:sz="0" w:space="0" w:color="auto"/>
      </w:divBdr>
    </w:div>
    <w:div w:id="1764106726">
      <w:bodyDiv w:val="1"/>
      <w:marLeft w:val="0"/>
      <w:marRight w:val="0"/>
      <w:marTop w:val="0"/>
      <w:marBottom w:val="0"/>
      <w:divBdr>
        <w:top w:val="none" w:sz="0" w:space="0" w:color="auto"/>
        <w:left w:val="none" w:sz="0" w:space="0" w:color="auto"/>
        <w:bottom w:val="none" w:sz="0" w:space="0" w:color="auto"/>
        <w:right w:val="none" w:sz="0" w:space="0" w:color="auto"/>
      </w:divBdr>
    </w:div>
    <w:div w:id="1764372026">
      <w:bodyDiv w:val="1"/>
      <w:marLeft w:val="0"/>
      <w:marRight w:val="0"/>
      <w:marTop w:val="0"/>
      <w:marBottom w:val="0"/>
      <w:divBdr>
        <w:top w:val="none" w:sz="0" w:space="0" w:color="auto"/>
        <w:left w:val="none" w:sz="0" w:space="0" w:color="auto"/>
        <w:bottom w:val="none" w:sz="0" w:space="0" w:color="auto"/>
        <w:right w:val="none" w:sz="0" w:space="0" w:color="auto"/>
      </w:divBdr>
    </w:div>
    <w:div w:id="1764835925">
      <w:bodyDiv w:val="1"/>
      <w:marLeft w:val="0"/>
      <w:marRight w:val="0"/>
      <w:marTop w:val="0"/>
      <w:marBottom w:val="0"/>
      <w:divBdr>
        <w:top w:val="none" w:sz="0" w:space="0" w:color="auto"/>
        <w:left w:val="none" w:sz="0" w:space="0" w:color="auto"/>
        <w:bottom w:val="none" w:sz="0" w:space="0" w:color="auto"/>
        <w:right w:val="none" w:sz="0" w:space="0" w:color="auto"/>
      </w:divBdr>
    </w:div>
    <w:div w:id="1765833472">
      <w:bodyDiv w:val="1"/>
      <w:marLeft w:val="0"/>
      <w:marRight w:val="0"/>
      <w:marTop w:val="0"/>
      <w:marBottom w:val="0"/>
      <w:divBdr>
        <w:top w:val="none" w:sz="0" w:space="0" w:color="auto"/>
        <w:left w:val="none" w:sz="0" w:space="0" w:color="auto"/>
        <w:bottom w:val="none" w:sz="0" w:space="0" w:color="auto"/>
        <w:right w:val="none" w:sz="0" w:space="0" w:color="auto"/>
      </w:divBdr>
    </w:div>
    <w:div w:id="1766808354">
      <w:bodyDiv w:val="1"/>
      <w:marLeft w:val="0"/>
      <w:marRight w:val="0"/>
      <w:marTop w:val="0"/>
      <w:marBottom w:val="0"/>
      <w:divBdr>
        <w:top w:val="none" w:sz="0" w:space="0" w:color="auto"/>
        <w:left w:val="none" w:sz="0" w:space="0" w:color="auto"/>
        <w:bottom w:val="none" w:sz="0" w:space="0" w:color="auto"/>
        <w:right w:val="none" w:sz="0" w:space="0" w:color="auto"/>
      </w:divBdr>
    </w:div>
    <w:div w:id="1767655122">
      <w:bodyDiv w:val="1"/>
      <w:marLeft w:val="0"/>
      <w:marRight w:val="0"/>
      <w:marTop w:val="0"/>
      <w:marBottom w:val="0"/>
      <w:divBdr>
        <w:top w:val="none" w:sz="0" w:space="0" w:color="auto"/>
        <w:left w:val="none" w:sz="0" w:space="0" w:color="auto"/>
        <w:bottom w:val="none" w:sz="0" w:space="0" w:color="auto"/>
        <w:right w:val="none" w:sz="0" w:space="0" w:color="auto"/>
      </w:divBdr>
    </w:div>
    <w:div w:id="1768230022">
      <w:bodyDiv w:val="1"/>
      <w:marLeft w:val="0"/>
      <w:marRight w:val="0"/>
      <w:marTop w:val="0"/>
      <w:marBottom w:val="0"/>
      <w:divBdr>
        <w:top w:val="none" w:sz="0" w:space="0" w:color="auto"/>
        <w:left w:val="none" w:sz="0" w:space="0" w:color="auto"/>
        <w:bottom w:val="none" w:sz="0" w:space="0" w:color="auto"/>
        <w:right w:val="none" w:sz="0" w:space="0" w:color="auto"/>
      </w:divBdr>
    </w:div>
    <w:div w:id="1768497541">
      <w:bodyDiv w:val="1"/>
      <w:marLeft w:val="0"/>
      <w:marRight w:val="0"/>
      <w:marTop w:val="0"/>
      <w:marBottom w:val="0"/>
      <w:divBdr>
        <w:top w:val="none" w:sz="0" w:space="0" w:color="auto"/>
        <w:left w:val="none" w:sz="0" w:space="0" w:color="auto"/>
        <w:bottom w:val="none" w:sz="0" w:space="0" w:color="auto"/>
        <w:right w:val="none" w:sz="0" w:space="0" w:color="auto"/>
      </w:divBdr>
    </w:div>
    <w:div w:id="1771121451">
      <w:bodyDiv w:val="1"/>
      <w:marLeft w:val="0"/>
      <w:marRight w:val="0"/>
      <w:marTop w:val="0"/>
      <w:marBottom w:val="0"/>
      <w:divBdr>
        <w:top w:val="none" w:sz="0" w:space="0" w:color="auto"/>
        <w:left w:val="none" w:sz="0" w:space="0" w:color="auto"/>
        <w:bottom w:val="none" w:sz="0" w:space="0" w:color="auto"/>
        <w:right w:val="none" w:sz="0" w:space="0" w:color="auto"/>
      </w:divBdr>
    </w:div>
    <w:div w:id="1772432900">
      <w:bodyDiv w:val="1"/>
      <w:marLeft w:val="0"/>
      <w:marRight w:val="0"/>
      <w:marTop w:val="0"/>
      <w:marBottom w:val="0"/>
      <w:divBdr>
        <w:top w:val="none" w:sz="0" w:space="0" w:color="auto"/>
        <w:left w:val="none" w:sz="0" w:space="0" w:color="auto"/>
        <w:bottom w:val="none" w:sz="0" w:space="0" w:color="auto"/>
        <w:right w:val="none" w:sz="0" w:space="0" w:color="auto"/>
      </w:divBdr>
    </w:div>
    <w:div w:id="1772700768">
      <w:bodyDiv w:val="1"/>
      <w:marLeft w:val="0"/>
      <w:marRight w:val="0"/>
      <w:marTop w:val="0"/>
      <w:marBottom w:val="0"/>
      <w:divBdr>
        <w:top w:val="none" w:sz="0" w:space="0" w:color="auto"/>
        <w:left w:val="none" w:sz="0" w:space="0" w:color="auto"/>
        <w:bottom w:val="none" w:sz="0" w:space="0" w:color="auto"/>
        <w:right w:val="none" w:sz="0" w:space="0" w:color="auto"/>
      </w:divBdr>
    </w:div>
    <w:div w:id="1773285955">
      <w:bodyDiv w:val="1"/>
      <w:marLeft w:val="0"/>
      <w:marRight w:val="0"/>
      <w:marTop w:val="0"/>
      <w:marBottom w:val="0"/>
      <w:divBdr>
        <w:top w:val="none" w:sz="0" w:space="0" w:color="auto"/>
        <w:left w:val="none" w:sz="0" w:space="0" w:color="auto"/>
        <w:bottom w:val="none" w:sz="0" w:space="0" w:color="auto"/>
        <w:right w:val="none" w:sz="0" w:space="0" w:color="auto"/>
      </w:divBdr>
    </w:div>
    <w:div w:id="1773354630">
      <w:bodyDiv w:val="1"/>
      <w:marLeft w:val="0"/>
      <w:marRight w:val="0"/>
      <w:marTop w:val="0"/>
      <w:marBottom w:val="0"/>
      <w:divBdr>
        <w:top w:val="none" w:sz="0" w:space="0" w:color="auto"/>
        <w:left w:val="none" w:sz="0" w:space="0" w:color="auto"/>
        <w:bottom w:val="none" w:sz="0" w:space="0" w:color="auto"/>
        <w:right w:val="none" w:sz="0" w:space="0" w:color="auto"/>
      </w:divBdr>
    </w:div>
    <w:div w:id="1774132192">
      <w:bodyDiv w:val="1"/>
      <w:marLeft w:val="0"/>
      <w:marRight w:val="0"/>
      <w:marTop w:val="0"/>
      <w:marBottom w:val="0"/>
      <w:divBdr>
        <w:top w:val="none" w:sz="0" w:space="0" w:color="auto"/>
        <w:left w:val="none" w:sz="0" w:space="0" w:color="auto"/>
        <w:bottom w:val="none" w:sz="0" w:space="0" w:color="auto"/>
        <w:right w:val="none" w:sz="0" w:space="0" w:color="auto"/>
      </w:divBdr>
    </w:div>
    <w:div w:id="1776362116">
      <w:bodyDiv w:val="1"/>
      <w:marLeft w:val="0"/>
      <w:marRight w:val="0"/>
      <w:marTop w:val="0"/>
      <w:marBottom w:val="0"/>
      <w:divBdr>
        <w:top w:val="none" w:sz="0" w:space="0" w:color="auto"/>
        <w:left w:val="none" w:sz="0" w:space="0" w:color="auto"/>
        <w:bottom w:val="none" w:sz="0" w:space="0" w:color="auto"/>
        <w:right w:val="none" w:sz="0" w:space="0" w:color="auto"/>
      </w:divBdr>
    </w:div>
    <w:div w:id="1778594258">
      <w:bodyDiv w:val="1"/>
      <w:marLeft w:val="0"/>
      <w:marRight w:val="0"/>
      <w:marTop w:val="0"/>
      <w:marBottom w:val="0"/>
      <w:divBdr>
        <w:top w:val="none" w:sz="0" w:space="0" w:color="auto"/>
        <w:left w:val="none" w:sz="0" w:space="0" w:color="auto"/>
        <w:bottom w:val="none" w:sz="0" w:space="0" w:color="auto"/>
        <w:right w:val="none" w:sz="0" w:space="0" w:color="auto"/>
      </w:divBdr>
    </w:div>
    <w:div w:id="1778595534">
      <w:bodyDiv w:val="1"/>
      <w:marLeft w:val="0"/>
      <w:marRight w:val="0"/>
      <w:marTop w:val="0"/>
      <w:marBottom w:val="0"/>
      <w:divBdr>
        <w:top w:val="none" w:sz="0" w:space="0" w:color="auto"/>
        <w:left w:val="none" w:sz="0" w:space="0" w:color="auto"/>
        <w:bottom w:val="none" w:sz="0" w:space="0" w:color="auto"/>
        <w:right w:val="none" w:sz="0" w:space="0" w:color="auto"/>
      </w:divBdr>
    </w:div>
    <w:div w:id="1781559771">
      <w:bodyDiv w:val="1"/>
      <w:marLeft w:val="0"/>
      <w:marRight w:val="0"/>
      <w:marTop w:val="0"/>
      <w:marBottom w:val="0"/>
      <w:divBdr>
        <w:top w:val="none" w:sz="0" w:space="0" w:color="auto"/>
        <w:left w:val="none" w:sz="0" w:space="0" w:color="auto"/>
        <w:bottom w:val="none" w:sz="0" w:space="0" w:color="auto"/>
        <w:right w:val="none" w:sz="0" w:space="0" w:color="auto"/>
      </w:divBdr>
    </w:div>
    <w:div w:id="1786146593">
      <w:bodyDiv w:val="1"/>
      <w:marLeft w:val="0"/>
      <w:marRight w:val="0"/>
      <w:marTop w:val="0"/>
      <w:marBottom w:val="0"/>
      <w:divBdr>
        <w:top w:val="none" w:sz="0" w:space="0" w:color="auto"/>
        <w:left w:val="none" w:sz="0" w:space="0" w:color="auto"/>
        <w:bottom w:val="none" w:sz="0" w:space="0" w:color="auto"/>
        <w:right w:val="none" w:sz="0" w:space="0" w:color="auto"/>
      </w:divBdr>
    </w:div>
    <w:div w:id="1788621423">
      <w:bodyDiv w:val="1"/>
      <w:marLeft w:val="0"/>
      <w:marRight w:val="0"/>
      <w:marTop w:val="0"/>
      <w:marBottom w:val="0"/>
      <w:divBdr>
        <w:top w:val="none" w:sz="0" w:space="0" w:color="auto"/>
        <w:left w:val="none" w:sz="0" w:space="0" w:color="auto"/>
        <w:bottom w:val="none" w:sz="0" w:space="0" w:color="auto"/>
        <w:right w:val="none" w:sz="0" w:space="0" w:color="auto"/>
      </w:divBdr>
    </w:div>
    <w:div w:id="1788771149">
      <w:bodyDiv w:val="1"/>
      <w:marLeft w:val="0"/>
      <w:marRight w:val="0"/>
      <w:marTop w:val="0"/>
      <w:marBottom w:val="0"/>
      <w:divBdr>
        <w:top w:val="none" w:sz="0" w:space="0" w:color="auto"/>
        <w:left w:val="none" w:sz="0" w:space="0" w:color="auto"/>
        <w:bottom w:val="none" w:sz="0" w:space="0" w:color="auto"/>
        <w:right w:val="none" w:sz="0" w:space="0" w:color="auto"/>
      </w:divBdr>
    </w:div>
    <w:div w:id="1790125200">
      <w:bodyDiv w:val="1"/>
      <w:marLeft w:val="0"/>
      <w:marRight w:val="0"/>
      <w:marTop w:val="0"/>
      <w:marBottom w:val="0"/>
      <w:divBdr>
        <w:top w:val="none" w:sz="0" w:space="0" w:color="auto"/>
        <w:left w:val="none" w:sz="0" w:space="0" w:color="auto"/>
        <w:bottom w:val="none" w:sz="0" w:space="0" w:color="auto"/>
        <w:right w:val="none" w:sz="0" w:space="0" w:color="auto"/>
      </w:divBdr>
    </w:div>
    <w:div w:id="1791507041">
      <w:bodyDiv w:val="1"/>
      <w:marLeft w:val="0"/>
      <w:marRight w:val="0"/>
      <w:marTop w:val="0"/>
      <w:marBottom w:val="0"/>
      <w:divBdr>
        <w:top w:val="none" w:sz="0" w:space="0" w:color="auto"/>
        <w:left w:val="none" w:sz="0" w:space="0" w:color="auto"/>
        <w:bottom w:val="none" w:sz="0" w:space="0" w:color="auto"/>
        <w:right w:val="none" w:sz="0" w:space="0" w:color="auto"/>
      </w:divBdr>
    </w:div>
    <w:div w:id="1793479306">
      <w:bodyDiv w:val="1"/>
      <w:marLeft w:val="0"/>
      <w:marRight w:val="0"/>
      <w:marTop w:val="0"/>
      <w:marBottom w:val="0"/>
      <w:divBdr>
        <w:top w:val="none" w:sz="0" w:space="0" w:color="auto"/>
        <w:left w:val="none" w:sz="0" w:space="0" w:color="auto"/>
        <w:bottom w:val="none" w:sz="0" w:space="0" w:color="auto"/>
        <w:right w:val="none" w:sz="0" w:space="0" w:color="auto"/>
      </w:divBdr>
    </w:div>
    <w:div w:id="1795636009">
      <w:bodyDiv w:val="1"/>
      <w:marLeft w:val="0"/>
      <w:marRight w:val="0"/>
      <w:marTop w:val="0"/>
      <w:marBottom w:val="0"/>
      <w:divBdr>
        <w:top w:val="none" w:sz="0" w:space="0" w:color="auto"/>
        <w:left w:val="none" w:sz="0" w:space="0" w:color="auto"/>
        <w:bottom w:val="none" w:sz="0" w:space="0" w:color="auto"/>
        <w:right w:val="none" w:sz="0" w:space="0" w:color="auto"/>
      </w:divBdr>
    </w:div>
    <w:div w:id="1796753554">
      <w:bodyDiv w:val="1"/>
      <w:marLeft w:val="0"/>
      <w:marRight w:val="0"/>
      <w:marTop w:val="0"/>
      <w:marBottom w:val="0"/>
      <w:divBdr>
        <w:top w:val="none" w:sz="0" w:space="0" w:color="auto"/>
        <w:left w:val="none" w:sz="0" w:space="0" w:color="auto"/>
        <w:bottom w:val="none" w:sz="0" w:space="0" w:color="auto"/>
        <w:right w:val="none" w:sz="0" w:space="0" w:color="auto"/>
      </w:divBdr>
    </w:div>
    <w:div w:id="1799955028">
      <w:bodyDiv w:val="1"/>
      <w:marLeft w:val="0"/>
      <w:marRight w:val="0"/>
      <w:marTop w:val="0"/>
      <w:marBottom w:val="0"/>
      <w:divBdr>
        <w:top w:val="none" w:sz="0" w:space="0" w:color="auto"/>
        <w:left w:val="none" w:sz="0" w:space="0" w:color="auto"/>
        <w:bottom w:val="none" w:sz="0" w:space="0" w:color="auto"/>
        <w:right w:val="none" w:sz="0" w:space="0" w:color="auto"/>
      </w:divBdr>
    </w:div>
    <w:div w:id="1801268653">
      <w:bodyDiv w:val="1"/>
      <w:marLeft w:val="0"/>
      <w:marRight w:val="0"/>
      <w:marTop w:val="0"/>
      <w:marBottom w:val="0"/>
      <w:divBdr>
        <w:top w:val="none" w:sz="0" w:space="0" w:color="auto"/>
        <w:left w:val="none" w:sz="0" w:space="0" w:color="auto"/>
        <w:bottom w:val="none" w:sz="0" w:space="0" w:color="auto"/>
        <w:right w:val="none" w:sz="0" w:space="0" w:color="auto"/>
      </w:divBdr>
    </w:div>
    <w:div w:id="1802183504">
      <w:bodyDiv w:val="1"/>
      <w:marLeft w:val="0"/>
      <w:marRight w:val="0"/>
      <w:marTop w:val="0"/>
      <w:marBottom w:val="0"/>
      <w:divBdr>
        <w:top w:val="none" w:sz="0" w:space="0" w:color="auto"/>
        <w:left w:val="none" w:sz="0" w:space="0" w:color="auto"/>
        <w:bottom w:val="none" w:sz="0" w:space="0" w:color="auto"/>
        <w:right w:val="none" w:sz="0" w:space="0" w:color="auto"/>
      </w:divBdr>
    </w:div>
    <w:div w:id="1802844464">
      <w:bodyDiv w:val="1"/>
      <w:marLeft w:val="0"/>
      <w:marRight w:val="0"/>
      <w:marTop w:val="0"/>
      <w:marBottom w:val="0"/>
      <w:divBdr>
        <w:top w:val="none" w:sz="0" w:space="0" w:color="auto"/>
        <w:left w:val="none" w:sz="0" w:space="0" w:color="auto"/>
        <w:bottom w:val="none" w:sz="0" w:space="0" w:color="auto"/>
        <w:right w:val="none" w:sz="0" w:space="0" w:color="auto"/>
      </w:divBdr>
    </w:div>
    <w:div w:id="1802847011">
      <w:bodyDiv w:val="1"/>
      <w:marLeft w:val="0"/>
      <w:marRight w:val="0"/>
      <w:marTop w:val="0"/>
      <w:marBottom w:val="0"/>
      <w:divBdr>
        <w:top w:val="none" w:sz="0" w:space="0" w:color="auto"/>
        <w:left w:val="none" w:sz="0" w:space="0" w:color="auto"/>
        <w:bottom w:val="none" w:sz="0" w:space="0" w:color="auto"/>
        <w:right w:val="none" w:sz="0" w:space="0" w:color="auto"/>
      </w:divBdr>
    </w:div>
    <w:div w:id="1806922595">
      <w:bodyDiv w:val="1"/>
      <w:marLeft w:val="0"/>
      <w:marRight w:val="0"/>
      <w:marTop w:val="0"/>
      <w:marBottom w:val="0"/>
      <w:divBdr>
        <w:top w:val="none" w:sz="0" w:space="0" w:color="auto"/>
        <w:left w:val="none" w:sz="0" w:space="0" w:color="auto"/>
        <w:bottom w:val="none" w:sz="0" w:space="0" w:color="auto"/>
        <w:right w:val="none" w:sz="0" w:space="0" w:color="auto"/>
      </w:divBdr>
    </w:div>
    <w:div w:id="1807773408">
      <w:bodyDiv w:val="1"/>
      <w:marLeft w:val="0"/>
      <w:marRight w:val="0"/>
      <w:marTop w:val="0"/>
      <w:marBottom w:val="0"/>
      <w:divBdr>
        <w:top w:val="none" w:sz="0" w:space="0" w:color="auto"/>
        <w:left w:val="none" w:sz="0" w:space="0" w:color="auto"/>
        <w:bottom w:val="none" w:sz="0" w:space="0" w:color="auto"/>
        <w:right w:val="none" w:sz="0" w:space="0" w:color="auto"/>
      </w:divBdr>
    </w:div>
    <w:div w:id="1809010061">
      <w:bodyDiv w:val="1"/>
      <w:marLeft w:val="0"/>
      <w:marRight w:val="0"/>
      <w:marTop w:val="0"/>
      <w:marBottom w:val="0"/>
      <w:divBdr>
        <w:top w:val="none" w:sz="0" w:space="0" w:color="auto"/>
        <w:left w:val="none" w:sz="0" w:space="0" w:color="auto"/>
        <w:bottom w:val="none" w:sz="0" w:space="0" w:color="auto"/>
        <w:right w:val="none" w:sz="0" w:space="0" w:color="auto"/>
      </w:divBdr>
    </w:div>
    <w:div w:id="1812090480">
      <w:bodyDiv w:val="1"/>
      <w:marLeft w:val="0"/>
      <w:marRight w:val="0"/>
      <w:marTop w:val="0"/>
      <w:marBottom w:val="0"/>
      <w:divBdr>
        <w:top w:val="none" w:sz="0" w:space="0" w:color="auto"/>
        <w:left w:val="none" w:sz="0" w:space="0" w:color="auto"/>
        <w:bottom w:val="none" w:sz="0" w:space="0" w:color="auto"/>
        <w:right w:val="none" w:sz="0" w:space="0" w:color="auto"/>
      </w:divBdr>
    </w:div>
    <w:div w:id="1813671943">
      <w:bodyDiv w:val="1"/>
      <w:marLeft w:val="0"/>
      <w:marRight w:val="0"/>
      <w:marTop w:val="0"/>
      <w:marBottom w:val="0"/>
      <w:divBdr>
        <w:top w:val="none" w:sz="0" w:space="0" w:color="auto"/>
        <w:left w:val="none" w:sz="0" w:space="0" w:color="auto"/>
        <w:bottom w:val="none" w:sz="0" w:space="0" w:color="auto"/>
        <w:right w:val="none" w:sz="0" w:space="0" w:color="auto"/>
      </w:divBdr>
    </w:div>
    <w:div w:id="1814327472">
      <w:bodyDiv w:val="1"/>
      <w:marLeft w:val="0"/>
      <w:marRight w:val="0"/>
      <w:marTop w:val="0"/>
      <w:marBottom w:val="0"/>
      <w:divBdr>
        <w:top w:val="none" w:sz="0" w:space="0" w:color="auto"/>
        <w:left w:val="none" w:sz="0" w:space="0" w:color="auto"/>
        <w:bottom w:val="none" w:sz="0" w:space="0" w:color="auto"/>
        <w:right w:val="none" w:sz="0" w:space="0" w:color="auto"/>
      </w:divBdr>
    </w:div>
    <w:div w:id="1814905670">
      <w:bodyDiv w:val="1"/>
      <w:marLeft w:val="0"/>
      <w:marRight w:val="0"/>
      <w:marTop w:val="0"/>
      <w:marBottom w:val="0"/>
      <w:divBdr>
        <w:top w:val="none" w:sz="0" w:space="0" w:color="auto"/>
        <w:left w:val="none" w:sz="0" w:space="0" w:color="auto"/>
        <w:bottom w:val="none" w:sz="0" w:space="0" w:color="auto"/>
        <w:right w:val="none" w:sz="0" w:space="0" w:color="auto"/>
      </w:divBdr>
    </w:div>
    <w:div w:id="1814982650">
      <w:bodyDiv w:val="1"/>
      <w:marLeft w:val="0"/>
      <w:marRight w:val="0"/>
      <w:marTop w:val="0"/>
      <w:marBottom w:val="0"/>
      <w:divBdr>
        <w:top w:val="none" w:sz="0" w:space="0" w:color="auto"/>
        <w:left w:val="none" w:sz="0" w:space="0" w:color="auto"/>
        <w:bottom w:val="none" w:sz="0" w:space="0" w:color="auto"/>
        <w:right w:val="none" w:sz="0" w:space="0" w:color="auto"/>
      </w:divBdr>
    </w:div>
    <w:div w:id="1816137867">
      <w:bodyDiv w:val="1"/>
      <w:marLeft w:val="0"/>
      <w:marRight w:val="0"/>
      <w:marTop w:val="0"/>
      <w:marBottom w:val="0"/>
      <w:divBdr>
        <w:top w:val="none" w:sz="0" w:space="0" w:color="auto"/>
        <w:left w:val="none" w:sz="0" w:space="0" w:color="auto"/>
        <w:bottom w:val="none" w:sz="0" w:space="0" w:color="auto"/>
        <w:right w:val="none" w:sz="0" w:space="0" w:color="auto"/>
      </w:divBdr>
    </w:div>
    <w:div w:id="1818499603">
      <w:bodyDiv w:val="1"/>
      <w:marLeft w:val="0"/>
      <w:marRight w:val="0"/>
      <w:marTop w:val="0"/>
      <w:marBottom w:val="0"/>
      <w:divBdr>
        <w:top w:val="none" w:sz="0" w:space="0" w:color="auto"/>
        <w:left w:val="none" w:sz="0" w:space="0" w:color="auto"/>
        <w:bottom w:val="none" w:sz="0" w:space="0" w:color="auto"/>
        <w:right w:val="none" w:sz="0" w:space="0" w:color="auto"/>
      </w:divBdr>
    </w:div>
    <w:div w:id="1821800814">
      <w:bodyDiv w:val="1"/>
      <w:marLeft w:val="0"/>
      <w:marRight w:val="0"/>
      <w:marTop w:val="0"/>
      <w:marBottom w:val="0"/>
      <w:divBdr>
        <w:top w:val="none" w:sz="0" w:space="0" w:color="auto"/>
        <w:left w:val="none" w:sz="0" w:space="0" w:color="auto"/>
        <w:bottom w:val="none" w:sz="0" w:space="0" w:color="auto"/>
        <w:right w:val="none" w:sz="0" w:space="0" w:color="auto"/>
      </w:divBdr>
    </w:div>
    <w:div w:id="1823084776">
      <w:bodyDiv w:val="1"/>
      <w:marLeft w:val="0"/>
      <w:marRight w:val="0"/>
      <w:marTop w:val="0"/>
      <w:marBottom w:val="0"/>
      <w:divBdr>
        <w:top w:val="none" w:sz="0" w:space="0" w:color="auto"/>
        <w:left w:val="none" w:sz="0" w:space="0" w:color="auto"/>
        <w:bottom w:val="none" w:sz="0" w:space="0" w:color="auto"/>
        <w:right w:val="none" w:sz="0" w:space="0" w:color="auto"/>
      </w:divBdr>
    </w:div>
    <w:div w:id="1824201390">
      <w:bodyDiv w:val="1"/>
      <w:marLeft w:val="0"/>
      <w:marRight w:val="0"/>
      <w:marTop w:val="0"/>
      <w:marBottom w:val="0"/>
      <w:divBdr>
        <w:top w:val="none" w:sz="0" w:space="0" w:color="auto"/>
        <w:left w:val="none" w:sz="0" w:space="0" w:color="auto"/>
        <w:bottom w:val="none" w:sz="0" w:space="0" w:color="auto"/>
        <w:right w:val="none" w:sz="0" w:space="0" w:color="auto"/>
      </w:divBdr>
    </w:div>
    <w:div w:id="1824541581">
      <w:bodyDiv w:val="1"/>
      <w:marLeft w:val="0"/>
      <w:marRight w:val="0"/>
      <w:marTop w:val="0"/>
      <w:marBottom w:val="0"/>
      <w:divBdr>
        <w:top w:val="none" w:sz="0" w:space="0" w:color="auto"/>
        <w:left w:val="none" w:sz="0" w:space="0" w:color="auto"/>
        <w:bottom w:val="none" w:sz="0" w:space="0" w:color="auto"/>
        <w:right w:val="none" w:sz="0" w:space="0" w:color="auto"/>
      </w:divBdr>
    </w:div>
    <w:div w:id="1827091467">
      <w:bodyDiv w:val="1"/>
      <w:marLeft w:val="0"/>
      <w:marRight w:val="0"/>
      <w:marTop w:val="0"/>
      <w:marBottom w:val="0"/>
      <w:divBdr>
        <w:top w:val="none" w:sz="0" w:space="0" w:color="auto"/>
        <w:left w:val="none" w:sz="0" w:space="0" w:color="auto"/>
        <w:bottom w:val="none" w:sz="0" w:space="0" w:color="auto"/>
        <w:right w:val="none" w:sz="0" w:space="0" w:color="auto"/>
      </w:divBdr>
    </w:div>
    <w:div w:id="1827278842">
      <w:bodyDiv w:val="1"/>
      <w:marLeft w:val="0"/>
      <w:marRight w:val="0"/>
      <w:marTop w:val="0"/>
      <w:marBottom w:val="0"/>
      <w:divBdr>
        <w:top w:val="none" w:sz="0" w:space="0" w:color="auto"/>
        <w:left w:val="none" w:sz="0" w:space="0" w:color="auto"/>
        <w:bottom w:val="none" w:sz="0" w:space="0" w:color="auto"/>
        <w:right w:val="none" w:sz="0" w:space="0" w:color="auto"/>
      </w:divBdr>
    </w:div>
    <w:div w:id="1828400603">
      <w:bodyDiv w:val="1"/>
      <w:marLeft w:val="0"/>
      <w:marRight w:val="0"/>
      <w:marTop w:val="0"/>
      <w:marBottom w:val="0"/>
      <w:divBdr>
        <w:top w:val="none" w:sz="0" w:space="0" w:color="auto"/>
        <w:left w:val="none" w:sz="0" w:space="0" w:color="auto"/>
        <w:bottom w:val="none" w:sz="0" w:space="0" w:color="auto"/>
        <w:right w:val="none" w:sz="0" w:space="0" w:color="auto"/>
      </w:divBdr>
    </w:div>
    <w:div w:id="1828473365">
      <w:bodyDiv w:val="1"/>
      <w:marLeft w:val="0"/>
      <w:marRight w:val="0"/>
      <w:marTop w:val="0"/>
      <w:marBottom w:val="0"/>
      <w:divBdr>
        <w:top w:val="none" w:sz="0" w:space="0" w:color="auto"/>
        <w:left w:val="none" w:sz="0" w:space="0" w:color="auto"/>
        <w:bottom w:val="none" w:sz="0" w:space="0" w:color="auto"/>
        <w:right w:val="none" w:sz="0" w:space="0" w:color="auto"/>
      </w:divBdr>
    </w:div>
    <w:div w:id="1828667370">
      <w:bodyDiv w:val="1"/>
      <w:marLeft w:val="0"/>
      <w:marRight w:val="0"/>
      <w:marTop w:val="0"/>
      <w:marBottom w:val="0"/>
      <w:divBdr>
        <w:top w:val="none" w:sz="0" w:space="0" w:color="auto"/>
        <w:left w:val="none" w:sz="0" w:space="0" w:color="auto"/>
        <w:bottom w:val="none" w:sz="0" w:space="0" w:color="auto"/>
        <w:right w:val="none" w:sz="0" w:space="0" w:color="auto"/>
      </w:divBdr>
    </w:div>
    <w:div w:id="1829977548">
      <w:bodyDiv w:val="1"/>
      <w:marLeft w:val="0"/>
      <w:marRight w:val="0"/>
      <w:marTop w:val="0"/>
      <w:marBottom w:val="0"/>
      <w:divBdr>
        <w:top w:val="none" w:sz="0" w:space="0" w:color="auto"/>
        <w:left w:val="none" w:sz="0" w:space="0" w:color="auto"/>
        <w:bottom w:val="none" w:sz="0" w:space="0" w:color="auto"/>
        <w:right w:val="none" w:sz="0" w:space="0" w:color="auto"/>
      </w:divBdr>
    </w:div>
    <w:div w:id="1830904183">
      <w:bodyDiv w:val="1"/>
      <w:marLeft w:val="0"/>
      <w:marRight w:val="0"/>
      <w:marTop w:val="0"/>
      <w:marBottom w:val="0"/>
      <w:divBdr>
        <w:top w:val="none" w:sz="0" w:space="0" w:color="auto"/>
        <w:left w:val="none" w:sz="0" w:space="0" w:color="auto"/>
        <w:bottom w:val="none" w:sz="0" w:space="0" w:color="auto"/>
        <w:right w:val="none" w:sz="0" w:space="0" w:color="auto"/>
      </w:divBdr>
    </w:div>
    <w:div w:id="1833905129">
      <w:bodyDiv w:val="1"/>
      <w:marLeft w:val="0"/>
      <w:marRight w:val="0"/>
      <w:marTop w:val="0"/>
      <w:marBottom w:val="0"/>
      <w:divBdr>
        <w:top w:val="none" w:sz="0" w:space="0" w:color="auto"/>
        <w:left w:val="none" w:sz="0" w:space="0" w:color="auto"/>
        <w:bottom w:val="none" w:sz="0" w:space="0" w:color="auto"/>
        <w:right w:val="none" w:sz="0" w:space="0" w:color="auto"/>
      </w:divBdr>
    </w:div>
    <w:div w:id="1837647193">
      <w:bodyDiv w:val="1"/>
      <w:marLeft w:val="0"/>
      <w:marRight w:val="0"/>
      <w:marTop w:val="0"/>
      <w:marBottom w:val="0"/>
      <w:divBdr>
        <w:top w:val="none" w:sz="0" w:space="0" w:color="auto"/>
        <w:left w:val="none" w:sz="0" w:space="0" w:color="auto"/>
        <w:bottom w:val="none" w:sz="0" w:space="0" w:color="auto"/>
        <w:right w:val="none" w:sz="0" w:space="0" w:color="auto"/>
      </w:divBdr>
    </w:div>
    <w:div w:id="1840540488">
      <w:bodyDiv w:val="1"/>
      <w:marLeft w:val="0"/>
      <w:marRight w:val="0"/>
      <w:marTop w:val="0"/>
      <w:marBottom w:val="0"/>
      <w:divBdr>
        <w:top w:val="none" w:sz="0" w:space="0" w:color="auto"/>
        <w:left w:val="none" w:sz="0" w:space="0" w:color="auto"/>
        <w:bottom w:val="none" w:sz="0" w:space="0" w:color="auto"/>
        <w:right w:val="none" w:sz="0" w:space="0" w:color="auto"/>
      </w:divBdr>
    </w:div>
    <w:div w:id="1844205192">
      <w:bodyDiv w:val="1"/>
      <w:marLeft w:val="0"/>
      <w:marRight w:val="0"/>
      <w:marTop w:val="0"/>
      <w:marBottom w:val="0"/>
      <w:divBdr>
        <w:top w:val="none" w:sz="0" w:space="0" w:color="auto"/>
        <w:left w:val="none" w:sz="0" w:space="0" w:color="auto"/>
        <w:bottom w:val="none" w:sz="0" w:space="0" w:color="auto"/>
        <w:right w:val="none" w:sz="0" w:space="0" w:color="auto"/>
      </w:divBdr>
    </w:div>
    <w:div w:id="1846241633">
      <w:bodyDiv w:val="1"/>
      <w:marLeft w:val="0"/>
      <w:marRight w:val="0"/>
      <w:marTop w:val="0"/>
      <w:marBottom w:val="0"/>
      <w:divBdr>
        <w:top w:val="none" w:sz="0" w:space="0" w:color="auto"/>
        <w:left w:val="none" w:sz="0" w:space="0" w:color="auto"/>
        <w:bottom w:val="none" w:sz="0" w:space="0" w:color="auto"/>
        <w:right w:val="none" w:sz="0" w:space="0" w:color="auto"/>
      </w:divBdr>
    </w:div>
    <w:div w:id="1848255042">
      <w:bodyDiv w:val="1"/>
      <w:marLeft w:val="0"/>
      <w:marRight w:val="0"/>
      <w:marTop w:val="0"/>
      <w:marBottom w:val="0"/>
      <w:divBdr>
        <w:top w:val="none" w:sz="0" w:space="0" w:color="auto"/>
        <w:left w:val="none" w:sz="0" w:space="0" w:color="auto"/>
        <w:bottom w:val="none" w:sz="0" w:space="0" w:color="auto"/>
        <w:right w:val="none" w:sz="0" w:space="0" w:color="auto"/>
      </w:divBdr>
    </w:div>
    <w:div w:id="1848515049">
      <w:bodyDiv w:val="1"/>
      <w:marLeft w:val="0"/>
      <w:marRight w:val="0"/>
      <w:marTop w:val="0"/>
      <w:marBottom w:val="0"/>
      <w:divBdr>
        <w:top w:val="none" w:sz="0" w:space="0" w:color="auto"/>
        <w:left w:val="none" w:sz="0" w:space="0" w:color="auto"/>
        <w:bottom w:val="none" w:sz="0" w:space="0" w:color="auto"/>
        <w:right w:val="none" w:sz="0" w:space="0" w:color="auto"/>
      </w:divBdr>
    </w:div>
    <w:div w:id="1848978020">
      <w:bodyDiv w:val="1"/>
      <w:marLeft w:val="0"/>
      <w:marRight w:val="0"/>
      <w:marTop w:val="0"/>
      <w:marBottom w:val="0"/>
      <w:divBdr>
        <w:top w:val="none" w:sz="0" w:space="0" w:color="auto"/>
        <w:left w:val="none" w:sz="0" w:space="0" w:color="auto"/>
        <w:bottom w:val="none" w:sz="0" w:space="0" w:color="auto"/>
        <w:right w:val="none" w:sz="0" w:space="0" w:color="auto"/>
      </w:divBdr>
    </w:div>
    <w:div w:id="1852405844">
      <w:bodyDiv w:val="1"/>
      <w:marLeft w:val="0"/>
      <w:marRight w:val="0"/>
      <w:marTop w:val="0"/>
      <w:marBottom w:val="0"/>
      <w:divBdr>
        <w:top w:val="none" w:sz="0" w:space="0" w:color="auto"/>
        <w:left w:val="none" w:sz="0" w:space="0" w:color="auto"/>
        <w:bottom w:val="none" w:sz="0" w:space="0" w:color="auto"/>
        <w:right w:val="none" w:sz="0" w:space="0" w:color="auto"/>
      </w:divBdr>
    </w:div>
    <w:div w:id="1854878574">
      <w:bodyDiv w:val="1"/>
      <w:marLeft w:val="0"/>
      <w:marRight w:val="0"/>
      <w:marTop w:val="0"/>
      <w:marBottom w:val="0"/>
      <w:divBdr>
        <w:top w:val="none" w:sz="0" w:space="0" w:color="auto"/>
        <w:left w:val="none" w:sz="0" w:space="0" w:color="auto"/>
        <w:bottom w:val="none" w:sz="0" w:space="0" w:color="auto"/>
        <w:right w:val="none" w:sz="0" w:space="0" w:color="auto"/>
      </w:divBdr>
    </w:div>
    <w:div w:id="1855074896">
      <w:bodyDiv w:val="1"/>
      <w:marLeft w:val="0"/>
      <w:marRight w:val="0"/>
      <w:marTop w:val="0"/>
      <w:marBottom w:val="0"/>
      <w:divBdr>
        <w:top w:val="none" w:sz="0" w:space="0" w:color="auto"/>
        <w:left w:val="none" w:sz="0" w:space="0" w:color="auto"/>
        <w:bottom w:val="none" w:sz="0" w:space="0" w:color="auto"/>
        <w:right w:val="none" w:sz="0" w:space="0" w:color="auto"/>
      </w:divBdr>
    </w:div>
    <w:div w:id="1856457727">
      <w:bodyDiv w:val="1"/>
      <w:marLeft w:val="0"/>
      <w:marRight w:val="0"/>
      <w:marTop w:val="0"/>
      <w:marBottom w:val="0"/>
      <w:divBdr>
        <w:top w:val="none" w:sz="0" w:space="0" w:color="auto"/>
        <w:left w:val="none" w:sz="0" w:space="0" w:color="auto"/>
        <w:bottom w:val="none" w:sz="0" w:space="0" w:color="auto"/>
        <w:right w:val="none" w:sz="0" w:space="0" w:color="auto"/>
      </w:divBdr>
    </w:div>
    <w:div w:id="1857839935">
      <w:bodyDiv w:val="1"/>
      <w:marLeft w:val="0"/>
      <w:marRight w:val="0"/>
      <w:marTop w:val="0"/>
      <w:marBottom w:val="0"/>
      <w:divBdr>
        <w:top w:val="none" w:sz="0" w:space="0" w:color="auto"/>
        <w:left w:val="none" w:sz="0" w:space="0" w:color="auto"/>
        <w:bottom w:val="none" w:sz="0" w:space="0" w:color="auto"/>
        <w:right w:val="none" w:sz="0" w:space="0" w:color="auto"/>
      </w:divBdr>
    </w:div>
    <w:div w:id="1858233647">
      <w:bodyDiv w:val="1"/>
      <w:marLeft w:val="0"/>
      <w:marRight w:val="0"/>
      <w:marTop w:val="0"/>
      <w:marBottom w:val="0"/>
      <w:divBdr>
        <w:top w:val="none" w:sz="0" w:space="0" w:color="auto"/>
        <w:left w:val="none" w:sz="0" w:space="0" w:color="auto"/>
        <w:bottom w:val="none" w:sz="0" w:space="0" w:color="auto"/>
        <w:right w:val="none" w:sz="0" w:space="0" w:color="auto"/>
      </w:divBdr>
    </w:div>
    <w:div w:id="1860124773">
      <w:bodyDiv w:val="1"/>
      <w:marLeft w:val="0"/>
      <w:marRight w:val="0"/>
      <w:marTop w:val="0"/>
      <w:marBottom w:val="0"/>
      <w:divBdr>
        <w:top w:val="none" w:sz="0" w:space="0" w:color="auto"/>
        <w:left w:val="none" w:sz="0" w:space="0" w:color="auto"/>
        <w:bottom w:val="none" w:sz="0" w:space="0" w:color="auto"/>
        <w:right w:val="none" w:sz="0" w:space="0" w:color="auto"/>
      </w:divBdr>
    </w:div>
    <w:div w:id="1862163795">
      <w:bodyDiv w:val="1"/>
      <w:marLeft w:val="0"/>
      <w:marRight w:val="0"/>
      <w:marTop w:val="0"/>
      <w:marBottom w:val="0"/>
      <w:divBdr>
        <w:top w:val="none" w:sz="0" w:space="0" w:color="auto"/>
        <w:left w:val="none" w:sz="0" w:space="0" w:color="auto"/>
        <w:bottom w:val="none" w:sz="0" w:space="0" w:color="auto"/>
        <w:right w:val="none" w:sz="0" w:space="0" w:color="auto"/>
      </w:divBdr>
    </w:div>
    <w:div w:id="1864129470">
      <w:bodyDiv w:val="1"/>
      <w:marLeft w:val="0"/>
      <w:marRight w:val="0"/>
      <w:marTop w:val="0"/>
      <w:marBottom w:val="0"/>
      <w:divBdr>
        <w:top w:val="none" w:sz="0" w:space="0" w:color="auto"/>
        <w:left w:val="none" w:sz="0" w:space="0" w:color="auto"/>
        <w:bottom w:val="none" w:sz="0" w:space="0" w:color="auto"/>
        <w:right w:val="none" w:sz="0" w:space="0" w:color="auto"/>
      </w:divBdr>
    </w:div>
    <w:div w:id="1865552314">
      <w:bodyDiv w:val="1"/>
      <w:marLeft w:val="0"/>
      <w:marRight w:val="0"/>
      <w:marTop w:val="0"/>
      <w:marBottom w:val="0"/>
      <w:divBdr>
        <w:top w:val="none" w:sz="0" w:space="0" w:color="auto"/>
        <w:left w:val="none" w:sz="0" w:space="0" w:color="auto"/>
        <w:bottom w:val="none" w:sz="0" w:space="0" w:color="auto"/>
        <w:right w:val="none" w:sz="0" w:space="0" w:color="auto"/>
      </w:divBdr>
    </w:div>
    <w:div w:id="1866214215">
      <w:bodyDiv w:val="1"/>
      <w:marLeft w:val="0"/>
      <w:marRight w:val="0"/>
      <w:marTop w:val="0"/>
      <w:marBottom w:val="0"/>
      <w:divBdr>
        <w:top w:val="none" w:sz="0" w:space="0" w:color="auto"/>
        <w:left w:val="none" w:sz="0" w:space="0" w:color="auto"/>
        <w:bottom w:val="none" w:sz="0" w:space="0" w:color="auto"/>
        <w:right w:val="none" w:sz="0" w:space="0" w:color="auto"/>
      </w:divBdr>
    </w:div>
    <w:div w:id="1866940902">
      <w:bodyDiv w:val="1"/>
      <w:marLeft w:val="0"/>
      <w:marRight w:val="0"/>
      <w:marTop w:val="0"/>
      <w:marBottom w:val="0"/>
      <w:divBdr>
        <w:top w:val="none" w:sz="0" w:space="0" w:color="auto"/>
        <w:left w:val="none" w:sz="0" w:space="0" w:color="auto"/>
        <w:bottom w:val="none" w:sz="0" w:space="0" w:color="auto"/>
        <w:right w:val="none" w:sz="0" w:space="0" w:color="auto"/>
      </w:divBdr>
    </w:div>
    <w:div w:id="1870025654">
      <w:bodyDiv w:val="1"/>
      <w:marLeft w:val="0"/>
      <w:marRight w:val="0"/>
      <w:marTop w:val="0"/>
      <w:marBottom w:val="0"/>
      <w:divBdr>
        <w:top w:val="none" w:sz="0" w:space="0" w:color="auto"/>
        <w:left w:val="none" w:sz="0" w:space="0" w:color="auto"/>
        <w:bottom w:val="none" w:sz="0" w:space="0" w:color="auto"/>
        <w:right w:val="none" w:sz="0" w:space="0" w:color="auto"/>
      </w:divBdr>
    </w:div>
    <w:div w:id="1871258628">
      <w:bodyDiv w:val="1"/>
      <w:marLeft w:val="0"/>
      <w:marRight w:val="0"/>
      <w:marTop w:val="0"/>
      <w:marBottom w:val="0"/>
      <w:divBdr>
        <w:top w:val="none" w:sz="0" w:space="0" w:color="auto"/>
        <w:left w:val="none" w:sz="0" w:space="0" w:color="auto"/>
        <w:bottom w:val="none" w:sz="0" w:space="0" w:color="auto"/>
        <w:right w:val="none" w:sz="0" w:space="0" w:color="auto"/>
      </w:divBdr>
    </w:div>
    <w:div w:id="1871643256">
      <w:bodyDiv w:val="1"/>
      <w:marLeft w:val="0"/>
      <w:marRight w:val="0"/>
      <w:marTop w:val="0"/>
      <w:marBottom w:val="0"/>
      <w:divBdr>
        <w:top w:val="none" w:sz="0" w:space="0" w:color="auto"/>
        <w:left w:val="none" w:sz="0" w:space="0" w:color="auto"/>
        <w:bottom w:val="none" w:sz="0" w:space="0" w:color="auto"/>
        <w:right w:val="none" w:sz="0" w:space="0" w:color="auto"/>
      </w:divBdr>
    </w:div>
    <w:div w:id="1872768716">
      <w:bodyDiv w:val="1"/>
      <w:marLeft w:val="0"/>
      <w:marRight w:val="0"/>
      <w:marTop w:val="0"/>
      <w:marBottom w:val="0"/>
      <w:divBdr>
        <w:top w:val="none" w:sz="0" w:space="0" w:color="auto"/>
        <w:left w:val="none" w:sz="0" w:space="0" w:color="auto"/>
        <w:bottom w:val="none" w:sz="0" w:space="0" w:color="auto"/>
        <w:right w:val="none" w:sz="0" w:space="0" w:color="auto"/>
      </w:divBdr>
    </w:div>
    <w:div w:id="1876385655">
      <w:bodyDiv w:val="1"/>
      <w:marLeft w:val="0"/>
      <w:marRight w:val="0"/>
      <w:marTop w:val="0"/>
      <w:marBottom w:val="0"/>
      <w:divBdr>
        <w:top w:val="none" w:sz="0" w:space="0" w:color="auto"/>
        <w:left w:val="none" w:sz="0" w:space="0" w:color="auto"/>
        <w:bottom w:val="none" w:sz="0" w:space="0" w:color="auto"/>
        <w:right w:val="none" w:sz="0" w:space="0" w:color="auto"/>
      </w:divBdr>
    </w:div>
    <w:div w:id="1876505560">
      <w:bodyDiv w:val="1"/>
      <w:marLeft w:val="0"/>
      <w:marRight w:val="0"/>
      <w:marTop w:val="0"/>
      <w:marBottom w:val="0"/>
      <w:divBdr>
        <w:top w:val="none" w:sz="0" w:space="0" w:color="auto"/>
        <w:left w:val="none" w:sz="0" w:space="0" w:color="auto"/>
        <w:bottom w:val="none" w:sz="0" w:space="0" w:color="auto"/>
        <w:right w:val="none" w:sz="0" w:space="0" w:color="auto"/>
      </w:divBdr>
    </w:div>
    <w:div w:id="1877304063">
      <w:bodyDiv w:val="1"/>
      <w:marLeft w:val="0"/>
      <w:marRight w:val="0"/>
      <w:marTop w:val="0"/>
      <w:marBottom w:val="0"/>
      <w:divBdr>
        <w:top w:val="none" w:sz="0" w:space="0" w:color="auto"/>
        <w:left w:val="none" w:sz="0" w:space="0" w:color="auto"/>
        <w:bottom w:val="none" w:sz="0" w:space="0" w:color="auto"/>
        <w:right w:val="none" w:sz="0" w:space="0" w:color="auto"/>
      </w:divBdr>
    </w:div>
    <w:div w:id="1878664118">
      <w:bodyDiv w:val="1"/>
      <w:marLeft w:val="0"/>
      <w:marRight w:val="0"/>
      <w:marTop w:val="0"/>
      <w:marBottom w:val="0"/>
      <w:divBdr>
        <w:top w:val="none" w:sz="0" w:space="0" w:color="auto"/>
        <w:left w:val="none" w:sz="0" w:space="0" w:color="auto"/>
        <w:bottom w:val="none" w:sz="0" w:space="0" w:color="auto"/>
        <w:right w:val="none" w:sz="0" w:space="0" w:color="auto"/>
      </w:divBdr>
    </w:div>
    <w:div w:id="1879274433">
      <w:bodyDiv w:val="1"/>
      <w:marLeft w:val="0"/>
      <w:marRight w:val="0"/>
      <w:marTop w:val="0"/>
      <w:marBottom w:val="0"/>
      <w:divBdr>
        <w:top w:val="none" w:sz="0" w:space="0" w:color="auto"/>
        <w:left w:val="none" w:sz="0" w:space="0" w:color="auto"/>
        <w:bottom w:val="none" w:sz="0" w:space="0" w:color="auto"/>
        <w:right w:val="none" w:sz="0" w:space="0" w:color="auto"/>
      </w:divBdr>
    </w:div>
    <w:div w:id="1881624159">
      <w:bodyDiv w:val="1"/>
      <w:marLeft w:val="0"/>
      <w:marRight w:val="0"/>
      <w:marTop w:val="0"/>
      <w:marBottom w:val="0"/>
      <w:divBdr>
        <w:top w:val="none" w:sz="0" w:space="0" w:color="auto"/>
        <w:left w:val="none" w:sz="0" w:space="0" w:color="auto"/>
        <w:bottom w:val="none" w:sz="0" w:space="0" w:color="auto"/>
        <w:right w:val="none" w:sz="0" w:space="0" w:color="auto"/>
      </w:divBdr>
    </w:div>
    <w:div w:id="1882671556">
      <w:bodyDiv w:val="1"/>
      <w:marLeft w:val="0"/>
      <w:marRight w:val="0"/>
      <w:marTop w:val="0"/>
      <w:marBottom w:val="0"/>
      <w:divBdr>
        <w:top w:val="none" w:sz="0" w:space="0" w:color="auto"/>
        <w:left w:val="none" w:sz="0" w:space="0" w:color="auto"/>
        <w:bottom w:val="none" w:sz="0" w:space="0" w:color="auto"/>
        <w:right w:val="none" w:sz="0" w:space="0" w:color="auto"/>
      </w:divBdr>
    </w:div>
    <w:div w:id="1883011986">
      <w:bodyDiv w:val="1"/>
      <w:marLeft w:val="0"/>
      <w:marRight w:val="0"/>
      <w:marTop w:val="0"/>
      <w:marBottom w:val="0"/>
      <w:divBdr>
        <w:top w:val="none" w:sz="0" w:space="0" w:color="auto"/>
        <w:left w:val="none" w:sz="0" w:space="0" w:color="auto"/>
        <w:bottom w:val="none" w:sz="0" w:space="0" w:color="auto"/>
        <w:right w:val="none" w:sz="0" w:space="0" w:color="auto"/>
      </w:divBdr>
    </w:div>
    <w:div w:id="1883864957">
      <w:bodyDiv w:val="1"/>
      <w:marLeft w:val="0"/>
      <w:marRight w:val="0"/>
      <w:marTop w:val="0"/>
      <w:marBottom w:val="0"/>
      <w:divBdr>
        <w:top w:val="none" w:sz="0" w:space="0" w:color="auto"/>
        <w:left w:val="none" w:sz="0" w:space="0" w:color="auto"/>
        <w:bottom w:val="none" w:sz="0" w:space="0" w:color="auto"/>
        <w:right w:val="none" w:sz="0" w:space="0" w:color="auto"/>
      </w:divBdr>
      <w:divsChild>
        <w:div w:id="944851376">
          <w:marLeft w:val="0"/>
          <w:marRight w:val="0"/>
          <w:marTop w:val="0"/>
          <w:marBottom w:val="0"/>
          <w:divBdr>
            <w:top w:val="none" w:sz="0" w:space="0" w:color="auto"/>
            <w:left w:val="none" w:sz="0" w:space="0" w:color="auto"/>
            <w:bottom w:val="none" w:sz="0" w:space="0" w:color="auto"/>
            <w:right w:val="none" w:sz="0" w:space="0" w:color="auto"/>
          </w:divBdr>
          <w:divsChild>
            <w:div w:id="5821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2721">
      <w:bodyDiv w:val="1"/>
      <w:marLeft w:val="0"/>
      <w:marRight w:val="0"/>
      <w:marTop w:val="0"/>
      <w:marBottom w:val="0"/>
      <w:divBdr>
        <w:top w:val="none" w:sz="0" w:space="0" w:color="auto"/>
        <w:left w:val="none" w:sz="0" w:space="0" w:color="auto"/>
        <w:bottom w:val="none" w:sz="0" w:space="0" w:color="auto"/>
        <w:right w:val="none" w:sz="0" w:space="0" w:color="auto"/>
      </w:divBdr>
    </w:div>
    <w:div w:id="1884824582">
      <w:bodyDiv w:val="1"/>
      <w:marLeft w:val="0"/>
      <w:marRight w:val="0"/>
      <w:marTop w:val="0"/>
      <w:marBottom w:val="0"/>
      <w:divBdr>
        <w:top w:val="none" w:sz="0" w:space="0" w:color="auto"/>
        <w:left w:val="none" w:sz="0" w:space="0" w:color="auto"/>
        <w:bottom w:val="none" w:sz="0" w:space="0" w:color="auto"/>
        <w:right w:val="none" w:sz="0" w:space="0" w:color="auto"/>
      </w:divBdr>
    </w:div>
    <w:div w:id="1885755195">
      <w:bodyDiv w:val="1"/>
      <w:marLeft w:val="0"/>
      <w:marRight w:val="0"/>
      <w:marTop w:val="0"/>
      <w:marBottom w:val="0"/>
      <w:divBdr>
        <w:top w:val="none" w:sz="0" w:space="0" w:color="auto"/>
        <w:left w:val="none" w:sz="0" w:space="0" w:color="auto"/>
        <w:bottom w:val="none" w:sz="0" w:space="0" w:color="auto"/>
        <w:right w:val="none" w:sz="0" w:space="0" w:color="auto"/>
      </w:divBdr>
    </w:div>
    <w:div w:id="1885942904">
      <w:bodyDiv w:val="1"/>
      <w:marLeft w:val="0"/>
      <w:marRight w:val="0"/>
      <w:marTop w:val="0"/>
      <w:marBottom w:val="0"/>
      <w:divBdr>
        <w:top w:val="none" w:sz="0" w:space="0" w:color="auto"/>
        <w:left w:val="none" w:sz="0" w:space="0" w:color="auto"/>
        <w:bottom w:val="none" w:sz="0" w:space="0" w:color="auto"/>
        <w:right w:val="none" w:sz="0" w:space="0" w:color="auto"/>
      </w:divBdr>
    </w:div>
    <w:div w:id="1886480400">
      <w:bodyDiv w:val="1"/>
      <w:marLeft w:val="0"/>
      <w:marRight w:val="0"/>
      <w:marTop w:val="0"/>
      <w:marBottom w:val="0"/>
      <w:divBdr>
        <w:top w:val="none" w:sz="0" w:space="0" w:color="auto"/>
        <w:left w:val="none" w:sz="0" w:space="0" w:color="auto"/>
        <w:bottom w:val="none" w:sz="0" w:space="0" w:color="auto"/>
        <w:right w:val="none" w:sz="0" w:space="0" w:color="auto"/>
      </w:divBdr>
    </w:div>
    <w:div w:id="1887790114">
      <w:bodyDiv w:val="1"/>
      <w:marLeft w:val="0"/>
      <w:marRight w:val="0"/>
      <w:marTop w:val="0"/>
      <w:marBottom w:val="0"/>
      <w:divBdr>
        <w:top w:val="none" w:sz="0" w:space="0" w:color="auto"/>
        <w:left w:val="none" w:sz="0" w:space="0" w:color="auto"/>
        <w:bottom w:val="none" w:sz="0" w:space="0" w:color="auto"/>
        <w:right w:val="none" w:sz="0" w:space="0" w:color="auto"/>
      </w:divBdr>
    </w:div>
    <w:div w:id="1888370691">
      <w:bodyDiv w:val="1"/>
      <w:marLeft w:val="0"/>
      <w:marRight w:val="0"/>
      <w:marTop w:val="0"/>
      <w:marBottom w:val="0"/>
      <w:divBdr>
        <w:top w:val="none" w:sz="0" w:space="0" w:color="auto"/>
        <w:left w:val="none" w:sz="0" w:space="0" w:color="auto"/>
        <w:bottom w:val="none" w:sz="0" w:space="0" w:color="auto"/>
        <w:right w:val="none" w:sz="0" w:space="0" w:color="auto"/>
      </w:divBdr>
    </w:div>
    <w:div w:id="1888837854">
      <w:bodyDiv w:val="1"/>
      <w:marLeft w:val="0"/>
      <w:marRight w:val="0"/>
      <w:marTop w:val="0"/>
      <w:marBottom w:val="0"/>
      <w:divBdr>
        <w:top w:val="none" w:sz="0" w:space="0" w:color="auto"/>
        <w:left w:val="none" w:sz="0" w:space="0" w:color="auto"/>
        <w:bottom w:val="none" w:sz="0" w:space="0" w:color="auto"/>
        <w:right w:val="none" w:sz="0" w:space="0" w:color="auto"/>
      </w:divBdr>
    </w:div>
    <w:div w:id="1892812769">
      <w:bodyDiv w:val="1"/>
      <w:marLeft w:val="0"/>
      <w:marRight w:val="0"/>
      <w:marTop w:val="0"/>
      <w:marBottom w:val="0"/>
      <w:divBdr>
        <w:top w:val="none" w:sz="0" w:space="0" w:color="auto"/>
        <w:left w:val="none" w:sz="0" w:space="0" w:color="auto"/>
        <w:bottom w:val="none" w:sz="0" w:space="0" w:color="auto"/>
        <w:right w:val="none" w:sz="0" w:space="0" w:color="auto"/>
      </w:divBdr>
    </w:div>
    <w:div w:id="1894538651">
      <w:bodyDiv w:val="1"/>
      <w:marLeft w:val="0"/>
      <w:marRight w:val="0"/>
      <w:marTop w:val="0"/>
      <w:marBottom w:val="0"/>
      <w:divBdr>
        <w:top w:val="none" w:sz="0" w:space="0" w:color="auto"/>
        <w:left w:val="none" w:sz="0" w:space="0" w:color="auto"/>
        <w:bottom w:val="none" w:sz="0" w:space="0" w:color="auto"/>
        <w:right w:val="none" w:sz="0" w:space="0" w:color="auto"/>
      </w:divBdr>
    </w:div>
    <w:div w:id="1895308942">
      <w:bodyDiv w:val="1"/>
      <w:marLeft w:val="0"/>
      <w:marRight w:val="0"/>
      <w:marTop w:val="0"/>
      <w:marBottom w:val="0"/>
      <w:divBdr>
        <w:top w:val="none" w:sz="0" w:space="0" w:color="auto"/>
        <w:left w:val="none" w:sz="0" w:space="0" w:color="auto"/>
        <w:bottom w:val="none" w:sz="0" w:space="0" w:color="auto"/>
        <w:right w:val="none" w:sz="0" w:space="0" w:color="auto"/>
      </w:divBdr>
    </w:div>
    <w:div w:id="1900630217">
      <w:bodyDiv w:val="1"/>
      <w:marLeft w:val="0"/>
      <w:marRight w:val="0"/>
      <w:marTop w:val="0"/>
      <w:marBottom w:val="0"/>
      <w:divBdr>
        <w:top w:val="none" w:sz="0" w:space="0" w:color="auto"/>
        <w:left w:val="none" w:sz="0" w:space="0" w:color="auto"/>
        <w:bottom w:val="none" w:sz="0" w:space="0" w:color="auto"/>
        <w:right w:val="none" w:sz="0" w:space="0" w:color="auto"/>
      </w:divBdr>
    </w:div>
    <w:div w:id="1901356202">
      <w:bodyDiv w:val="1"/>
      <w:marLeft w:val="0"/>
      <w:marRight w:val="0"/>
      <w:marTop w:val="0"/>
      <w:marBottom w:val="0"/>
      <w:divBdr>
        <w:top w:val="none" w:sz="0" w:space="0" w:color="auto"/>
        <w:left w:val="none" w:sz="0" w:space="0" w:color="auto"/>
        <w:bottom w:val="none" w:sz="0" w:space="0" w:color="auto"/>
        <w:right w:val="none" w:sz="0" w:space="0" w:color="auto"/>
      </w:divBdr>
    </w:div>
    <w:div w:id="1907258430">
      <w:bodyDiv w:val="1"/>
      <w:marLeft w:val="0"/>
      <w:marRight w:val="0"/>
      <w:marTop w:val="0"/>
      <w:marBottom w:val="0"/>
      <w:divBdr>
        <w:top w:val="none" w:sz="0" w:space="0" w:color="auto"/>
        <w:left w:val="none" w:sz="0" w:space="0" w:color="auto"/>
        <w:bottom w:val="none" w:sz="0" w:space="0" w:color="auto"/>
        <w:right w:val="none" w:sz="0" w:space="0" w:color="auto"/>
      </w:divBdr>
    </w:div>
    <w:div w:id="1909874263">
      <w:bodyDiv w:val="1"/>
      <w:marLeft w:val="0"/>
      <w:marRight w:val="0"/>
      <w:marTop w:val="0"/>
      <w:marBottom w:val="0"/>
      <w:divBdr>
        <w:top w:val="none" w:sz="0" w:space="0" w:color="auto"/>
        <w:left w:val="none" w:sz="0" w:space="0" w:color="auto"/>
        <w:bottom w:val="none" w:sz="0" w:space="0" w:color="auto"/>
        <w:right w:val="none" w:sz="0" w:space="0" w:color="auto"/>
      </w:divBdr>
    </w:div>
    <w:div w:id="1909918944">
      <w:bodyDiv w:val="1"/>
      <w:marLeft w:val="0"/>
      <w:marRight w:val="0"/>
      <w:marTop w:val="0"/>
      <w:marBottom w:val="0"/>
      <w:divBdr>
        <w:top w:val="none" w:sz="0" w:space="0" w:color="auto"/>
        <w:left w:val="none" w:sz="0" w:space="0" w:color="auto"/>
        <w:bottom w:val="none" w:sz="0" w:space="0" w:color="auto"/>
        <w:right w:val="none" w:sz="0" w:space="0" w:color="auto"/>
      </w:divBdr>
    </w:div>
    <w:div w:id="1913658093">
      <w:bodyDiv w:val="1"/>
      <w:marLeft w:val="0"/>
      <w:marRight w:val="0"/>
      <w:marTop w:val="0"/>
      <w:marBottom w:val="0"/>
      <w:divBdr>
        <w:top w:val="none" w:sz="0" w:space="0" w:color="auto"/>
        <w:left w:val="none" w:sz="0" w:space="0" w:color="auto"/>
        <w:bottom w:val="none" w:sz="0" w:space="0" w:color="auto"/>
        <w:right w:val="none" w:sz="0" w:space="0" w:color="auto"/>
      </w:divBdr>
    </w:div>
    <w:div w:id="1915315916">
      <w:bodyDiv w:val="1"/>
      <w:marLeft w:val="0"/>
      <w:marRight w:val="0"/>
      <w:marTop w:val="0"/>
      <w:marBottom w:val="0"/>
      <w:divBdr>
        <w:top w:val="none" w:sz="0" w:space="0" w:color="auto"/>
        <w:left w:val="none" w:sz="0" w:space="0" w:color="auto"/>
        <w:bottom w:val="none" w:sz="0" w:space="0" w:color="auto"/>
        <w:right w:val="none" w:sz="0" w:space="0" w:color="auto"/>
      </w:divBdr>
    </w:div>
    <w:div w:id="1917978407">
      <w:bodyDiv w:val="1"/>
      <w:marLeft w:val="0"/>
      <w:marRight w:val="0"/>
      <w:marTop w:val="0"/>
      <w:marBottom w:val="0"/>
      <w:divBdr>
        <w:top w:val="none" w:sz="0" w:space="0" w:color="auto"/>
        <w:left w:val="none" w:sz="0" w:space="0" w:color="auto"/>
        <w:bottom w:val="none" w:sz="0" w:space="0" w:color="auto"/>
        <w:right w:val="none" w:sz="0" w:space="0" w:color="auto"/>
      </w:divBdr>
    </w:div>
    <w:div w:id="1920168518">
      <w:bodyDiv w:val="1"/>
      <w:marLeft w:val="0"/>
      <w:marRight w:val="0"/>
      <w:marTop w:val="0"/>
      <w:marBottom w:val="0"/>
      <w:divBdr>
        <w:top w:val="none" w:sz="0" w:space="0" w:color="auto"/>
        <w:left w:val="none" w:sz="0" w:space="0" w:color="auto"/>
        <w:bottom w:val="none" w:sz="0" w:space="0" w:color="auto"/>
        <w:right w:val="none" w:sz="0" w:space="0" w:color="auto"/>
      </w:divBdr>
    </w:div>
    <w:div w:id="1920670359">
      <w:bodyDiv w:val="1"/>
      <w:marLeft w:val="0"/>
      <w:marRight w:val="0"/>
      <w:marTop w:val="0"/>
      <w:marBottom w:val="0"/>
      <w:divBdr>
        <w:top w:val="none" w:sz="0" w:space="0" w:color="auto"/>
        <w:left w:val="none" w:sz="0" w:space="0" w:color="auto"/>
        <w:bottom w:val="none" w:sz="0" w:space="0" w:color="auto"/>
        <w:right w:val="none" w:sz="0" w:space="0" w:color="auto"/>
      </w:divBdr>
    </w:div>
    <w:div w:id="1922177402">
      <w:bodyDiv w:val="1"/>
      <w:marLeft w:val="0"/>
      <w:marRight w:val="0"/>
      <w:marTop w:val="0"/>
      <w:marBottom w:val="0"/>
      <w:divBdr>
        <w:top w:val="none" w:sz="0" w:space="0" w:color="auto"/>
        <w:left w:val="none" w:sz="0" w:space="0" w:color="auto"/>
        <w:bottom w:val="none" w:sz="0" w:space="0" w:color="auto"/>
        <w:right w:val="none" w:sz="0" w:space="0" w:color="auto"/>
      </w:divBdr>
    </w:div>
    <w:div w:id="1923250665">
      <w:bodyDiv w:val="1"/>
      <w:marLeft w:val="0"/>
      <w:marRight w:val="0"/>
      <w:marTop w:val="0"/>
      <w:marBottom w:val="0"/>
      <w:divBdr>
        <w:top w:val="none" w:sz="0" w:space="0" w:color="auto"/>
        <w:left w:val="none" w:sz="0" w:space="0" w:color="auto"/>
        <w:bottom w:val="none" w:sz="0" w:space="0" w:color="auto"/>
        <w:right w:val="none" w:sz="0" w:space="0" w:color="auto"/>
      </w:divBdr>
    </w:div>
    <w:div w:id="1923490332">
      <w:bodyDiv w:val="1"/>
      <w:marLeft w:val="0"/>
      <w:marRight w:val="0"/>
      <w:marTop w:val="0"/>
      <w:marBottom w:val="0"/>
      <w:divBdr>
        <w:top w:val="none" w:sz="0" w:space="0" w:color="auto"/>
        <w:left w:val="none" w:sz="0" w:space="0" w:color="auto"/>
        <w:bottom w:val="none" w:sz="0" w:space="0" w:color="auto"/>
        <w:right w:val="none" w:sz="0" w:space="0" w:color="auto"/>
      </w:divBdr>
    </w:div>
    <w:div w:id="1923954577">
      <w:bodyDiv w:val="1"/>
      <w:marLeft w:val="0"/>
      <w:marRight w:val="0"/>
      <w:marTop w:val="0"/>
      <w:marBottom w:val="0"/>
      <w:divBdr>
        <w:top w:val="none" w:sz="0" w:space="0" w:color="auto"/>
        <w:left w:val="none" w:sz="0" w:space="0" w:color="auto"/>
        <w:bottom w:val="none" w:sz="0" w:space="0" w:color="auto"/>
        <w:right w:val="none" w:sz="0" w:space="0" w:color="auto"/>
      </w:divBdr>
    </w:div>
    <w:div w:id="1925333914">
      <w:bodyDiv w:val="1"/>
      <w:marLeft w:val="0"/>
      <w:marRight w:val="0"/>
      <w:marTop w:val="0"/>
      <w:marBottom w:val="0"/>
      <w:divBdr>
        <w:top w:val="none" w:sz="0" w:space="0" w:color="auto"/>
        <w:left w:val="none" w:sz="0" w:space="0" w:color="auto"/>
        <w:bottom w:val="none" w:sz="0" w:space="0" w:color="auto"/>
        <w:right w:val="none" w:sz="0" w:space="0" w:color="auto"/>
      </w:divBdr>
    </w:div>
    <w:div w:id="1928224657">
      <w:bodyDiv w:val="1"/>
      <w:marLeft w:val="0"/>
      <w:marRight w:val="0"/>
      <w:marTop w:val="0"/>
      <w:marBottom w:val="0"/>
      <w:divBdr>
        <w:top w:val="none" w:sz="0" w:space="0" w:color="auto"/>
        <w:left w:val="none" w:sz="0" w:space="0" w:color="auto"/>
        <w:bottom w:val="none" w:sz="0" w:space="0" w:color="auto"/>
        <w:right w:val="none" w:sz="0" w:space="0" w:color="auto"/>
      </w:divBdr>
    </w:div>
    <w:div w:id="1928540113">
      <w:bodyDiv w:val="1"/>
      <w:marLeft w:val="0"/>
      <w:marRight w:val="0"/>
      <w:marTop w:val="0"/>
      <w:marBottom w:val="0"/>
      <w:divBdr>
        <w:top w:val="none" w:sz="0" w:space="0" w:color="auto"/>
        <w:left w:val="none" w:sz="0" w:space="0" w:color="auto"/>
        <w:bottom w:val="none" w:sz="0" w:space="0" w:color="auto"/>
        <w:right w:val="none" w:sz="0" w:space="0" w:color="auto"/>
      </w:divBdr>
    </w:div>
    <w:div w:id="1928925800">
      <w:bodyDiv w:val="1"/>
      <w:marLeft w:val="0"/>
      <w:marRight w:val="0"/>
      <w:marTop w:val="0"/>
      <w:marBottom w:val="0"/>
      <w:divBdr>
        <w:top w:val="none" w:sz="0" w:space="0" w:color="auto"/>
        <w:left w:val="none" w:sz="0" w:space="0" w:color="auto"/>
        <w:bottom w:val="none" w:sz="0" w:space="0" w:color="auto"/>
        <w:right w:val="none" w:sz="0" w:space="0" w:color="auto"/>
      </w:divBdr>
    </w:div>
    <w:div w:id="1930456332">
      <w:bodyDiv w:val="1"/>
      <w:marLeft w:val="0"/>
      <w:marRight w:val="0"/>
      <w:marTop w:val="0"/>
      <w:marBottom w:val="0"/>
      <w:divBdr>
        <w:top w:val="none" w:sz="0" w:space="0" w:color="auto"/>
        <w:left w:val="none" w:sz="0" w:space="0" w:color="auto"/>
        <w:bottom w:val="none" w:sz="0" w:space="0" w:color="auto"/>
        <w:right w:val="none" w:sz="0" w:space="0" w:color="auto"/>
      </w:divBdr>
    </w:div>
    <w:div w:id="1930770379">
      <w:bodyDiv w:val="1"/>
      <w:marLeft w:val="0"/>
      <w:marRight w:val="0"/>
      <w:marTop w:val="0"/>
      <w:marBottom w:val="0"/>
      <w:divBdr>
        <w:top w:val="none" w:sz="0" w:space="0" w:color="auto"/>
        <w:left w:val="none" w:sz="0" w:space="0" w:color="auto"/>
        <w:bottom w:val="none" w:sz="0" w:space="0" w:color="auto"/>
        <w:right w:val="none" w:sz="0" w:space="0" w:color="auto"/>
      </w:divBdr>
    </w:div>
    <w:div w:id="1931347107">
      <w:bodyDiv w:val="1"/>
      <w:marLeft w:val="0"/>
      <w:marRight w:val="0"/>
      <w:marTop w:val="0"/>
      <w:marBottom w:val="0"/>
      <w:divBdr>
        <w:top w:val="none" w:sz="0" w:space="0" w:color="auto"/>
        <w:left w:val="none" w:sz="0" w:space="0" w:color="auto"/>
        <w:bottom w:val="none" w:sz="0" w:space="0" w:color="auto"/>
        <w:right w:val="none" w:sz="0" w:space="0" w:color="auto"/>
      </w:divBdr>
    </w:div>
    <w:div w:id="1931352746">
      <w:bodyDiv w:val="1"/>
      <w:marLeft w:val="0"/>
      <w:marRight w:val="0"/>
      <w:marTop w:val="0"/>
      <w:marBottom w:val="0"/>
      <w:divBdr>
        <w:top w:val="none" w:sz="0" w:space="0" w:color="auto"/>
        <w:left w:val="none" w:sz="0" w:space="0" w:color="auto"/>
        <w:bottom w:val="none" w:sz="0" w:space="0" w:color="auto"/>
        <w:right w:val="none" w:sz="0" w:space="0" w:color="auto"/>
      </w:divBdr>
    </w:div>
    <w:div w:id="1931741565">
      <w:bodyDiv w:val="1"/>
      <w:marLeft w:val="0"/>
      <w:marRight w:val="0"/>
      <w:marTop w:val="0"/>
      <w:marBottom w:val="0"/>
      <w:divBdr>
        <w:top w:val="none" w:sz="0" w:space="0" w:color="auto"/>
        <w:left w:val="none" w:sz="0" w:space="0" w:color="auto"/>
        <w:bottom w:val="none" w:sz="0" w:space="0" w:color="auto"/>
        <w:right w:val="none" w:sz="0" w:space="0" w:color="auto"/>
      </w:divBdr>
    </w:div>
    <w:div w:id="1933203134">
      <w:bodyDiv w:val="1"/>
      <w:marLeft w:val="0"/>
      <w:marRight w:val="0"/>
      <w:marTop w:val="0"/>
      <w:marBottom w:val="0"/>
      <w:divBdr>
        <w:top w:val="none" w:sz="0" w:space="0" w:color="auto"/>
        <w:left w:val="none" w:sz="0" w:space="0" w:color="auto"/>
        <w:bottom w:val="none" w:sz="0" w:space="0" w:color="auto"/>
        <w:right w:val="none" w:sz="0" w:space="0" w:color="auto"/>
      </w:divBdr>
    </w:div>
    <w:div w:id="1933278680">
      <w:bodyDiv w:val="1"/>
      <w:marLeft w:val="0"/>
      <w:marRight w:val="0"/>
      <w:marTop w:val="0"/>
      <w:marBottom w:val="0"/>
      <w:divBdr>
        <w:top w:val="none" w:sz="0" w:space="0" w:color="auto"/>
        <w:left w:val="none" w:sz="0" w:space="0" w:color="auto"/>
        <w:bottom w:val="none" w:sz="0" w:space="0" w:color="auto"/>
        <w:right w:val="none" w:sz="0" w:space="0" w:color="auto"/>
      </w:divBdr>
    </w:div>
    <w:div w:id="1935018368">
      <w:bodyDiv w:val="1"/>
      <w:marLeft w:val="0"/>
      <w:marRight w:val="0"/>
      <w:marTop w:val="0"/>
      <w:marBottom w:val="0"/>
      <w:divBdr>
        <w:top w:val="none" w:sz="0" w:space="0" w:color="auto"/>
        <w:left w:val="none" w:sz="0" w:space="0" w:color="auto"/>
        <w:bottom w:val="none" w:sz="0" w:space="0" w:color="auto"/>
        <w:right w:val="none" w:sz="0" w:space="0" w:color="auto"/>
      </w:divBdr>
    </w:div>
    <w:div w:id="1935549226">
      <w:bodyDiv w:val="1"/>
      <w:marLeft w:val="0"/>
      <w:marRight w:val="0"/>
      <w:marTop w:val="0"/>
      <w:marBottom w:val="0"/>
      <w:divBdr>
        <w:top w:val="none" w:sz="0" w:space="0" w:color="auto"/>
        <w:left w:val="none" w:sz="0" w:space="0" w:color="auto"/>
        <w:bottom w:val="none" w:sz="0" w:space="0" w:color="auto"/>
        <w:right w:val="none" w:sz="0" w:space="0" w:color="auto"/>
      </w:divBdr>
    </w:div>
    <w:div w:id="1936477534">
      <w:bodyDiv w:val="1"/>
      <w:marLeft w:val="0"/>
      <w:marRight w:val="0"/>
      <w:marTop w:val="0"/>
      <w:marBottom w:val="0"/>
      <w:divBdr>
        <w:top w:val="none" w:sz="0" w:space="0" w:color="auto"/>
        <w:left w:val="none" w:sz="0" w:space="0" w:color="auto"/>
        <w:bottom w:val="none" w:sz="0" w:space="0" w:color="auto"/>
        <w:right w:val="none" w:sz="0" w:space="0" w:color="auto"/>
      </w:divBdr>
    </w:div>
    <w:div w:id="1936589999">
      <w:bodyDiv w:val="1"/>
      <w:marLeft w:val="0"/>
      <w:marRight w:val="0"/>
      <w:marTop w:val="0"/>
      <w:marBottom w:val="0"/>
      <w:divBdr>
        <w:top w:val="none" w:sz="0" w:space="0" w:color="auto"/>
        <w:left w:val="none" w:sz="0" w:space="0" w:color="auto"/>
        <w:bottom w:val="none" w:sz="0" w:space="0" w:color="auto"/>
        <w:right w:val="none" w:sz="0" w:space="0" w:color="auto"/>
      </w:divBdr>
    </w:div>
    <w:div w:id="1937784191">
      <w:bodyDiv w:val="1"/>
      <w:marLeft w:val="0"/>
      <w:marRight w:val="0"/>
      <w:marTop w:val="0"/>
      <w:marBottom w:val="0"/>
      <w:divBdr>
        <w:top w:val="none" w:sz="0" w:space="0" w:color="auto"/>
        <w:left w:val="none" w:sz="0" w:space="0" w:color="auto"/>
        <w:bottom w:val="none" w:sz="0" w:space="0" w:color="auto"/>
        <w:right w:val="none" w:sz="0" w:space="0" w:color="auto"/>
      </w:divBdr>
      <w:divsChild>
        <w:div w:id="1483160216">
          <w:marLeft w:val="0"/>
          <w:marRight w:val="0"/>
          <w:marTop w:val="0"/>
          <w:marBottom w:val="0"/>
          <w:divBdr>
            <w:top w:val="none" w:sz="0" w:space="0" w:color="auto"/>
            <w:left w:val="none" w:sz="0" w:space="0" w:color="auto"/>
            <w:bottom w:val="none" w:sz="0" w:space="0" w:color="auto"/>
            <w:right w:val="none" w:sz="0" w:space="0" w:color="auto"/>
          </w:divBdr>
          <w:divsChild>
            <w:div w:id="278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24201">
      <w:bodyDiv w:val="1"/>
      <w:marLeft w:val="0"/>
      <w:marRight w:val="0"/>
      <w:marTop w:val="0"/>
      <w:marBottom w:val="0"/>
      <w:divBdr>
        <w:top w:val="none" w:sz="0" w:space="0" w:color="auto"/>
        <w:left w:val="none" w:sz="0" w:space="0" w:color="auto"/>
        <w:bottom w:val="none" w:sz="0" w:space="0" w:color="auto"/>
        <w:right w:val="none" w:sz="0" w:space="0" w:color="auto"/>
      </w:divBdr>
    </w:div>
    <w:div w:id="1944923571">
      <w:bodyDiv w:val="1"/>
      <w:marLeft w:val="0"/>
      <w:marRight w:val="0"/>
      <w:marTop w:val="0"/>
      <w:marBottom w:val="0"/>
      <w:divBdr>
        <w:top w:val="none" w:sz="0" w:space="0" w:color="auto"/>
        <w:left w:val="none" w:sz="0" w:space="0" w:color="auto"/>
        <w:bottom w:val="none" w:sz="0" w:space="0" w:color="auto"/>
        <w:right w:val="none" w:sz="0" w:space="0" w:color="auto"/>
      </w:divBdr>
    </w:div>
    <w:div w:id="1946187544">
      <w:bodyDiv w:val="1"/>
      <w:marLeft w:val="0"/>
      <w:marRight w:val="0"/>
      <w:marTop w:val="0"/>
      <w:marBottom w:val="0"/>
      <w:divBdr>
        <w:top w:val="none" w:sz="0" w:space="0" w:color="auto"/>
        <w:left w:val="none" w:sz="0" w:space="0" w:color="auto"/>
        <w:bottom w:val="none" w:sz="0" w:space="0" w:color="auto"/>
        <w:right w:val="none" w:sz="0" w:space="0" w:color="auto"/>
      </w:divBdr>
    </w:div>
    <w:div w:id="1950969846">
      <w:bodyDiv w:val="1"/>
      <w:marLeft w:val="0"/>
      <w:marRight w:val="0"/>
      <w:marTop w:val="0"/>
      <w:marBottom w:val="0"/>
      <w:divBdr>
        <w:top w:val="none" w:sz="0" w:space="0" w:color="auto"/>
        <w:left w:val="none" w:sz="0" w:space="0" w:color="auto"/>
        <w:bottom w:val="none" w:sz="0" w:space="0" w:color="auto"/>
        <w:right w:val="none" w:sz="0" w:space="0" w:color="auto"/>
      </w:divBdr>
    </w:div>
    <w:div w:id="1951623953">
      <w:bodyDiv w:val="1"/>
      <w:marLeft w:val="0"/>
      <w:marRight w:val="0"/>
      <w:marTop w:val="0"/>
      <w:marBottom w:val="0"/>
      <w:divBdr>
        <w:top w:val="none" w:sz="0" w:space="0" w:color="auto"/>
        <w:left w:val="none" w:sz="0" w:space="0" w:color="auto"/>
        <w:bottom w:val="none" w:sz="0" w:space="0" w:color="auto"/>
        <w:right w:val="none" w:sz="0" w:space="0" w:color="auto"/>
      </w:divBdr>
    </w:div>
    <w:div w:id="1951737061">
      <w:bodyDiv w:val="1"/>
      <w:marLeft w:val="0"/>
      <w:marRight w:val="0"/>
      <w:marTop w:val="0"/>
      <w:marBottom w:val="0"/>
      <w:divBdr>
        <w:top w:val="none" w:sz="0" w:space="0" w:color="auto"/>
        <w:left w:val="none" w:sz="0" w:space="0" w:color="auto"/>
        <w:bottom w:val="none" w:sz="0" w:space="0" w:color="auto"/>
        <w:right w:val="none" w:sz="0" w:space="0" w:color="auto"/>
      </w:divBdr>
    </w:div>
    <w:div w:id="1953005107">
      <w:bodyDiv w:val="1"/>
      <w:marLeft w:val="0"/>
      <w:marRight w:val="0"/>
      <w:marTop w:val="0"/>
      <w:marBottom w:val="0"/>
      <w:divBdr>
        <w:top w:val="none" w:sz="0" w:space="0" w:color="auto"/>
        <w:left w:val="none" w:sz="0" w:space="0" w:color="auto"/>
        <w:bottom w:val="none" w:sz="0" w:space="0" w:color="auto"/>
        <w:right w:val="none" w:sz="0" w:space="0" w:color="auto"/>
      </w:divBdr>
    </w:div>
    <w:div w:id="1956667741">
      <w:bodyDiv w:val="1"/>
      <w:marLeft w:val="0"/>
      <w:marRight w:val="0"/>
      <w:marTop w:val="0"/>
      <w:marBottom w:val="0"/>
      <w:divBdr>
        <w:top w:val="none" w:sz="0" w:space="0" w:color="auto"/>
        <w:left w:val="none" w:sz="0" w:space="0" w:color="auto"/>
        <w:bottom w:val="none" w:sz="0" w:space="0" w:color="auto"/>
        <w:right w:val="none" w:sz="0" w:space="0" w:color="auto"/>
      </w:divBdr>
    </w:div>
    <w:div w:id="1959338395">
      <w:bodyDiv w:val="1"/>
      <w:marLeft w:val="0"/>
      <w:marRight w:val="0"/>
      <w:marTop w:val="0"/>
      <w:marBottom w:val="0"/>
      <w:divBdr>
        <w:top w:val="none" w:sz="0" w:space="0" w:color="auto"/>
        <w:left w:val="none" w:sz="0" w:space="0" w:color="auto"/>
        <w:bottom w:val="none" w:sz="0" w:space="0" w:color="auto"/>
        <w:right w:val="none" w:sz="0" w:space="0" w:color="auto"/>
      </w:divBdr>
    </w:div>
    <w:div w:id="1964460363">
      <w:bodyDiv w:val="1"/>
      <w:marLeft w:val="0"/>
      <w:marRight w:val="0"/>
      <w:marTop w:val="0"/>
      <w:marBottom w:val="0"/>
      <w:divBdr>
        <w:top w:val="none" w:sz="0" w:space="0" w:color="auto"/>
        <w:left w:val="none" w:sz="0" w:space="0" w:color="auto"/>
        <w:bottom w:val="none" w:sz="0" w:space="0" w:color="auto"/>
        <w:right w:val="none" w:sz="0" w:space="0" w:color="auto"/>
      </w:divBdr>
    </w:div>
    <w:div w:id="1964655185">
      <w:bodyDiv w:val="1"/>
      <w:marLeft w:val="0"/>
      <w:marRight w:val="0"/>
      <w:marTop w:val="0"/>
      <w:marBottom w:val="0"/>
      <w:divBdr>
        <w:top w:val="none" w:sz="0" w:space="0" w:color="auto"/>
        <w:left w:val="none" w:sz="0" w:space="0" w:color="auto"/>
        <w:bottom w:val="none" w:sz="0" w:space="0" w:color="auto"/>
        <w:right w:val="none" w:sz="0" w:space="0" w:color="auto"/>
      </w:divBdr>
      <w:divsChild>
        <w:div w:id="671563803">
          <w:marLeft w:val="0"/>
          <w:marRight w:val="0"/>
          <w:marTop w:val="0"/>
          <w:marBottom w:val="0"/>
          <w:divBdr>
            <w:top w:val="none" w:sz="0" w:space="0" w:color="auto"/>
            <w:left w:val="none" w:sz="0" w:space="0" w:color="auto"/>
            <w:bottom w:val="none" w:sz="0" w:space="0" w:color="auto"/>
            <w:right w:val="none" w:sz="0" w:space="0" w:color="auto"/>
          </w:divBdr>
          <w:divsChild>
            <w:div w:id="159432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8177">
      <w:bodyDiv w:val="1"/>
      <w:marLeft w:val="0"/>
      <w:marRight w:val="0"/>
      <w:marTop w:val="0"/>
      <w:marBottom w:val="0"/>
      <w:divBdr>
        <w:top w:val="none" w:sz="0" w:space="0" w:color="auto"/>
        <w:left w:val="none" w:sz="0" w:space="0" w:color="auto"/>
        <w:bottom w:val="none" w:sz="0" w:space="0" w:color="auto"/>
        <w:right w:val="none" w:sz="0" w:space="0" w:color="auto"/>
      </w:divBdr>
    </w:div>
    <w:div w:id="1965428474">
      <w:bodyDiv w:val="1"/>
      <w:marLeft w:val="0"/>
      <w:marRight w:val="0"/>
      <w:marTop w:val="0"/>
      <w:marBottom w:val="0"/>
      <w:divBdr>
        <w:top w:val="none" w:sz="0" w:space="0" w:color="auto"/>
        <w:left w:val="none" w:sz="0" w:space="0" w:color="auto"/>
        <w:bottom w:val="none" w:sz="0" w:space="0" w:color="auto"/>
        <w:right w:val="none" w:sz="0" w:space="0" w:color="auto"/>
      </w:divBdr>
    </w:div>
    <w:div w:id="1968199747">
      <w:bodyDiv w:val="1"/>
      <w:marLeft w:val="0"/>
      <w:marRight w:val="0"/>
      <w:marTop w:val="0"/>
      <w:marBottom w:val="0"/>
      <w:divBdr>
        <w:top w:val="none" w:sz="0" w:space="0" w:color="auto"/>
        <w:left w:val="none" w:sz="0" w:space="0" w:color="auto"/>
        <w:bottom w:val="none" w:sz="0" w:space="0" w:color="auto"/>
        <w:right w:val="none" w:sz="0" w:space="0" w:color="auto"/>
      </w:divBdr>
    </w:div>
    <w:div w:id="1969774934">
      <w:bodyDiv w:val="1"/>
      <w:marLeft w:val="0"/>
      <w:marRight w:val="0"/>
      <w:marTop w:val="0"/>
      <w:marBottom w:val="0"/>
      <w:divBdr>
        <w:top w:val="none" w:sz="0" w:space="0" w:color="auto"/>
        <w:left w:val="none" w:sz="0" w:space="0" w:color="auto"/>
        <w:bottom w:val="none" w:sz="0" w:space="0" w:color="auto"/>
        <w:right w:val="none" w:sz="0" w:space="0" w:color="auto"/>
      </w:divBdr>
    </w:div>
    <w:div w:id="1970430120">
      <w:bodyDiv w:val="1"/>
      <w:marLeft w:val="0"/>
      <w:marRight w:val="0"/>
      <w:marTop w:val="0"/>
      <w:marBottom w:val="0"/>
      <w:divBdr>
        <w:top w:val="none" w:sz="0" w:space="0" w:color="auto"/>
        <w:left w:val="none" w:sz="0" w:space="0" w:color="auto"/>
        <w:bottom w:val="none" w:sz="0" w:space="0" w:color="auto"/>
        <w:right w:val="none" w:sz="0" w:space="0" w:color="auto"/>
      </w:divBdr>
    </w:div>
    <w:div w:id="1970931664">
      <w:bodyDiv w:val="1"/>
      <w:marLeft w:val="0"/>
      <w:marRight w:val="0"/>
      <w:marTop w:val="0"/>
      <w:marBottom w:val="0"/>
      <w:divBdr>
        <w:top w:val="none" w:sz="0" w:space="0" w:color="auto"/>
        <w:left w:val="none" w:sz="0" w:space="0" w:color="auto"/>
        <w:bottom w:val="none" w:sz="0" w:space="0" w:color="auto"/>
        <w:right w:val="none" w:sz="0" w:space="0" w:color="auto"/>
      </w:divBdr>
    </w:div>
    <w:div w:id="1972437505">
      <w:bodyDiv w:val="1"/>
      <w:marLeft w:val="0"/>
      <w:marRight w:val="0"/>
      <w:marTop w:val="0"/>
      <w:marBottom w:val="0"/>
      <w:divBdr>
        <w:top w:val="none" w:sz="0" w:space="0" w:color="auto"/>
        <w:left w:val="none" w:sz="0" w:space="0" w:color="auto"/>
        <w:bottom w:val="none" w:sz="0" w:space="0" w:color="auto"/>
        <w:right w:val="none" w:sz="0" w:space="0" w:color="auto"/>
      </w:divBdr>
    </w:div>
    <w:div w:id="1973557754">
      <w:bodyDiv w:val="1"/>
      <w:marLeft w:val="0"/>
      <w:marRight w:val="0"/>
      <w:marTop w:val="0"/>
      <w:marBottom w:val="0"/>
      <w:divBdr>
        <w:top w:val="none" w:sz="0" w:space="0" w:color="auto"/>
        <w:left w:val="none" w:sz="0" w:space="0" w:color="auto"/>
        <w:bottom w:val="none" w:sz="0" w:space="0" w:color="auto"/>
        <w:right w:val="none" w:sz="0" w:space="0" w:color="auto"/>
      </w:divBdr>
    </w:div>
    <w:div w:id="1973828479">
      <w:bodyDiv w:val="1"/>
      <w:marLeft w:val="0"/>
      <w:marRight w:val="0"/>
      <w:marTop w:val="0"/>
      <w:marBottom w:val="0"/>
      <w:divBdr>
        <w:top w:val="none" w:sz="0" w:space="0" w:color="auto"/>
        <w:left w:val="none" w:sz="0" w:space="0" w:color="auto"/>
        <w:bottom w:val="none" w:sz="0" w:space="0" w:color="auto"/>
        <w:right w:val="none" w:sz="0" w:space="0" w:color="auto"/>
      </w:divBdr>
    </w:div>
    <w:div w:id="1974172042">
      <w:bodyDiv w:val="1"/>
      <w:marLeft w:val="0"/>
      <w:marRight w:val="0"/>
      <w:marTop w:val="0"/>
      <w:marBottom w:val="0"/>
      <w:divBdr>
        <w:top w:val="none" w:sz="0" w:space="0" w:color="auto"/>
        <w:left w:val="none" w:sz="0" w:space="0" w:color="auto"/>
        <w:bottom w:val="none" w:sz="0" w:space="0" w:color="auto"/>
        <w:right w:val="none" w:sz="0" w:space="0" w:color="auto"/>
      </w:divBdr>
    </w:div>
    <w:div w:id="1975787592">
      <w:bodyDiv w:val="1"/>
      <w:marLeft w:val="0"/>
      <w:marRight w:val="0"/>
      <w:marTop w:val="0"/>
      <w:marBottom w:val="0"/>
      <w:divBdr>
        <w:top w:val="none" w:sz="0" w:space="0" w:color="auto"/>
        <w:left w:val="none" w:sz="0" w:space="0" w:color="auto"/>
        <w:bottom w:val="none" w:sz="0" w:space="0" w:color="auto"/>
        <w:right w:val="none" w:sz="0" w:space="0" w:color="auto"/>
      </w:divBdr>
    </w:div>
    <w:div w:id="1976523659">
      <w:bodyDiv w:val="1"/>
      <w:marLeft w:val="0"/>
      <w:marRight w:val="0"/>
      <w:marTop w:val="0"/>
      <w:marBottom w:val="0"/>
      <w:divBdr>
        <w:top w:val="none" w:sz="0" w:space="0" w:color="auto"/>
        <w:left w:val="none" w:sz="0" w:space="0" w:color="auto"/>
        <w:bottom w:val="none" w:sz="0" w:space="0" w:color="auto"/>
        <w:right w:val="none" w:sz="0" w:space="0" w:color="auto"/>
      </w:divBdr>
    </w:div>
    <w:div w:id="1977030311">
      <w:bodyDiv w:val="1"/>
      <w:marLeft w:val="0"/>
      <w:marRight w:val="0"/>
      <w:marTop w:val="0"/>
      <w:marBottom w:val="0"/>
      <w:divBdr>
        <w:top w:val="none" w:sz="0" w:space="0" w:color="auto"/>
        <w:left w:val="none" w:sz="0" w:space="0" w:color="auto"/>
        <w:bottom w:val="none" w:sz="0" w:space="0" w:color="auto"/>
        <w:right w:val="none" w:sz="0" w:space="0" w:color="auto"/>
      </w:divBdr>
    </w:div>
    <w:div w:id="1979912922">
      <w:bodyDiv w:val="1"/>
      <w:marLeft w:val="0"/>
      <w:marRight w:val="0"/>
      <w:marTop w:val="0"/>
      <w:marBottom w:val="0"/>
      <w:divBdr>
        <w:top w:val="none" w:sz="0" w:space="0" w:color="auto"/>
        <w:left w:val="none" w:sz="0" w:space="0" w:color="auto"/>
        <w:bottom w:val="none" w:sz="0" w:space="0" w:color="auto"/>
        <w:right w:val="none" w:sz="0" w:space="0" w:color="auto"/>
      </w:divBdr>
    </w:div>
    <w:div w:id="1981491671">
      <w:bodyDiv w:val="1"/>
      <w:marLeft w:val="0"/>
      <w:marRight w:val="0"/>
      <w:marTop w:val="0"/>
      <w:marBottom w:val="0"/>
      <w:divBdr>
        <w:top w:val="none" w:sz="0" w:space="0" w:color="auto"/>
        <w:left w:val="none" w:sz="0" w:space="0" w:color="auto"/>
        <w:bottom w:val="none" w:sz="0" w:space="0" w:color="auto"/>
        <w:right w:val="none" w:sz="0" w:space="0" w:color="auto"/>
      </w:divBdr>
    </w:div>
    <w:div w:id="1982884251">
      <w:bodyDiv w:val="1"/>
      <w:marLeft w:val="0"/>
      <w:marRight w:val="0"/>
      <w:marTop w:val="0"/>
      <w:marBottom w:val="0"/>
      <w:divBdr>
        <w:top w:val="none" w:sz="0" w:space="0" w:color="auto"/>
        <w:left w:val="none" w:sz="0" w:space="0" w:color="auto"/>
        <w:bottom w:val="none" w:sz="0" w:space="0" w:color="auto"/>
        <w:right w:val="none" w:sz="0" w:space="0" w:color="auto"/>
      </w:divBdr>
    </w:div>
    <w:div w:id="1983729071">
      <w:bodyDiv w:val="1"/>
      <w:marLeft w:val="0"/>
      <w:marRight w:val="0"/>
      <w:marTop w:val="0"/>
      <w:marBottom w:val="0"/>
      <w:divBdr>
        <w:top w:val="none" w:sz="0" w:space="0" w:color="auto"/>
        <w:left w:val="none" w:sz="0" w:space="0" w:color="auto"/>
        <w:bottom w:val="none" w:sz="0" w:space="0" w:color="auto"/>
        <w:right w:val="none" w:sz="0" w:space="0" w:color="auto"/>
      </w:divBdr>
    </w:div>
    <w:div w:id="1985431557">
      <w:bodyDiv w:val="1"/>
      <w:marLeft w:val="0"/>
      <w:marRight w:val="0"/>
      <w:marTop w:val="0"/>
      <w:marBottom w:val="0"/>
      <w:divBdr>
        <w:top w:val="none" w:sz="0" w:space="0" w:color="auto"/>
        <w:left w:val="none" w:sz="0" w:space="0" w:color="auto"/>
        <w:bottom w:val="none" w:sz="0" w:space="0" w:color="auto"/>
        <w:right w:val="none" w:sz="0" w:space="0" w:color="auto"/>
      </w:divBdr>
    </w:div>
    <w:div w:id="1990665381">
      <w:bodyDiv w:val="1"/>
      <w:marLeft w:val="0"/>
      <w:marRight w:val="0"/>
      <w:marTop w:val="0"/>
      <w:marBottom w:val="0"/>
      <w:divBdr>
        <w:top w:val="none" w:sz="0" w:space="0" w:color="auto"/>
        <w:left w:val="none" w:sz="0" w:space="0" w:color="auto"/>
        <w:bottom w:val="none" w:sz="0" w:space="0" w:color="auto"/>
        <w:right w:val="none" w:sz="0" w:space="0" w:color="auto"/>
      </w:divBdr>
    </w:div>
    <w:div w:id="1991210304">
      <w:bodyDiv w:val="1"/>
      <w:marLeft w:val="0"/>
      <w:marRight w:val="0"/>
      <w:marTop w:val="0"/>
      <w:marBottom w:val="0"/>
      <w:divBdr>
        <w:top w:val="none" w:sz="0" w:space="0" w:color="auto"/>
        <w:left w:val="none" w:sz="0" w:space="0" w:color="auto"/>
        <w:bottom w:val="none" w:sz="0" w:space="0" w:color="auto"/>
        <w:right w:val="none" w:sz="0" w:space="0" w:color="auto"/>
      </w:divBdr>
    </w:div>
    <w:div w:id="1992247115">
      <w:bodyDiv w:val="1"/>
      <w:marLeft w:val="0"/>
      <w:marRight w:val="0"/>
      <w:marTop w:val="0"/>
      <w:marBottom w:val="0"/>
      <w:divBdr>
        <w:top w:val="none" w:sz="0" w:space="0" w:color="auto"/>
        <w:left w:val="none" w:sz="0" w:space="0" w:color="auto"/>
        <w:bottom w:val="none" w:sz="0" w:space="0" w:color="auto"/>
        <w:right w:val="none" w:sz="0" w:space="0" w:color="auto"/>
      </w:divBdr>
    </w:div>
    <w:div w:id="1993830612">
      <w:bodyDiv w:val="1"/>
      <w:marLeft w:val="0"/>
      <w:marRight w:val="0"/>
      <w:marTop w:val="0"/>
      <w:marBottom w:val="0"/>
      <w:divBdr>
        <w:top w:val="none" w:sz="0" w:space="0" w:color="auto"/>
        <w:left w:val="none" w:sz="0" w:space="0" w:color="auto"/>
        <w:bottom w:val="none" w:sz="0" w:space="0" w:color="auto"/>
        <w:right w:val="none" w:sz="0" w:space="0" w:color="auto"/>
      </w:divBdr>
    </w:div>
    <w:div w:id="1995252470">
      <w:bodyDiv w:val="1"/>
      <w:marLeft w:val="0"/>
      <w:marRight w:val="0"/>
      <w:marTop w:val="0"/>
      <w:marBottom w:val="0"/>
      <w:divBdr>
        <w:top w:val="none" w:sz="0" w:space="0" w:color="auto"/>
        <w:left w:val="none" w:sz="0" w:space="0" w:color="auto"/>
        <w:bottom w:val="none" w:sz="0" w:space="0" w:color="auto"/>
        <w:right w:val="none" w:sz="0" w:space="0" w:color="auto"/>
      </w:divBdr>
    </w:div>
    <w:div w:id="1995525818">
      <w:bodyDiv w:val="1"/>
      <w:marLeft w:val="0"/>
      <w:marRight w:val="0"/>
      <w:marTop w:val="0"/>
      <w:marBottom w:val="0"/>
      <w:divBdr>
        <w:top w:val="none" w:sz="0" w:space="0" w:color="auto"/>
        <w:left w:val="none" w:sz="0" w:space="0" w:color="auto"/>
        <w:bottom w:val="none" w:sz="0" w:space="0" w:color="auto"/>
        <w:right w:val="none" w:sz="0" w:space="0" w:color="auto"/>
      </w:divBdr>
    </w:div>
    <w:div w:id="1995913205">
      <w:bodyDiv w:val="1"/>
      <w:marLeft w:val="0"/>
      <w:marRight w:val="0"/>
      <w:marTop w:val="0"/>
      <w:marBottom w:val="0"/>
      <w:divBdr>
        <w:top w:val="none" w:sz="0" w:space="0" w:color="auto"/>
        <w:left w:val="none" w:sz="0" w:space="0" w:color="auto"/>
        <w:bottom w:val="none" w:sz="0" w:space="0" w:color="auto"/>
        <w:right w:val="none" w:sz="0" w:space="0" w:color="auto"/>
      </w:divBdr>
    </w:div>
    <w:div w:id="1999111467">
      <w:bodyDiv w:val="1"/>
      <w:marLeft w:val="0"/>
      <w:marRight w:val="0"/>
      <w:marTop w:val="0"/>
      <w:marBottom w:val="0"/>
      <w:divBdr>
        <w:top w:val="none" w:sz="0" w:space="0" w:color="auto"/>
        <w:left w:val="none" w:sz="0" w:space="0" w:color="auto"/>
        <w:bottom w:val="none" w:sz="0" w:space="0" w:color="auto"/>
        <w:right w:val="none" w:sz="0" w:space="0" w:color="auto"/>
      </w:divBdr>
    </w:div>
    <w:div w:id="2000231138">
      <w:bodyDiv w:val="1"/>
      <w:marLeft w:val="0"/>
      <w:marRight w:val="0"/>
      <w:marTop w:val="0"/>
      <w:marBottom w:val="0"/>
      <w:divBdr>
        <w:top w:val="none" w:sz="0" w:space="0" w:color="auto"/>
        <w:left w:val="none" w:sz="0" w:space="0" w:color="auto"/>
        <w:bottom w:val="none" w:sz="0" w:space="0" w:color="auto"/>
        <w:right w:val="none" w:sz="0" w:space="0" w:color="auto"/>
      </w:divBdr>
    </w:div>
    <w:div w:id="2000881853">
      <w:bodyDiv w:val="1"/>
      <w:marLeft w:val="0"/>
      <w:marRight w:val="0"/>
      <w:marTop w:val="0"/>
      <w:marBottom w:val="0"/>
      <w:divBdr>
        <w:top w:val="none" w:sz="0" w:space="0" w:color="auto"/>
        <w:left w:val="none" w:sz="0" w:space="0" w:color="auto"/>
        <w:bottom w:val="none" w:sz="0" w:space="0" w:color="auto"/>
        <w:right w:val="none" w:sz="0" w:space="0" w:color="auto"/>
      </w:divBdr>
    </w:div>
    <w:div w:id="2003925350">
      <w:bodyDiv w:val="1"/>
      <w:marLeft w:val="0"/>
      <w:marRight w:val="0"/>
      <w:marTop w:val="0"/>
      <w:marBottom w:val="0"/>
      <w:divBdr>
        <w:top w:val="none" w:sz="0" w:space="0" w:color="auto"/>
        <w:left w:val="none" w:sz="0" w:space="0" w:color="auto"/>
        <w:bottom w:val="none" w:sz="0" w:space="0" w:color="auto"/>
        <w:right w:val="none" w:sz="0" w:space="0" w:color="auto"/>
      </w:divBdr>
    </w:div>
    <w:div w:id="2005863200">
      <w:bodyDiv w:val="1"/>
      <w:marLeft w:val="0"/>
      <w:marRight w:val="0"/>
      <w:marTop w:val="0"/>
      <w:marBottom w:val="0"/>
      <w:divBdr>
        <w:top w:val="none" w:sz="0" w:space="0" w:color="auto"/>
        <w:left w:val="none" w:sz="0" w:space="0" w:color="auto"/>
        <w:bottom w:val="none" w:sz="0" w:space="0" w:color="auto"/>
        <w:right w:val="none" w:sz="0" w:space="0" w:color="auto"/>
      </w:divBdr>
    </w:div>
    <w:div w:id="2006323042">
      <w:bodyDiv w:val="1"/>
      <w:marLeft w:val="0"/>
      <w:marRight w:val="0"/>
      <w:marTop w:val="0"/>
      <w:marBottom w:val="0"/>
      <w:divBdr>
        <w:top w:val="none" w:sz="0" w:space="0" w:color="auto"/>
        <w:left w:val="none" w:sz="0" w:space="0" w:color="auto"/>
        <w:bottom w:val="none" w:sz="0" w:space="0" w:color="auto"/>
        <w:right w:val="none" w:sz="0" w:space="0" w:color="auto"/>
      </w:divBdr>
    </w:div>
    <w:div w:id="2007828353">
      <w:bodyDiv w:val="1"/>
      <w:marLeft w:val="0"/>
      <w:marRight w:val="0"/>
      <w:marTop w:val="0"/>
      <w:marBottom w:val="0"/>
      <w:divBdr>
        <w:top w:val="none" w:sz="0" w:space="0" w:color="auto"/>
        <w:left w:val="none" w:sz="0" w:space="0" w:color="auto"/>
        <w:bottom w:val="none" w:sz="0" w:space="0" w:color="auto"/>
        <w:right w:val="none" w:sz="0" w:space="0" w:color="auto"/>
      </w:divBdr>
    </w:div>
    <w:div w:id="2010137188">
      <w:bodyDiv w:val="1"/>
      <w:marLeft w:val="0"/>
      <w:marRight w:val="0"/>
      <w:marTop w:val="0"/>
      <w:marBottom w:val="0"/>
      <w:divBdr>
        <w:top w:val="none" w:sz="0" w:space="0" w:color="auto"/>
        <w:left w:val="none" w:sz="0" w:space="0" w:color="auto"/>
        <w:bottom w:val="none" w:sz="0" w:space="0" w:color="auto"/>
        <w:right w:val="none" w:sz="0" w:space="0" w:color="auto"/>
      </w:divBdr>
    </w:div>
    <w:div w:id="2011060207">
      <w:bodyDiv w:val="1"/>
      <w:marLeft w:val="0"/>
      <w:marRight w:val="0"/>
      <w:marTop w:val="0"/>
      <w:marBottom w:val="0"/>
      <w:divBdr>
        <w:top w:val="none" w:sz="0" w:space="0" w:color="auto"/>
        <w:left w:val="none" w:sz="0" w:space="0" w:color="auto"/>
        <w:bottom w:val="none" w:sz="0" w:space="0" w:color="auto"/>
        <w:right w:val="none" w:sz="0" w:space="0" w:color="auto"/>
      </w:divBdr>
    </w:div>
    <w:div w:id="2013801069">
      <w:bodyDiv w:val="1"/>
      <w:marLeft w:val="0"/>
      <w:marRight w:val="0"/>
      <w:marTop w:val="0"/>
      <w:marBottom w:val="0"/>
      <w:divBdr>
        <w:top w:val="none" w:sz="0" w:space="0" w:color="auto"/>
        <w:left w:val="none" w:sz="0" w:space="0" w:color="auto"/>
        <w:bottom w:val="none" w:sz="0" w:space="0" w:color="auto"/>
        <w:right w:val="none" w:sz="0" w:space="0" w:color="auto"/>
      </w:divBdr>
      <w:divsChild>
        <w:div w:id="313872636">
          <w:marLeft w:val="0"/>
          <w:marRight w:val="0"/>
          <w:marTop w:val="0"/>
          <w:marBottom w:val="0"/>
          <w:divBdr>
            <w:top w:val="none" w:sz="0" w:space="0" w:color="auto"/>
            <w:left w:val="none" w:sz="0" w:space="0" w:color="auto"/>
            <w:bottom w:val="none" w:sz="0" w:space="0" w:color="auto"/>
            <w:right w:val="none" w:sz="0" w:space="0" w:color="auto"/>
          </w:divBdr>
          <w:divsChild>
            <w:div w:id="14944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96443">
      <w:bodyDiv w:val="1"/>
      <w:marLeft w:val="0"/>
      <w:marRight w:val="0"/>
      <w:marTop w:val="0"/>
      <w:marBottom w:val="0"/>
      <w:divBdr>
        <w:top w:val="none" w:sz="0" w:space="0" w:color="auto"/>
        <w:left w:val="none" w:sz="0" w:space="0" w:color="auto"/>
        <w:bottom w:val="none" w:sz="0" w:space="0" w:color="auto"/>
        <w:right w:val="none" w:sz="0" w:space="0" w:color="auto"/>
      </w:divBdr>
    </w:div>
    <w:div w:id="2016498108">
      <w:bodyDiv w:val="1"/>
      <w:marLeft w:val="0"/>
      <w:marRight w:val="0"/>
      <w:marTop w:val="0"/>
      <w:marBottom w:val="0"/>
      <w:divBdr>
        <w:top w:val="none" w:sz="0" w:space="0" w:color="auto"/>
        <w:left w:val="none" w:sz="0" w:space="0" w:color="auto"/>
        <w:bottom w:val="none" w:sz="0" w:space="0" w:color="auto"/>
        <w:right w:val="none" w:sz="0" w:space="0" w:color="auto"/>
      </w:divBdr>
    </w:div>
    <w:div w:id="2019118869">
      <w:bodyDiv w:val="1"/>
      <w:marLeft w:val="0"/>
      <w:marRight w:val="0"/>
      <w:marTop w:val="0"/>
      <w:marBottom w:val="0"/>
      <w:divBdr>
        <w:top w:val="none" w:sz="0" w:space="0" w:color="auto"/>
        <w:left w:val="none" w:sz="0" w:space="0" w:color="auto"/>
        <w:bottom w:val="none" w:sz="0" w:space="0" w:color="auto"/>
        <w:right w:val="none" w:sz="0" w:space="0" w:color="auto"/>
      </w:divBdr>
    </w:div>
    <w:div w:id="2022124427">
      <w:bodyDiv w:val="1"/>
      <w:marLeft w:val="0"/>
      <w:marRight w:val="0"/>
      <w:marTop w:val="0"/>
      <w:marBottom w:val="0"/>
      <w:divBdr>
        <w:top w:val="none" w:sz="0" w:space="0" w:color="auto"/>
        <w:left w:val="none" w:sz="0" w:space="0" w:color="auto"/>
        <w:bottom w:val="none" w:sz="0" w:space="0" w:color="auto"/>
        <w:right w:val="none" w:sz="0" w:space="0" w:color="auto"/>
      </w:divBdr>
    </w:div>
    <w:div w:id="2022779601">
      <w:bodyDiv w:val="1"/>
      <w:marLeft w:val="0"/>
      <w:marRight w:val="0"/>
      <w:marTop w:val="0"/>
      <w:marBottom w:val="0"/>
      <w:divBdr>
        <w:top w:val="none" w:sz="0" w:space="0" w:color="auto"/>
        <w:left w:val="none" w:sz="0" w:space="0" w:color="auto"/>
        <w:bottom w:val="none" w:sz="0" w:space="0" w:color="auto"/>
        <w:right w:val="none" w:sz="0" w:space="0" w:color="auto"/>
      </w:divBdr>
    </w:div>
    <w:div w:id="2023314807">
      <w:bodyDiv w:val="1"/>
      <w:marLeft w:val="0"/>
      <w:marRight w:val="0"/>
      <w:marTop w:val="0"/>
      <w:marBottom w:val="0"/>
      <w:divBdr>
        <w:top w:val="none" w:sz="0" w:space="0" w:color="auto"/>
        <w:left w:val="none" w:sz="0" w:space="0" w:color="auto"/>
        <w:bottom w:val="none" w:sz="0" w:space="0" w:color="auto"/>
        <w:right w:val="none" w:sz="0" w:space="0" w:color="auto"/>
      </w:divBdr>
    </w:div>
    <w:div w:id="2023849151">
      <w:bodyDiv w:val="1"/>
      <w:marLeft w:val="0"/>
      <w:marRight w:val="0"/>
      <w:marTop w:val="0"/>
      <w:marBottom w:val="0"/>
      <w:divBdr>
        <w:top w:val="none" w:sz="0" w:space="0" w:color="auto"/>
        <w:left w:val="none" w:sz="0" w:space="0" w:color="auto"/>
        <w:bottom w:val="none" w:sz="0" w:space="0" w:color="auto"/>
        <w:right w:val="none" w:sz="0" w:space="0" w:color="auto"/>
      </w:divBdr>
    </w:div>
    <w:div w:id="2024895171">
      <w:bodyDiv w:val="1"/>
      <w:marLeft w:val="0"/>
      <w:marRight w:val="0"/>
      <w:marTop w:val="0"/>
      <w:marBottom w:val="0"/>
      <w:divBdr>
        <w:top w:val="none" w:sz="0" w:space="0" w:color="auto"/>
        <w:left w:val="none" w:sz="0" w:space="0" w:color="auto"/>
        <w:bottom w:val="none" w:sz="0" w:space="0" w:color="auto"/>
        <w:right w:val="none" w:sz="0" w:space="0" w:color="auto"/>
      </w:divBdr>
    </w:div>
    <w:div w:id="2025159577">
      <w:bodyDiv w:val="1"/>
      <w:marLeft w:val="0"/>
      <w:marRight w:val="0"/>
      <w:marTop w:val="0"/>
      <w:marBottom w:val="0"/>
      <w:divBdr>
        <w:top w:val="none" w:sz="0" w:space="0" w:color="auto"/>
        <w:left w:val="none" w:sz="0" w:space="0" w:color="auto"/>
        <w:bottom w:val="none" w:sz="0" w:space="0" w:color="auto"/>
        <w:right w:val="none" w:sz="0" w:space="0" w:color="auto"/>
      </w:divBdr>
    </w:div>
    <w:div w:id="2028671855">
      <w:bodyDiv w:val="1"/>
      <w:marLeft w:val="0"/>
      <w:marRight w:val="0"/>
      <w:marTop w:val="0"/>
      <w:marBottom w:val="0"/>
      <w:divBdr>
        <w:top w:val="none" w:sz="0" w:space="0" w:color="auto"/>
        <w:left w:val="none" w:sz="0" w:space="0" w:color="auto"/>
        <w:bottom w:val="none" w:sz="0" w:space="0" w:color="auto"/>
        <w:right w:val="none" w:sz="0" w:space="0" w:color="auto"/>
      </w:divBdr>
    </w:div>
    <w:div w:id="2028754813">
      <w:bodyDiv w:val="1"/>
      <w:marLeft w:val="0"/>
      <w:marRight w:val="0"/>
      <w:marTop w:val="0"/>
      <w:marBottom w:val="0"/>
      <w:divBdr>
        <w:top w:val="none" w:sz="0" w:space="0" w:color="auto"/>
        <w:left w:val="none" w:sz="0" w:space="0" w:color="auto"/>
        <w:bottom w:val="none" w:sz="0" w:space="0" w:color="auto"/>
        <w:right w:val="none" w:sz="0" w:space="0" w:color="auto"/>
      </w:divBdr>
    </w:div>
    <w:div w:id="2034070584">
      <w:bodyDiv w:val="1"/>
      <w:marLeft w:val="0"/>
      <w:marRight w:val="0"/>
      <w:marTop w:val="0"/>
      <w:marBottom w:val="0"/>
      <w:divBdr>
        <w:top w:val="none" w:sz="0" w:space="0" w:color="auto"/>
        <w:left w:val="none" w:sz="0" w:space="0" w:color="auto"/>
        <w:bottom w:val="none" w:sz="0" w:space="0" w:color="auto"/>
        <w:right w:val="none" w:sz="0" w:space="0" w:color="auto"/>
      </w:divBdr>
    </w:div>
    <w:div w:id="2036033350">
      <w:bodyDiv w:val="1"/>
      <w:marLeft w:val="0"/>
      <w:marRight w:val="0"/>
      <w:marTop w:val="0"/>
      <w:marBottom w:val="0"/>
      <w:divBdr>
        <w:top w:val="none" w:sz="0" w:space="0" w:color="auto"/>
        <w:left w:val="none" w:sz="0" w:space="0" w:color="auto"/>
        <w:bottom w:val="none" w:sz="0" w:space="0" w:color="auto"/>
        <w:right w:val="none" w:sz="0" w:space="0" w:color="auto"/>
      </w:divBdr>
    </w:div>
    <w:div w:id="2037461343">
      <w:bodyDiv w:val="1"/>
      <w:marLeft w:val="0"/>
      <w:marRight w:val="0"/>
      <w:marTop w:val="0"/>
      <w:marBottom w:val="0"/>
      <w:divBdr>
        <w:top w:val="none" w:sz="0" w:space="0" w:color="auto"/>
        <w:left w:val="none" w:sz="0" w:space="0" w:color="auto"/>
        <w:bottom w:val="none" w:sz="0" w:space="0" w:color="auto"/>
        <w:right w:val="none" w:sz="0" w:space="0" w:color="auto"/>
      </w:divBdr>
    </w:div>
    <w:div w:id="2037777782">
      <w:bodyDiv w:val="1"/>
      <w:marLeft w:val="0"/>
      <w:marRight w:val="0"/>
      <w:marTop w:val="0"/>
      <w:marBottom w:val="0"/>
      <w:divBdr>
        <w:top w:val="none" w:sz="0" w:space="0" w:color="auto"/>
        <w:left w:val="none" w:sz="0" w:space="0" w:color="auto"/>
        <w:bottom w:val="none" w:sz="0" w:space="0" w:color="auto"/>
        <w:right w:val="none" w:sz="0" w:space="0" w:color="auto"/>
      </w:divBdr>
    </w:div>
    <w:div w:id="2037996261">
      <w:bodyDiv w:val="1"/>
      <w:marLeft w:val="0"/>
      <w:marRight w:val="0"/>
      <w:marTop w:val="0"/>
      <w:marBottom w:val="0"/>
      <w:divBdr>
        <w:top w:val="none" w:sz="0" w:space="0" w:color="auto"/>
        <w:left w:val="none" w:sz="0" w:space="0" w:color="auto"/>
        <w:bottom w:val="none" w:sz="0" w:space="0" w:color="auto"/>
        <w:right w:val="none" w:sz="0" w:space="0" w:color="auto"/>
      </w:divBdr>
    </w:div>
    <w:div w:id="2039115420">
      <w:bodyDiv w:val="1"/>
      <w:marLeft w:val="0"/>
      <w:marRight w:val="0"/>
      <w:marTop w:val="0"/>
      <w:marBottom w:val="0"/>
      <w:divBdr>
        <w:top w:val="none" w:sz="0" w:space="0" w:color="auto"/>
        <w:left w:val="none" w:sz="0" w:space="0" w:color="auto"/>
        <w:bottom w:val="none" w:sz="0" w:space="0" w:color="auto"/>
        <w:right w:val="none" w:sz="0" w:space="0" w:color="auto"/>
      </w:divBdr>
    </w:div>
    <w:div w:id="2042121109">
      <w:bodyDiv w:val="1"/>
      <w:marLeft w:val="0"/>
      <w:marRight w:val="0"/>
      <w:marTop w:val="0"/>
      <w:marBottom w:val="0"/>
      <w:divBdr>
        <w:top w:val="none" w:sz="0" w:space="0" w:color="auto"/>
        <w:left w:val="none" w:sz="0" w:space="0" w:color="auto"/>
        <w:bottom w:val="none" w:sz="0" w:space="0" w:color="auto"/>
        <w:right w:val="none" w:sz="0" w:space="0" w:color="auto"/>
      </w:divBdr>
    </w:div>
    <w:div w:id="2043556641">
      <w:bodyDiv w:val="1"/>
      <w:marLeft w:val="0"/>
      <w:marRight w:val="0"/>
      <w:marTop w:val="0"/>
      <w:marBottom w:val="0"/>
      <w:divBdr>
        <w:top w:val="none" w:sz="0" w:space="0" w:color="auto"/>
        <w:left w:val="none" w:sz="0" w:space="0" w:color="auto"/>
        <w:bottom w:val="none" w:sz="0" w:space="0" w:color="auto"/>
        <w:right w:val="none" w:sz="0" w:space="0" w:color="auto"/>
      </w:divBdr>
    </w:div>
    <w:div w:id="2043749153">
      <w:bodyDiv w:val="1"/>
      <w:marLeft w:val="0"/>
      <w:marRight w:val="0"/>
      <w:marTop w:val="0"/>
      <w:marBottom w:val="0"/>
      <w:divBdr>
        <w:top w:val="none" w:sz="0" w:space="0" w:color="auto"/>
        <w:left w:val="none" w:sz="0" w:space="0" w:color="auto"/>
        <w:bottom w:val="none" w:sz="0" w:space="0" w:color="auto"/>
        <w:right w:val="none" w:sz="0" w:space="0" w:color="auto"/>
      </w:divBdr>
    </w:div>
    <w:div w:id="2044943931">
      <w:bodyDiv w:val="1"/>
      <w:marLeft w:val="0"/>
      <w:marRight w:val="0"/>
      <w:marTop w:val="0"/>
      <w:marBottom w:val="0"/>
      <w:divBdr>
        <w:top w:val="none" w:sz="0" w:space="0" w:color="auto"/>
        <w:left w:val="none" w:sz="0" w:space="0" w:color="auto"/>
        <w:bottom w:val="none" w:sz="0" w:space="0" w:color="auto"/>
        <w:right w:val="none" w:sz="0" w:space="0" w:color="auto"/>
      </w:divBdr>
    </w:div>
    <w:div w:id="2047371361">
      <w:bodyDiv w:val="1"/>
      <w:marLeft w:val="0"/>
      <w:marRight w:val="0"/>
      <w:marTop w:val="0"/>
      <w:marBottom w:val="0"/>
      <w:divBdr>
        <w:top w:val="none" w:sz="0" w:space="0" w:color="auto"/>
        <w:left w:val="none" w:sz="0" w:space="0" w:color="auto"/>
        <w:bottom w:val="none" w:sz="0" w:space="0" w:color="auto"/>
        <w:right w:val="none" w:sz="0" w:space="0" w:color="auto"/>
      </w:divBdr>
    </w:div>
    <w:div w:id="2049186309">
      <w:bodyDiv w:val="1"/>
      <w:marLeft w:val="0"/>
      <w:marRight w:val="0"/>
      <w:marTop w:val="0"/>
      <w:marBottom w:val="0"/>
      <w:divBdr>
        <w:top w:val="none" w:sz="0" w:space="0" w:color="auto"/>
        <w:left w:val="none" w:sz="0" w:space="0" w:color="auto"/>
        <w:bottom w:val="none" w:sz="0" w:space="0" w:color="auto"/>
        <w:right w:val="none" w:sz="0" w:space="0" w:color="auto"/>
      </w:divBdr>
    </w:div>
    <w:div w:id="2051033667">
      <w:bodyDiv w:val="1"/>
      <w:marLeft w:val="0"/>
      <w:marRight w:val="0"/>
      <w:marTop w:val="0"/>
      <w:marBottom w:val="0"/>
      <w:divBdr>
        <w:top w:val="none" w:sz="0" w:space="0" w:color="auto"/>
        <w:left w:val="none" w:sz="0" w:space="0" w:color="auto"/>
        <w:bottom w:val="none" w:sz="0" w:space="0" w:color="auto"/>
        <w:right w:val="none" w:sz="0" w:space="0" w:color="auto"/>
      </w:divBdr>
    </w:div>
    <w:div w:id="2052915614">
      <w:bodyDiv w:val="1"/>
      <w:marLeft w:val="0"/>
      <w:marRight w:val="0"/>
      <w:marTop w:val="0"/>
      <w:marBottom w:val="0"/>
      <w:divBdr>
        <w:top w:val="none" w:sz="0" w:space="0" w:color="auto"/>
        <w:left w:val="none" w:sz="0" w:space="0" w:color="auto"/>
        <w:bottom w:val="none" w:sz="0" w:space="0" w:color="auto"/>
        <w:right w:val="none" w:sz="0" w:space="0" w:color="auto"/>
      </w:divBdr>
    </w:div>
    <w:div w:id="2053142758">
      <w:bodyDiv w:val="1"/>
      <w:marLeft w:val="0"/>
      <w:marRight w:val="0"/>
      <w:marTop w:val="0"/>
      <w:marBottom w:val="0"/>
      <w:divBdr>
        <w:top w:val="none" w:sz="0" w:space="0" w:color="auto"/>
        <w:left w:val="none" w:sz="0" w:space="0" w:color="auto"/>
        <w:bottom w:val="none" w:sz="0" w:space="0" w:color="auto"/>
        <w:right w:val="none" w:sz="0" w:space="0" w:color="auto"/>
      </w:divBdr>
    </w:div>
    <w:div w:id="2057120560">
      <w:bodyDiv w:val="1"/>
      <w:marLeft w:val="0"/>
      <w:marRight w:val="0"/>
      <w:marTop w:val="0"/>
      <w:marBottom w:val="0"/>
      <w:divBdr>
        <w:top w:val="none" w:sz="0" w:space="0" w:color="auto"/>
        <w:left w:val="none" w:sz="0" w:space="0" w:color="auto"/>
        <w:bottom w:val="none" w:sz="0" w:space="0" w:color="auto"/>
        <w:right w:val="none" w:sz="0" w:space="0" w:color="auto"/>
      </w:divBdr>
    </w:div>
    <w:div w:id="2058429053">
      <w:bodyDiv w:val="1"/>
      <w:marLeft w:val="0"/>
      <w:marRight w:val="0"/>
      <w:marTop w:val="0"/>
      <w:marBottom w:val="0"/>
      <w:divBdr>
        <w:top w:val="none" w:sz="0" w:space="0" w:color="auto"/>
        <w:left w:val="none" w:sz="0" w:space="0" w:color="auto"/>
        <w:bottom w:val="none" w:sz="0" w:space="0" w:color="auto"/>
        <w:right w:val="none" w:sz="0" w:space="0" w:color="auto"/>
      </w:divBdr>
    </w:div>
    <w:div w:id="2058580147">
      <w:bodyDiv w:val="1"/>
      <w:marLeft w:val="0"/>
      <w:marRight w:val="0"/>
      <w:marTop w:val="0"/>
      <w:marBottom w:val="0"/>
      <w:divBdr>
        <w:top w:val="none" w:sz="0" w:space="0" w:color="auto"/>
        <w:left w:val="none" w:sz="0" w:space="0" w:color="auto"/>
        <w:bottom w:val="none" w:sz="0" w:space="0" w:color="auto"/>
        <w:right w:val="none" w:sz="0" w:space="0" w:color="auto"/>
      </w:divBdr>
    </w:div>
    <w:div w:id="2058966270">
      <w:bodyDiv w:val="1"/>
      <w:marLeft w:val="0"/>
      <w:marRight w:val="0"/>
      <w:marTop w:val="0"/>
      <w:marBottom w:val="0"/>
      <w:divBdr>
        <w:top w:val="none" w:sz="0" w:space="0" w:color="auto"/>
        <w:left w:val="none" w:sz="0" w:space="0" w:color="auto"/>
        <w:bottom w:val="none" w:sz="0" w:space="0" w:color="auto"/>
        <w:right w:val="none" w:sz="0" w:space="0" w:color="auto"/>
      </w:divBdr>
    </w:div>
    <w:div w:id="2059547744">
      <w:bodyDiv w:val="1"/>
      <w:marLeft w:val="0"/>
      <w:marRight w:val="0"/>
      <w:marTop w:val="0"/>
      <w:marBottom w:val="0"/>
      <w:divBdr>
        <w:top w:val="none" w:sz="0" w:space="0" w:color="auto"/>
        <w:left w:val="none" w:sz="0" w:space="0" w:color="auto"/>
        <w:bottom w:val="none" w:sz="0" w:space="0" w:color="auto"/>
        <w:right w:val="none" w:sz="0" w:space="0" w:color="auto"/>
      </w:divBdr>
    </w:div>
    <w:div w:id="2061903452">
      <w:bodyDiv w:val="1"/>
      <w:marLeft w:val="0"/>
      <w:marRight w:val="0"/>
      <w:marTop w:val="0"/>
      <w:marBottom w:val="0"/>
      <w:divBdr>
        <w:top w:val="none" w:sz="0" w:space="0" w:color="auto"/>
        <w:left w:val="none" w:sz="0" w:space="0" w:color="auto"/>
        <w:bottom w:val="none" w:sz="0" w:space="0" w:color="auto"/>
        <w:right w:val="none" w:sz="0" w:space="0" w:color="auto"/>
      </w:divBdr>
    </w:div>
    <w:div w:id="2062899745">
      <w:bodyDiv w:val="1"/>
      <w:marLeft w:val="0"/>
      <w:marRight w:val="0"/>
      <w:marTop w:val="0"/>
      <w:marBottom w:val="0"/>
      <w:divBdr>
        <w:top w:val="none" w:sz="0" w:space="0" w:color="auto"/>
        <w:left w:val="none" w:sz="0" w:space="0" w:color="auto"/>
        <w:bottom w:val="none" w:sz="0" w:space="0" w:color="auto"/>
        <w:right w:val="none" w:sz="0" w:space="0" w:color="auto"/>
      </w:divBdr>
    </w:div>
    <w:div w:id="2064258147">
      <w:bodyDiv w:val="1"/>
      <w:marLeft w:val="0"/>
      <w:marRight w:val="0"/>
      <w:marTop w:val="0"/>
      <w:marBottom w:val="0"/>
      <w:divBdr>
        <w:top w:val="none" w:sz="0" w:space="0" w:color="auto"/>
        <w:left w:val="none" w:sz="0" w:space="0" w:color="auto"/>
        <w:bottom w:val="none" w:sz="0" w:space="0" w:color="auto"/>
        <w:right w:val="none" w:sz="0" w:space="0" w:color="auto"/>
      </w:divBdr>
    </w:div>
    <w:div w:id="2064405881">
      <w:bodyDiv w:val="1"/>
      <w:marLeft w:val="0"/>
      <w:marRight w:val="0"/>
      <w:marTop w:val="0"/>
      <w:marBottom w:val="0"/>
      <w:divBdr>
        <w:top w:val="none" w:sz="0" w:space="0" w:color="auto"/>
        <w:left w:val="none" w:sz="0" w:space="0" w:color="auto"/>
        <w:bottom w:val="none" w:sz="0" w:space="0" w:color="auto"/>
        <w:right w:val="none" w:sz="0" w:space="0" w:color="auto"/>
      </w:divBdr>
    </w:div>
    <w:div w:id="2066369678">
      <w:bodyDiv w:val="1"/>
      <w:marLeft w:val="0"/>
      <w:marRight w:val="0"/>
      <w:marTop w:val="0"/>
      <w:marBottom w:val="0"/>
      <w:divBdr>
        <w:top w:val="none" w:sz="0" w:space="0" w:color="auto"/>
        <w:left w:val="none" w:sz="0" w:space="0" w:color="auto"/>
        <w:bottom w:val="none" w:sz="0" w:space="0" w:color="auto"/>
        <w:right w:val="none" w:sz="0" w:space="0" w:color="auto"/>
      </w:divBdr>
    </w:div>
    <w:div w:id="2066483375">
      <w:bodyDiv w:val="1"/>
      <w:marLeft w:val="0"/>
      <w:marRight w:val="0"/>
      <w:marTop w:val="0"/>
      <w:marBottom w:val="0"/>
      <w:divBdr>
        <w:top w:val="none" w:sz="0" w:space="0" w:color="auto"/>
        <w:left w:val="none" w:sz="0" w:space="0" w:color="auto"/>
        <w:bottom w:val="none" w:sz="0" w:space="0" w:color="auto"/>
        <w:right w:val="none" w:sz="0" w:space="0" w:color="auto"/>
      </w:divBdr>
    </w:div>
    <w:div w:id="2069065664">
      <w:bodyDiv w:val="1"/>
      <w:marLeft w:val="0"/>
      <w:marRight w:val="0"/>
      <w:marTop w:val="0"/>
      <w:marBottom w:val="0"/>
      <w:divBdr>
        <w:top w:val="none" w:sz="0" w:space="0" w:color="auto"/>
        <w:left w:val="none" w:sz="0" w:space="0" w:color="auto"/>
        <w:bottom w:val="none" w:sz="0" w:space="0" w:color="auto"/>
        <w:right w:val="none" w:sz="0" w:space="0" w:color="auto"/>
      </w:divBdr>
    </w:div>
    <w:div w:id="2069066216">
      <w:bodyDiv w:val="1"/>
      <w:marLeft w:val="0"/>
      <w:marRight w:val="0"/>
      <w:marTop w:val="0"/>
      <w:marBottom w:val="0"/>
      <w:divBdr>
        <w:top w:val="none" w:sz="0" w:space="0" w:color="auto"/>
        <w:left w:val="none" w:sz="0" w:space="0" w:color="auto"/>
        <w:bottom w:val="none" w:sz="0" w:space="0" w:color="auto"/>
        <w:right w:val="none" w:sz="0" w:space="0" w:color="auto"/>
      </w:divBdr>
    </w:div>
    <w:div w:id="2069917219">
      <w:bodyDiv w:val="1"/>
      <w:marLeft w:val="0"/>
      <w:marRight w:val="0"/>
      <w:marTop w:val="0"/>
      <w:marBottom w:val="0"/>
      <w:divBdr>
        <w:top w:val="none" w:sz="0" w:space="0" w:color="auto"/>
        <w:left w:val="none" w:sz="0" w:space="0" w:color="auto"/>
        <w:bottom w:val="none" w:sz="0" w:space="0" w:color="auto"/>
        <w:right w:val="none" w:sz="0" w:space="0" w:color="auto"/>
      </w:divBdr>
    </w:div>
    <w:div w:id="2072338996">
      <w:bodyDiv w:val="1"/>
      <w:marLeft w:val="0"/>
      <w:marRight w:val="0"/>
      <w:marTop w:val="0"/>
      <w:marBottom w:val="0"/>
      <w:divBdr>
        <w:top w:val="none" w:sz="0" w:space="0" w:color="auto"/>
        <w:left w:val="none" w:sz="0" w:space="0" w:color="auto"/>
        <w:bottom w:val="none" w:sz="0" w:space="0" w:color="auto"/>
        <w:right w:val="none" w:sz="0" w:space="0" w:color="auto"/>
      </w:divBdr>
    </w:div>
    <w:div w:id="2077316053">
      <w:bodyDiv w:val="1"/>
      <w:marLeft w:val="0"/>
      <w:marRight w:val="0"/>
      <w:marTop w:val="0"/>
      <w:marBottom w:val="0"/>
      <w:divBdr>
        <w:top w:val="none" w:sz="0" w:space="0" w:color="auto"/>
        <w:left w:val="none" w:sz="0" w:space="0" w:color="auto"/>
        <w:bottom w:val="none" w:sz="0" w:space="0" w:color="auto"/>
        <w:right w:val="none" w:sz="0" w:space="0" w:color="auto"/>
      </w:divBdr>
    </w:div>
    <w:div w:id="2077392006">
      <w:bodyDiv w:val="1"/>
      <w:marLeft w:val="0"/>
      <w:marRight w:val="0"/>
      <w:marTop w:val="0"/>
      <w:marBottom w:val="0"/>
      <w:divBdr>
        <w:top w:val="none" w:sz="0" w:space="0" w:color="auto"/>
        <w:left w:val="none" w:sz="0" w:space="0" w:color="auto"/>
        <w:bottom w:val="none" w:sz="0" w:space="0" w:color="auto"/>
        <w:right w:val="none" w:sz="0" w:space="0" w:color="auto"/>
      </w:divBdr>
    </w:div>
    <w:div w:id="2078475635">
      <w:bodyDiv w:val="1"/>
      <w:marLeft w:val="0"/>
      <w:marRight w:val="0"/>
      <w:marTop w:val="0"/>
      <w:marBottom w:val="0"/>
      <w:divBdr>
        <w:top w:val="none" w:sz="0" w:space="0" w:color="auto"/>
        <w:left w:val="none" w:sz="0" w:space="0" w:color="auto"/>
        <w:bottom w:val="none" w:sz="0" w:space="0" w:color="auto"/>
        <w:right w:val="none" w:sz="0" w:space="0" w:color="auto"/>
      </w:divBdr>
    </w:div>
    <w:div w:id="2078942510">
      <w:bodyDiv w:val="1"/>
      <w:marLeft w:val="0"/>
      <w:marRight w:val="0"/>
      <w:marTop w:val="0"/>
      <w:marBottom w:val="0"/>
      <w:divBdr>
        <w:top w:val="none" w:sz="0" w:space="0" w:color="auto"/>
        <w:left w:val="none" w:sz="0" w:space="0" w:color="auto"/>
        <w:bottom w:val="none" w:sz="0" w:space="0" w:color="auto"/>
        <w:right w:val="none" w:sz="0" w:space="0" w:color="auto"/>
      </w:divBdr>
    </w:div>
    <w:div w:id="2084057989">
      <w:bodyDiv w:val="1"/>
      <w:marLeft w:val="0"/>
      <w:marRight w:val="0"/>
      <w:marTop w:val="0"/>
      <w:marBottom w:val="0"/>
      <w:divBdr>
        <w:top w:val="none" w:sz="0" w:space="0" w:color="auto"/>
        <w:left w:val="none" w:sz="0" w:space="0" w:color="auto"/>
        <w:bottom w:val="none" w:sz="0" w:space="0" w:color="auto"/>
        <w:right w:val="none" w:sz="0" w:space="0" w:color="auto"/>
      </w:divBdr>
    </w:div>
    <w:div w:id="2084065690">
      <w:bodyDiv w:val="1"/>
      <w:marLeft w:val="0"/>
      <w:marRight w:val="0"/>
      <w:marTop w:val="0"/>
      <w:marBottom w:val="0"/>
      <w:divBdr>
        <w:top w:val="none" w:sz="0" w:space="0" w:color="auto"/>
        <w:left w:val="none" w:sz="0" w:space="0" w:color="auto"/>
        <w:bottom w:val="none" w:sz="0" w:space="0" w:color="auto"/>
        <w:right w:val="none" w:sz="0" w:space="0" w:color="auto"/>
      </w:divBdr>
    </w:div>
    <w:div w:id="2085251804">
      <w:bodyDiv w:val="1"/>
      <w:marLeft w:val="0"/>
      <w:marRight w:val="0"/>
      <w:marTop w:val="0"/>
      <w:marBottom w:val="0"/>
      <w:divBdr>
        <w:top w:val="none" w:sz="0" w:space="0" w:color="auto"/>
        <w:left w:val="none" w:sz="0" w:space="0" w:color="auto"/>
        <w:bottom w:val="none" w:sz="0" w:space="0" w:color="auto"/>
        <w:right w:val="none" w:sz="0" w:space="0" w:color="auto"/>
      </w:divBdr>
    </w:div>
    <w:div w:id="2090081130">
      <w:bodyDiv w:val="1"/>
      <w:marLeft w:val="0"/>
      <w:marRight w:val="0"/>
      <w:marTop w:val="0"/>
      <w:marBottom w:val="0"/>
      <w:divBdr>
        <w:top w:val="none" w:sz="0" w:space="0" w:color="auto"/>
        <w:left w:val="none" w:sz="0" w:space="0" w:color="auto"/>
        <w:bottom w:val="none" w:sz="0" w:space="0" w:color="auto"/>
        <w:right w:val="none" w:sz="0" w:space="0" w:color="auto"/>
      </w:divBdr>
    </w:div>
    <w:div w:id="2090762155">
      <w:bodyDiv w:val="1"/>
      <w:marLeft w:val="0"/>
      <w:marRight w:val="0"/>
      <w:marTop w:val="0"/>
      <w:marBottom w:val="0"/>
      <w:divBdr>
        <w:top w:val="none" w:sz="0" w:space="0" w:color="auto"/>
        <w:left w:val="none" w:sz="0" w:space="0" w:color="auto"/>
        <w:bottom w:val="none" w:sz="0" w:space="0" w:color="auto"/>
        <w:right w:val="none" w:sz="0" w:space="0" w:color="auto"/>
      </w:divBdr>
    </w:div>
    <w:div w:id="2093158622">
      <w:bodyDiv w:val="1"/>
      <w:marLeft w:val="0"/>
      <w:marRight w:val="0"/>
      <w:marTop w:val="0"/>
      <w:marBottom w:val="0"/>
      <w:divBdr>
        <w:top w:val="none" w:sz="0" w:space="0" w:color="auto"/>
        <w:left w:val="none" w:sz="0" w:space="0" w:color="auto"/>
        <w:bottom w:val="none" w:sz="0" w:space="0" w:color="auto"/>
        <w:right w:val="none" w:sz="0" w:space="0" w:color="auto"/>
      </w:divBdr>
    </w:div>
    <w:div w:id="2093962265">
      <w:bodyDiv w:val="1"/>
      <w:marLeft w:val="0"/>
      <w:marRight w:val="0"/>
      <w:marTop w:val="0"/>
      <w:marBottom w:val="0"/>
      <w:divBdr>
        <w:top w:val="none" w:sz="0" w:space="0" w:color="auto"/>
        <w:left w:val="none" w:sz="0" w:space="0" w:color="auto"/>
        <w:bottom w:val="none" w:sz="0" w:space="0" w:color="auto"/>
        <w:right w:val="none" w:sz="0" w:space="0" w:color="auto"/>
      </w:divBdr>
    </w:div>
    <w:div w:id="2097557872">
      <w:bodyDiv w:val="1"/>
      <w:marLeft w:val="0"/>
      <w:marRight w:val="0"/>
      <w:marTop w:val="0"/>
      <w:marBottom w:val="0"/>
      <w:divBdr>
        <w:top w:val="none" w:sz="0" w:space="0" w:color="auto"/>
        <w:left w:val="none" w:sz="0" w:space="0" w:color="auto"/>
        <w:bottom w:val="none" w:sz="0" w:space="0" w:color="auto"/>
        <w:right w:val="none" w:sz="0" w:space="0" w:color="auto"/>
      </w:divBdr>
    </w:div>
    <w:div w:id="2098087337">
      <w:bodyDiv w:val="1"/>
      <w:marLeft w:val="0"/>
      <w:marRight w:val="0"/>
      <w:marTop w:val="0"/>
      <w:marBottom w:val="0"/>
      <w:divBdr>
        <w:top w:val="none" w:sz="0" w:space="0" w:color="auto"/>
        <w:left w:val="none" w:sz="0" w:space="0" w:color="auto"/>
        <w:bottom w:val="none" w:sz="0" w:space="0" w:color="auto"/>
        <w:right w:val="none" w:sz="0" w:space="0" w:color="auto"/>
      </w:divBdr>
    </w:div>
    <w:div w:id="2098358121">
      <w:bodyDiv w:val="1"/>
      <w:marLeft w:val="0"/>
      <w:marRight w:val="0"/>
      <w:marTop w:val="0"/>
      <w:marBottom w:val="0"/>
      <w:divBdr>
        <w:top w:val="none" w:sz="0" w:space="0" w:color="auto"/>
        <w:left w:val="none" w:sz="0" w:space="0" w:color="auto"/>
        <w:bottom w:val="none" w:sz="0" w:space="0" w:color="auto"/>
        <w:right w:val="none" w:sz="0" w:space="0" w:color="auto"/>
      </w:divBdr>
    </w:div>
    <w:div w:id="2099057994">
      <w:bodyDiv w:val="1"/>
      <w:marLeft w:val="0"/>
      <w:marRight w:val="0"/>
      <w:marTop w:val="0"/>
      <w:marBottom w:val="0"/>
      <w:divBdr>
        <w:top w:val="none" w:sz="0" w:space="0" w:color="auto"/>
        <w:left w:val="none" w:sz="0" w:space="0" w:color="auto"/>
        <w:bottom w:val="none" w:sz="0" w:space="0" w:color="auto"/>
        <w:right w:val="none" w:sz="0" w:space="0" w:color="auto"/>
      </w:divBdr>
    </w:div>
    <w:div w:id="2100903946">
      <w:bodyDiv w:val="1"/>
      <w:marLeft w:val="0"/>
      <w:marRight w:val="0"/>
      <w:marTop w:val="0"/>
      <w:marBottom w:val="0"/>
      <w:divBdr>
        <w:top w:val="none" w:sz="0" w:space="0" w:color="auto"/>
        <w:left w:val="none" w:sz="0" w:space="0" w:color="auto"/>
        <w:bottom w:val="none" w:sz="0" w:space="0" w:color="auto"/>
        <w:right w:val="none" w:sz="0" w:space="0" w:color="auto"/>
      </w:divBdr>
    </w:div>
    <w:div w:id="2101025518">
      <w:bodyDiv w:val="1"/>
      <w:marLeft w:val="0"/>
      <w:marRight w:val="0"/>
      <w:marTop w:val="0"/>
      <w:marBottom w:val="0"/>
      <w:divBdr>
        <w:top w:val="none" w:sz="0" w:space="0" w:color="auto"/>
        <w:left w:val="none" w:sz="0" w:space="0" w:color="auto"/>
        <w:bottom w:val="none" w:sz="0" w:space="0" w:color="auto"/>
        <w:right w:val="none" w:sz="0" w:space="0" w:color="auto"/>
      </w:divBdr>
    </w:div>
    <w:div w:id="2104646254">
      <w:bodyDiv w:val="1"/>
      <w:marLeft w:val="0"/>
      <w:marRight w:val="0"/>
      <w:marTop w:val="0"/>
      <w:marBottom w:val="0"/>
      <w:divBdr>
        <w:top w:val="none" w:sz="0" w:space="0" w:color="auto"/>
        <w:left w:val="none" w:sz="0" w:space="0" w:color="auto"/>
        <w:bottom w:val="none" w:sz="0" w:space="0" w:color="auto"/>
        <w:right w:val="none" w:sz="0" w:space="0" w:color="auto"/>
      </w:divBdr>
    </w:div>
    <w:div w:id="2107073368">
      <w:bodyDiv w:val="1"/>
      <w:marLeft w:val="0"/>
      <w:marRight w:val="0"/>
      <w:marTop w:val="0"/>
      <w:marBottom w:val="0"/>
      <w:divBdr>
        <w:top w:val="none" w:sz="0" w:space="0" w:color="auto"/>
        <w:left w:val="none" w:sz="0" w:space="0" w:color="auto"/>
        <w:bottom w:val="none" w:sz="0" w:space="0" w:color="auto"/>
        <w:right w:val="none" w:sz="0" w:space="0" w:color="auto"/>
      </w:divBdr>
    </w:div>
    <w:div w:id="2107991434">
      <w:bodyDiv w:val="1"/>
      <w:marLeft w:val="0"/>
      <w:marRight w:val="0"/>
      <w:marTop w:val="0"/>
      <w:marBottom w:val="0"/>
      <w:divBdr>
        <w:top w:val="none" w:sz="0" w:space="0" w:color="auto"/>
        <w:left w:val="none" w:sz="0" w:space="0" w:color="auto"/>
        <w:bottom w:val="none" w:sz="0" w:space="0" w:color="auto"/>
        <w:right w:val="none" w:sz="0" w:space="0" w:color="auto"/>
      </w:divBdr>
    </w:div>
    <w:div w:id="2108690948">
      <w:bodyDiv w:val="1"/>
      <w:marLeft w:val="0"/>
      <w:marRight w:val="0"/>
      <w:marTop w:val="0"/>
      <w:marBottom w:val="0"/>
      <w:divBdr>
        <w:top w:val="none" w:sz="0" w:space="0" w:color="auto"/>
        <w:left w:val="none" w:sz="0" w:space="0" w:color="auto"/>
        <w:bottom w:val="none" w:sz="0" w:space="0" w:color="auto"/>
        <w:right w:val="none" w:sz="0" w:space="0" w:color="auto"/>
      </w:divBdr>
    </w:div>
    <w:div w:id="2110463227">
      <w:bodyDiv w:val="1"/>
      <w:marLeft w:val="0"/>
      <w:marRight w:val="0"/>
      <w:marTop w:val="0"/>
      <w:marBottom w:val="0"/>
      <w:divBdr>
        <w:top w:val="none" w:sz="0" w:space="0" w:color="auto"/>
        <w:left w:val="none" w:sz="0" w:space="0" w:color="auto"/>
        <w:bottom w:val="none" w:sz="0" w:space="0" w:color="auto"/>
        <w:right w:val="none" w:sz="0" w:space="0" w:color="auto"/>
      </w:divBdr>
    </w:div>
    <w:div w:id="2114739307">
      <w:bodyDiv w:val="1"/>
      <w:marLeft w:val="0"/>
      <w:marRight w:val="0"/>
      <w:marTop w:val="0"/>
      <w:marBottom w:val="0"/>
      <w:divBdr>
        <w:top w:val="none" w:sz="0" w:space="0" w:color="auto"/>
        <w:left w:val="none" w:sz="0" w:space="0" w:color="auto"/>
        <w:bottom w:val="none" w:sz="0" w:space="0" w:color="auto"/>
        <w:right w:val="none" w:sz="0" w:space="0" w:color="auto"/>
      </w:divBdr>
    </w:div>
    <w:div w:id="2115206109">
      <w:bodyDiv w:val="1"/>
      <w:marLeft w:val="0"/>
      <w:marRight w:val="0"/>
      <w:marTop w:val="0"/>
      <w:marBottom w:val="0"/>
      <w:divBdr>
        <w:top w:val="none" w:sz="0" w:space="0" w:color="auto"/>
        <w:left w:val="none" w:sz="0" w:space="0" w:color="auto"/>
        <w:bottom w:val="none" w:sz="0" w:space="0" w:color="auto"/>
        <w:right w:val="none" w:sz="0" w:space="0" w:color="auto"/>
      </w:divBdr>
    </w:div>
    <w:div w:id="2118402361">
      <w:bodyDiv w:val="1"/>
      <w:marLeft w:val="0"/>
      <w:marRight w:val="0"/>
      <w:marTop w:val="0"/>
      <w:marBottom w:val="0"/>
      <w:divBdr>
        <w:top w:val="none" w:sz="0" w:space="0" w:color="auto"/>
        <w:left w:val="none" w:sz="0" w:space="0" w:color="auto"/>
        <w:bottom w:val="none" w:sz="0" w:space="0" w:color="auto"/>
        <w:right w:val="none" w:sz="0" w:space="0" w:color="auto"/>
      </w:divBdr>
    </w:div>
    <w:div w:id="2119255254">
      <w:bodyDiv w:val="1"/>
      <w:marLeft w:val="0"/>
      <w:marRight w:val="0"/>
      <w:marTop w:val="0"/>
      <w:marBottom w:val="0"/>
      <w:divBdr>
        <w:top w:val="none" w:sz="0" w:space="0" w:color="auto"/>
        <w:left w:val="none" w:sz="0" w:space="0" w:color="auto"/>
        <w:bottom w:val="none" w:sz="0" w:space="0" w:color="auto"/>
        <w:right w:val="none" w:sz="0" w:space="0" w:color="auto"/>
      </w:divBdr>
    </w:div>
    <w:div w:id="2119374996">
      <w:bodyDiv w:val="1"/>
      <w:marLeft w:val="0"/>
      <w:marRight w:val="0"/>
      <w:marTop w:val="0"/>
      <w:marBottom w:val="0"/>
      <w:divBdr>
        <w:top w:val="none" w:sz="0" w:space="0" w:color="auto"/>
        <w:left w:val="none" w:sz="0" w:space="0" w:color="auto"/>
        <w:bottom w:val="none" w:sz="0" w:space="0" w:color="auto"/>
        <w:right w:val="none" w:sz="0" w:space="0" w:color="auto"/>
      </w:divBdr>
    </w:div>
    <w:div w:id="2120097614">
      <w:bodyDiv w:val="1"/>
      <w:marLeft w:val="0"/>
      <w:marRight w:val="0"/>
      <w:marTop w:val="0"/>
      <w:marBottom w:val="0"/>
      <w:divBdr>
        <w:top w:val="none" w:sz="0" w:space="0" w:color="auto"/>
        <w:left w:val="none" w:sz="0" w:space="0" w:color="auto"/>
        <w:bottom w:val="none" w:sz="0" w:space="0" w:color="auto"/>
        <w:right w:val="none" w:sz="0" w:space="0" w:color="auto"/>
      </w:divBdr>
    </w:div>
    <w:div w:id="2120711414">
      <w:bodyDiv w:val="1"/>
      <w:marLeft w:val="0"/>
      <w:marRight w:val="0"/>
      <w:marTop w:val="0"/>
      <w:marBottom w:val="0"/>
      <w:divBdr>
        <w:top w:val="none" w:sz="0" w:space="0" w:color="auto"/>
        <w:left w:val="none" w:sz="0" w:space="0" w:color="auto"/>
        <w:bottom w:val="none" w:sz="0" w:space="0" w:color="auto"/>
        <w:right w:val="none" w:sz="0" w:space="0" w:color="auto"/>
      </w:divBdr>
    </w:div>
    <w:div w:id="2122601668">
      <w:bodyDiv w:val="1"/>
      <w:marLeft w:val="0"/>
      <w:marRight w:val="0"/>
      <w:marTop w:val="0"/>
      <w:marBottom w:val="0"/>
      <w:divBdr>
        <w:top w:val="none" w:sz="0" w:space="0" w:color="auto"/>
        <w:left w:val="none" w:sz="0" w:space="0" w:color="auto"/>
        <w:bottom w:val="none" w:sz="0" w:space="0" w:color="auto"/>
        <w:right w:val="none" w:sz="0" w:space="0" w:color="auto"/>
      </w:divBdr>
    </w:div>
    <w:div w:id="2123064301">
      <w:bodyDiv w:val="1"/>
      <w:marLeft w:val="0"/>
      <w:marRight w:val="0"/>
      <w:marTop w:val="0"/>
      <w:marBottom w:val="0"/>
      <w:divBdr>
        <w:top w:val="none" w:sz="0" w:space="0" w:color="auto"/>
        <w:left w:val="none" w:sz="0" w:space="0" w:color="auto"/>
        <w:bottom w:val="none" w:sz="0" w:space="0" w:color="auto"/>
        <w:right w:val="none" w:sz="0" w:space="0" w:color="auto"/>
      </w:divBdr>
    </w:div>
    <w:div w:id="2123650307">
      <w:bodyDiv w:val="1"/>
      <w:marLeft w:val="0"/>
      <w:marRight w:val="0"/>
      <w:marTop w:val="0"/>
      <w:marBottom w:val="0"/>
      <w:divBdr>
        <w:top w:val="none" w:sz="0" w:space="0" w:color="auto"/>
        <w:left w:val="none" w:sz="0" w:space="0" w:color="auto"/>
        <w:bottom w:val="none" w:sz="0" w:space="0" w:color="auto"/>
        <w:right w:val="none" w:sz="0" w:space="0" w:color="auto"/>
      </w:divBdr>
    </w:div>
    <w:div w:id="2124839840">
      <w:bodyDiv w:val="1"/>
      <w:marLeft w:val="0"/>
      <w:marRight w:val="0"/>
      <w:marTop w:val="0"/>
      <w:marBottom w:val="0"/>
      <w:divBdr>
        <w:top w:val="none" w:sz="0" w:space="0" w:color="auto"/>
        <w:left w:val="none" w:sz="0" w:space="0" w:color="auto"/>
        <w:bottom w:val="none" w:sz="0" w:space="0" w:color="auto"/>
        <w:right w:val="none" w:sz="0" w:space="0" w:color="auto"/>
      </w:divBdr>
    </w:div>
    <w:div w:id="2125074114">
      <w:bodyDiv w:val="1"/>
      <w:marLeft w:val="0"/>
      <w:marRight w:val="0"/>
      <w:marTop w:val="0"/>
      <w:marBottom w:val="0"/>
      <w:divBdr>
        <w:top w:val="none" w:sz="0" w:space="0" w:color="auto"/>
        <w:left w:val="none" w:sz="0" w:space="0" w:color="auto"/>
        <w:bottom w:val="none" w:sz="0" w:space="0" w:color="auto"/>
        <w:right w:val="none" w:sz="0" w:space="0" w:color="auto"/>
      </w:divBdr>
      <w:divsChild>
        <w:div w:id="1673994125">
          <w:marLeft w:val="0"/>
          <w:marRight w:val="0"/>
          <w:marTop w:val="0"/>
          <w:marBottom w:val="0"/>
          <w:divBdr>
            <w:top w:val="none" w:sz="0" w:space="0" w:color="auto"/>
            <w:left w:val="none" w:sz="0" w:space="0" w:color="auto"/>
            <w:bottom w:val="none" w:sz="0" w:space="0" w:color="auto"/>
            <w:right w:val="none" w:sz="0" w:space="0" w:color="auto"/>
          </w:divBdr>
          <w:divsChild>
            <w:div w:id="16558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94313">
      <w:bodyDiv w:val="1"/>
      <w:marLeft w:val="0"/>
      <w:marRight w:val="0"/>
      <w:marTop w:val="0"/>
      <w:marBottom w:val="0"/>
      <w:divBdr>
        <w:top w:val="none" w:sz="0" w:space="0" w:color="auto"/>
        <w:left w:val="none" w:sz="0" w:space="0" w:color="auto"/>
        <w:bottom w:val="none" w:sz="0" w:space="0" w:color="auto"/>
        <w:right w:val="none" w:sz="0" w:space="0" w:color="auto"/>
      </w:divBdr>
    </w:div>
    <w:div w:id="2128086583">
      <w:bodyDiv w:val="1"/>
      <w:marLeft w:val="0"/>
      <w:marRight w:val="0"/>
      <w:marTop w:val="0"/>
      <w:marBottom w:val="0"/>
      <w:divBdr>
        <w:top w:val="none" w:sz="0" w:space="0" w:color="auto"/>
        <w:left w:val="none" w:sz="0" w:space="0" w:color="auto"/>
        <w:bottom w:val="none" w:sz="0" w:space="0" w:color="auto"/>
        <w:right w:val="none" w:sz="0" w:space="0" w:color="auto"/>
      </w:divBdr>
    </w:div>
    <w:div w:id="2128306580">
      <w:bodyDiv w:val="1"/>
      <w:marLeft w:val="0"/>
      <w:marRight w:val="0"/>
      <w:marTop w:val="0"/>
      <w:marBottom w:val="0"/>
      <w:divBdr>
        <w:top w:val="none" w:sz="0" w:space="0" w:color="auto"/>
        <w:left w:val="none" w:sz="0" w:space="0" w:color="auto"/>
        <w:bottom w:val="none" w:sz="0" w:space="0" w:color="auto"/>
        <w:right w:val="none" w:sz="0" w:space="0" w:color="auto"/>
      </w:divBdr>
    </w:div>
    <w:div w:id="2131894467">
      <w:bodyDiv w:val="1"/>
      <w:marLeft w:val="0"/>
      <w:marRight w:val="0"/>
      <w:marTop w:val="0"/>
      <w:marBottom w:val="0"/>
      <w:divBdr>
        <w:top w:val="none" w:sz="0" w:space="0" w:color="auto"/>
        <w:left w:val="none" w:sz="0" w:space="0" w:color="auto"/>
        <w:bottom w:val="none" w:sz="0" w:space="0" w:color="auto"/>
        <w:right w:val="none" w:sz="0" w:space="0" w:color="auto"/>
      </w:divBdr>
    </w:div>
    <w:div w:id="2133203307">
      <w:bodyDiv w:val="1"/>
      <w:marLeft w:val="0"/>
      <w:marRight w:val="0"/>
      <w:marTop w:val="0"/>
      <w:marBottom w:val="0"/>
      <w:divBdr>
        <w:top w:val="none" w:sz="0" w:space="0" w:color="auto"/>
        <w:left w:val="none" w:sz="0" w:space="0" w:color="auto"/>
        <w:bottom w:val="none" w:sz="0" w:space="0" w:color="auto"/>
        <w:right w:val="none" w:sz="0" w:space="0" w:color="auto"/>
      </w:divBdr>
    </w:div>
    <w:div w:id="2134981305">
      <w:bodyDiv w:val="1"/>
      <w:marLeft w:val="0"/>
      <w:marRight w:val="0"/>
      <w:marTop w:val="0"/>
      <w:marBottom w:val="0"/>
      <w:divBdr>
        <w:top w:val="none" w:sz="0" w:space="0" w:color="auto"/>
        <w:left w:val="none" w:sz="0" w:space="0" w:color="auto"/>
        <w:bottom w:val="none" w:sz="0" w:space="0" w:color="auto"/>
        <w:right w:val="none" w:sz="0" w:space="0" w:color="auto"/>
      </w:divBdr>
      <w:divsChild>
        <w:div w:id="46421742">
          <w:marLeft w:val="0"/>
          <w:marRight w:val="0"/>
          <w:marTop w:val="0"/>
          <w:marBottom w:val="0"/>
          <w:divBdr>
            <w:top w:val="none" w:sz="0" w:space="0" w:color="auto"/>
            <w:left w:val="none" w:sz="0" w:space="0" w:color="auto"/>
            <w:bottom w:val="none" w:sz="0" w:space="0" w:color="auto"/>
            <w:right w:val="none" w:sz="0" w:space="0" w:color="auto"/>
          </w:divBdr>
          <w:divsChild>
            <w:div w:id="8994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81897">
      <w:bodyDiv w:val="1"/>
      <w:marLeft w:val="0"/>
      <w:marRight w:val="0"/>
      <w:marTop w:val="0"/>
      <w:marBottom w:val="0"/>
      <w:divBdr>
        <w:top w:val="none" w:sz="0" w:space="0" w:color="auto"/>
        <w:left w:val="none" w:sz="0" w:space="0" w:color="auto"/>
        <w:bottom w:val="none" w:sz="0" w:space="0" w:color="auto"/>
        <w:right w:val="none" w:sz="0" w:space="0" w:color="auto"/>
      </w:divBdr>
    </w:div>
    <w:div w:id="2136023408">
      <w:bodyDiv w:val="1"/>
      <w:marLeft w:val="0"/>
      <w:marRight w:val="0"/>
      <w:marTop w:val="0"/>
      <w:marBottom w:val="0"/>
      <w:divBdr>
        <w:top w:val="none" w:sz="0" w:space="0" w:color="auto"/>
        <w:left w:val="none" w:sz="0" w:space="0" w:color="auto"/>
        <w:bottom w:val="none" w:sz="0" w:space="0" w:color="auto"/>
        <w:right w:val="none" w:sz="0" w:space="0" w:color="auto"/>
      </w:divBdr>
    </w:div>
    <w:div w:id="2136950145">
      <w:bodyDiv w:val="1"/>
      <w:marLeft w:val="0"/>
      <w:marRight w:val="0"/>
      <w:marTop w:val="0"/>
      <w:marBottom w:val="0"/>
      <w:divBdr>
        <w:top w:val="none" w:sz="0" w:space="0" w:color="auto"/>
        <w:left w:val="none" w:sz="0" w:space="0" w:color="auto"/>
        <w:bottom w:val="none" w:sz="0" w:space="0" w:color="auto"/>
        <w:right w:val="none" w:sz="0" w:space="0" w:color="auto"/>
      </w:divBdr>
    </w:div>
    <w:div w:id="2137135692">
      <w:bodyDiv w:val="1"/>
      <w:marLeft w:val="0"/>
      <w:marRight w:val="0"/>
      <w:marTop w:val="0"/>
      <w:marBottom w:val="0"/>
      <w:divBdr>
        <w:top w:val="none" w:sz="0" w:space="0" w:color="auto"/>
        <w:left w:val="none" w:sz="0" w:space="0" w:color="auto"/>
        <w:bottom w:val="none" w:sz="0" w:space="0" w:color="auto"/>
        <w:right w:val="none" w:sz="0" w:space="0" w:color="auto"/>
      </w:divBdr>
    </w:div>
    <w:div w:id="2138059161">
      <w:bodyDiv w:val="1"/>
      <w:marLeft w:val="0"/>
      <w:marRight w:val="0"/>
      <w:marTop w:val="0"/>
      <w:marBottom w:val="0"/>
      <w:divBdr>
        <w:top w:val="none" w:sz="0" w:space="0" w:color="auto"/>
        <w:left w:val="none" w:sz="0" w:space="0" w:color="auto"/>
        <w:bottom w:val="none" w:sz="0" w:space="0" w:color="auto"/>
        <w:right w:val="none" w:sz="0" w:space="0" w:color="auto"/>
      </w:divBdr>
    </w:div>
    <w:div w:id="2138910542">
      <w:bodyDiv w:val="1"/>
      <w:marLeft w:val="0"/>
      <w:marRight w:val="0"/>
      <w:marTop w:val="0"/>
      <w:marBottom w:val="0"/>
      <w:divBdr>
        <w:top w:val="none" w:sz="0" w:space="0" w:color="auto"/>
        <w:left w:val="none" w:sz="0" w:space="0" w:color="auto"/>
        <w:bottom w:val="none" w:sz="0" w:space="0" w:color="auto"/>
        <w:right w:val="none" w:sz="0" w:space="0" w:color="auto"/>
      </w:divBdr>
    </w:div>
    <w:div w:id="2142575244">
      <w:bodyDiv w:val="1"/>
      <w:marLeft w:val="0"/>
      <w:marRight w:val="0"/>
      <w:marTop w:val="0"/>
      <w:marBottom w:val="0"/>
      <w:divBdr>
        <w:top w:val="none" w:sz="0" w:space="0" w:color="auto"/>
        <w:left w:val="none" w:sz="0" w:space="0" w:color="auto"/>
        <w:bottom w:val="none" w:sz="0" w:space="0" w:color="auto"/>
        <w:right w:val="none" w:sz="0" w:space="0" w:color="auto"/>
      </w:divBdr>
    </w:div>
    <w:div w:id="2143115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eader" Target="header1.xml"/><Relationship Id="rId42" Type="http://schemas.openxmlformats.org/officeDocument/2006/relationships/hyperlink" Target="http://flask-sqlalchemy.pocoo.org/2.1/" TargetMode="External"/><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2.png"/><Relationship Id="rId11" Type="http://schemas.microsoft.com/office/2016/09/relationships/commentsIds" Target="commentsId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chart" Target="charts/chart5.xml"/><Relationship Id="rId14" Type="http://schemas.openxmlformats.org/officeDocument/2006/relationships/image" Target="media/image3.jpg"/><Relationship Id="rId22" Type="http://schemas.openxmlformats.org/officeDocument/2006/relationships/footer" Target="footer1.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chart" Target="charts/chart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microsoft.com/office/2011/relationships/commentsExtended" Target="commentsExtended.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chart" Target="charts/chart4.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charts/_rels/chart1.xml.rels><?xml version="1.0" encoding="UTF-8" standalone="yes"?>
<Relationships xmlns="http://schemas.openxmlformats.org/package/2006/relationships"><Relationship Id="rId1" Type="http://schemas.openxmlformats.org/officeDocument/2006/relationships/oleObject" Target="file:///C:\Users\SIGMATL\Downloads\Resultados%20Revision%20de%20Literatur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IGMATL\Downloads\Resultados%20Revision%20de%20Literatur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IGMATL\Downloads\Resultados%20Revision%20de%20Literatur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SIGMATL\Downloads\Resultados%20Revision%20de%20Literatur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SIGMATL\Downloads\Resultados%20Revision%20de%20Literatur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'[Resultados Revision de Literatura.xlsx]Citerios de adquisicion y suscr'!$I$4</c:f>
              <c:strCache>
                <c:ptCount val="1"/>
                <c:pt idx="0">
                  <c:v>Frecuencia</c:v>
                </c:pt>
              </c:strCache>
            </c:strRef>
          </c:tx>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'[Resultados Revision de Literatura.xlsx]Citerios de adquisicion y suscr'!$H$5:$H$9</c:f>
              <c:strCache>
                <c:ptCount val="5"/>
                <c:pt idx="0">
                  <c:v>India</c:v>
                </c:pt>
                <c:pt idx="1">
                  <c:v>Nigeria</c:v>
                </c:pt>
                <c:pt idx="2">
                  <c:v>Estados Unidos</c:v>
                </c:pt>
                <c:pt idx="3">
                  <c:v>Taiwán</c:v>
                </c:pt>
                <c:pt idx="4">
                  <c:v>Canadá</c:v>
                </c:pt>
              </c:strCache>
            </c:strRef>
          </c:cat>
          <c:val>
            <c:numRef>
              <c:f>'[Resultados Revision de Literatura.xlsx]Citerios de adquisicion y suscr'!$I$5:$I$9</c:f>
              <c:numCache>
                <c:formatCode>General</c:formatCode>
                <c:ptCount val="5"/>
                <c:pt idx="0">
                  <c:v>3</c:v>
                </c:pt>
                <c:pt idx="1">
                  <c:v>2</c:v>
                </c:pt>
                <c:pt idx="2">
                  <c:v>2</c:v>
                </c:pt>
                <c:pt idx="3">
                  <c:v>1</c:v>
                </c:pt>
                <c:pt idx="4">
                  <c:v>1</c:v>
                </c:pt>
              </c:numCache>
            </c:numRef>
          </c:val>
          <c:extLst>
            <c:ext xmlns:c16="http://schemas.microsoft.com/office/drawing/2014/chart" uri="{C3380CC4-5D6E-409C-BE32-E72D297353CC}">
              <c16:uniqueId val="{00000000-1286-4C4A-AB83-F58C3EA01DD9}"/>
            </c:ext>
          </c:extLst>
        </c:ser>
        <c:dLbls>
          <c:dLblPos val="outEnd"/>
          <c:showLegendKey val="0"/>
          <c:showVal val="1"/>
          <c:showCatName val="0"/>
          <c:showSerName val="0"/>
          <c:showPercent val="0"/>
          <c:showBubbleSize val="0"/>
        </c:dLbls>
        <c:gapWidth val="75"/>
        <c:overlap val="-25"/>
        <c:axId val="308422656"/>
        <c:axId val="369194048"/>
      </c:barChart>
      <c:catAx>
        <c:axId val="308422656"/>
        <c:scaling>
          <c:orientation val="minMax"/>
        </c:scaling>
        <c:delete val="0"/>
        <c:axPos val="b"/>
        <c:title>
          <c:tx>
            <c:rich>
              <a:bodyPr/>
              <a:lstStyle/>
              <a:p>
                <a:pPr>
                  <a:defRPr/>
                </a:pPr>
                <a:r>
                  <a:rPr lang="es-EC"/>
                  <a:t>Países</a:t>
                </a:r>
              </a:p>
            </c:rich>
          </c:tx>
          <c:overlay val="0"/>
        </c:title>
        <c:numFmt formatCode="General" sourceLinked="0"/>
        <c:majorTickMark val="none"/>
        <c:minorTickMark val="none"/>
        <c:tickLblPos val="nextTo"/>
        <c:crossAx val="369194048"/>
        <c:crosses val="autoZero"/>
        <c:auto val="1"/>
        <c:lblAlgn val="ctr"/>
        <c:lblOffset val="100"/>
        <c:noMultiLvlLbl val="0"/>
      </c:catAx>
      <c:valAx>
        <c:axId val="369194048"/>
        <c:scaling>
          <c:orientation val="minMax"/>
        </c:scaling>
        <c:delete val="0"/>
        <c:axPos val="l"/>
        <c:majorGridlines/>
        <c:title>
          <c:tx>
            <c:rich>
              <a:bodyPr rot="-5400000" vert="horz"/>
              <a:lstStyle/>
              <a:p>
                <a:pPr>
                  <a:defRPr/>
                </a:pPr>
                <a:r>
                  <a:rPr lang="es-EC"/>
                  <a:t>Número de Artículos</a:t>
                </a:r>
              </a:p>
            </c:rich>
          </c:tx>
          <c:overlay val="0"/>
        </c:title>
        <c:numFmt formatCode="General" sourceLinked="0"/>
        <c:majorTickMark val="none"/>
        <c:minorTickMark val="none"/>
        <c:tickLblPos val="nextTo"/>
        <c:crossAx val="308422656"/>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1"/>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barChart>
        <c:barDir val="bar"/>
        <c:grouping val="stacked"/>
        <c:varyColors val="1"/>
        <c:ser>
          <c:idx val="0"/>
          <c:order val="0"/>
          <c:tx>
            <c:strRef>
              <c:f>'[Resultados Revision de Literatura.xlsx]Métodos e Indicadores Bibliomét'!$L$253</c:f>
              <c:strCache>
                <c:ptCount val="1"/>
                <c:pt idx="0">
                  <c:v>Scopus</c:v>
                </c:pt>
              </c:strCache>
            </c:strRef>
          </c:tx>
          <c:invertIfNegative val="1"/>
          <c:dPt>
            <c:idx val="0"/>
            <c:invertIfNegative val="1"/>
            <c:bubble3D val="0"/>
            <c:extLst>
              <c:ext xmlns:c16="http://schemas.microsoft.com/office/drawing/2014/chart" uri="{C3380CC4-5D6E-409C-BE32-E72D297353CC}">
                <c16:uniqueId val="{00000000-C5C7-43D4-A841-0769C80AF96B}"/>
              </c:ext>
            </c:extLst>
          </c:dPt>
          <c:dPt>
            <c:idx val="2"/>
            <c:invertIfNegative val="1"/>
            <c:bubble3D val="0"/>
            <c:extLst>
              <c:ext xmlns:c16="http://schemas.microsoft.com/office/drawing/2014/chart" uri="{C3380CC4-5D6E-409C-BE32-E72D297353CC}">
                <c16:uniqueId val="{00000001-C5C7-43D4-A841-0769C80AF96B}"/>
              </c:ext>
            </c:extLst>
          </c:dPt>
          <c:cat>
            <c:strRef>
              <c:f>'[Resultados Revision de Literatura.xlsx]Métodos e Indicadores Bibliomét'!$K$254:$K$262</c:f>
              <c:strCache>
                <c:ptCount val="9"/>
                <c:pt idx="0">
                  <c:v>China</c:v>
                </c:pt>
                <c:pt idx="1">
                  <c:v>Cuba</c:v>
                </c:pt>
                <c:pt idx="2">
                  <c:v>India</c:v>
                </c:pt>
                <c:pt idx="3">
                  <c:v>Peru</c:v>
                </c:pt>
                <c:pt idx="4">
                  <c:v>Colombia</c:v>
                </c:pt>
                <c:pt idx="5">
                  <c:v>Arabia Saudita</c:v>
                </c:pt>
                <c:pt idx="6">
                  <c:v>Nigeria</c:v>
                </c:pt>
                <c:pt idx="7">
                  <c:v>UK</c:v>
                </c:pt>
                <c:pt idx="8">
                  <c:v>Brasil</c:v>
                </c:pt>
              </c:strCache>
            </c:strRef>
          </c:cat>
          <c:val>
            <c:numRef>
              <c:f>'[Resultados Revision de Literatura.xlsx]Métodos e Indicadores Bibliomét'!$L$254:$L$262</c:f>
              <c:numCache>
                <c:formatCode>General</c:formatCode>
                <c:ptCount val="9"/>
                <c:pt idx="0">
                  <c:v>8</c:v>
                </c:pt>
                <c:pt idx="1">
                  <c:v>0</c:v>
                </c:pt>
                <c:pt idx="2">
                  <c:v>6</c:v>
                </c:pt>
                <c:pt idx="3">
                  <c:v>0</c:v>
                </c:pt>
                <c:pt idx="4">
                  <c:v>0</c:v>
                </c:pt>
                <c:pt idx="5">
                  <c:v>3</c:v>
                </c:pt>
                <c:pt idx="6">
                  <c:v>3</c:v>
                </c:pt>
                <c:pt idx="7">
                  <c:v>3</c:v>
                </c:pt>
                <c:pt idx="8">
                  <c:v>3</c:v>
                </c:pt>
              </c:numCache>
            </c:numRef>
          </c:val>
          <c:extLst>
            <c:ext xmlns:c16="http://schemas.microsoft.com/office/drawing/2014/chart" uri="{C3380CC4-5D6E-409C-BE32-E72D297353CC}">
              <c16:uniqueId val="{00000002-C5C7-43D4-A841-0769C80AF96B}"/>
            </c:ext>
          </c:extLst>
        </c:ser>
        <c:ser>
          <c:idx val="1"/>
          <c:order val="1"/>
          <c:tx>
            <c:strRef>
              <c:f>'[Resultados Revision de Literatura.xlsx]Métodos e Indicadores Bibliomét'!$M$253</c:f>
              <c:strCache>
                <c:ptCount val="1"/>
                <c:pt idx="0">
                  <c:v>Scielo</c:v>
                </c:pt>
              </c:strCache>
            </c:strRef>
          </c:tx>
          <c:invertIfNegative val="1"/>
          <c:dPt>
            <c:idx val="1"/>
            <c:invertIfNegative val="1"/>
            <c:bubble3D val="0"/>
            <c:extLst>
              <c:ext xmlns:c16="http://schemas.microsoft.com/office/drawing/2014/chart" uri="{C3380CC4-5D6E-409C-BE32-E72D297353CC}">
                <c16:uniqueId val="{00000003-C5C7-43D4-A841-0769C80AF96B}"/>
              </c:ext>
            </c:extLst>
          </c:dPt>
          <c:cat>
            <c:strRef>
              <c:f>'[Resultados Revision de Literatura.xlsx]Métodos e Indicadores Bibliomét'!$K$254:$K$262</c:f>
              <c:strCache>
                <c:ptCount val="9"/>
                <c:pt idx="0">
                  <c:v>China</c:v>
                </c:pt>
                <c:pt idx="1">
                  <c:v>Cuba</c:v>
                </c:pt>
                <c:pt idx="2">
                  <c:v>India</c:v>
                </c:pt>
                <c:pt idx="3">
                  <c:v>Peru</c:v>
                </c:pt>
                <c:pt idx="4">
                  <c:v>Colombia</c:v>
                </c:pt>
                <c:pt idx="5">
                  <c:v>Arabia Saudita</c:v>
                </c:pt>
                <c:pt idx="6">
                  <c:v>Nigeria</c:v>
                </c:pt>
                <c:pt idx="7">
                  <c:v>UK</c:v>
                </c:pt>
                <c:pt idx="8">
                  <c:v>Brasil</c:v>
                </c:pt>
              </c:strCache>
            </c:strRef>
          </c:cat>
          <c:val>
            <c:numRef>
              <c:f>'[Resultados Revision de Literatura.xlsx]Métodos e Indicadores Bibliomét'!$M$254:$M$262</c:f>
              <c:numCache>
                <c:formatCode>General</c:formatCode>
                <c:ptCount val="9"/>
                <c:pt idx="0">
                  <c:v>0</c:v>
                </c:pt>
                <c:pt idx="1">
                  <c:v>7</c:v>
                </c:pt>
                <c:pt idx="2">
                  <c:v>0</c:v>
                </c:pt>
                <c:pt idx="3">
                  <c:v>5</c:v>
                </c:pt>
                <c:pt idx="4">
                  <c:v>4</c:v>
                </c:pt>
                <c:pt idx="5">
                  <c:v>0</c:v>
                </c:pt>
                <c:pt idx="6">
                  <c:v>0</c:v>
                </c:pt>
                <c:pt idx="7">
                  <c:v>0</c:v>
                </c:pt>
                <c:pt idx="8">
                  <c:v>2</c:v>
                </c:pt>
              </c:numCache>
            </c:numRef>
          </c:val>
          <c:extLst>
            <c:ext xmlns:c16="http://schemas.microsoft.com/office/drawing/2014/chart" uri="{C3380CC4-5D6E-409C-BE32-E72D297353CC}">
              <c16:uniqueId val="{00000004-C5C7-43D4-A841-0769C80AF96B}"/>
            </c:ext>
          </c:extLst>
        </c:ser>
        <c:dLbls>
          <c:showLegendKey val="0"/>
          <c:showVal val="0"/>
          <c:showCatName val="0"/>
          <c:showSerName val="0"/>
          <c:showPercent val="0"/>
          <c:showBubbleSize val="0"/>
        </c:dLbls>
        <c:gapWidth val="150"/>
        <c:overlap val="100"/>
        <c:axId val="361588224"/>
        <c:axId val="369196352"/>
      </c:barChart>
      <c:catAx>
        <c:axId val="361588224"/>
        <c:scaling>
          <c:orientation val="maxMin"/>
        </c:scaling>
        <c:delete val="0"/>
        <c:axPos val="l"/>
        <c:title>
          <c:tx>
            <c:rich>
              <a:bodyPr rot="-5400000" vert="horz"/>
              <a:lstStyle/>
              <a:p>
                <a:pPr>
                  <a:defRPr/>
                </a:pPr>
                <a:r>
                  <a:rPr lang="es-EC"/>
                  <a:t>Paìses</a:t>
                </a:r>
              </a:p>
            </c:rich>
          </c:tx>
          <c:overlay val="0"/>
        </c:title>
        <c:numFmt formatCode="General" sourceLinked="1"/>
        <c:majorTickMark val="out"/>
        <c:minorTickMark val="none"/>
        <c:tickLblPos val="nextTo"/>
        <c:crossAx val="369196352"/>
        <c:crosses val="autoZero"/>
        <c:auto val="1"/>
        <c:lblAlgn val="ctr"/>
        <c:lblOffset val="100"/>
        <c:noMultiLvlLbl val="1"/>
      </c:catAx>
      <c:valAx>
        <c:axId val="369196352"/>
        <c:scaling>
          <c:orientation val="minMax"/>
        </c:scaling>
        <c:delete val="0"/>
        <c:axPos val="b"/>
        <c:majorGridlines/>
        <c:title>
          <c:tx>
            <c:rich>
              <a:bodyPr/>
              <a:lstStyle/>
              <a:p>
                <a:pPr>
                  <a:defRPr/>
                </a:pPr>
                <a:r>
                  <a:rPr lang="es-EC"/>
                  <a:t>Número de Artículos</a:t>
                </a:r>
              </a:p>
            </c:rich>
          </c:tx>
          <c:overlay val="0"/>
        </c:title>
        <c:numFmt formatCode="General" sourceLinked="1"/>
        <c:majorTickMark val="out"/>
        <c:minorTickMark val="none"/>
        <c:tickLblPos val="nextTo"/>
        <c:crossAx val="361588224"/>
        <c:crosses val="max"/>
        <c:crossBetween val="between"/>
      </c:valAx>
    </c:plotArea>
    <c:legend>
      <c:legendPos val="r"/>
      <c:overlay val="0"/>
    </c:legend>
    <c:plotVisOnly val="1"/>
    <c:dispBlanksAs val="zero"/>
    <c:showDLblsOverMax val="1"/>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'[Resultados Revision de Literatura.xlsx]Métodos e Indicadores Bibliomét'!$L$294</c:f>
              <c:strCache>
                <c:ptCount val="1"/>
                <c:pt idx="0">
                  <c:v>Scopus</c:v>
                </c:pt>
              </c:strCache>
            </c:strRef>
          </c:tx>
          <c:dLbls>
            <c:spPr>
              <a:noFill/>
              <a:ln>
                <a:noFill/>
              </a:ln>
              <a:effectLst/>
            </c:sp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'[Resultados Revision de Literatura.xlsx]Métodos e Indicadores Bibliomét'!$K$295:$K$302</c:f>
              <c:strCache>
                <c:ptCount val="8"/>
                <c:pt idx="0">
                  <c:v>Ciencias de la Salud</c:v>
                </c:pt>
                <c:pt idx="1">
                  <c:v>Cienciometría</c:v>
                </c:pt>
                <c:pt idx="2">
                  <c:v>Engeniería</c:v>
                </c:pt>
                <c:pt idx="3">
                  <c:v>Economía</c:v>
                </c:pt>
                <c:pt idx="4">
                  <c:v>FPB</c:v>
                </c:pt>
                <c:pt idx="5">
                  <c:v>Ciencias Ambientales</c:v>
                </c:pt>
                <c:pt idx="6">
                  <c:v>Ciencias Básicas</c:v>
                </c:pt>
                <c:pt idx="7">
                  <c:v>Educación</c:v>
                </c:pt>
              </c:strCache>
            </c:strRef>
          </c:cat>
          <c:val>
            <c:numRef>
              <c:f>'[Resultados Revision de Literatura.xlsx]Métodos e Indicadores Bibliomét'!$L$295:$L$302</c:f>
              <c:numCache>
                <c:formatCode>General</c:formatCode>
                <c:ptCount val="8"/>
                <c:pt idx="0">
                  <c:v>15</c:v>
                </c:pt>
                <c:pt idx="1">
                  <c:v>13</c:v>
                </c:pt>
                <c:pt idx="2">
                  <c:v>10</c:v>
                </c:pt>
                <c:pt idx="3">
                  <c:v>5</c:v>
                </c:pt>
                <c:pt idx="4">
                  <c:v>5</c:v>
                </c:pt>
                <c:pt idx="5">
                  <c:v>4</c:v>
                </c:pt>
                <c:pt idx="6">
                  <c:v>2</c:v>
                </c:pt>
                <c:pt idx="7">
                  <c:v>2</c:v>
                </c:pt>
              </c:numCache>
            </c:numRef>
          </c:val>
          <c:smooth val="0"/>
          <c:extLst>
            <c:ext xmlns:c16="http://schemas.microsoft.com/office/drawing/2014/chart" uri="{C3380CC4-5D6E-409C-BE32-E72D297353CC}">
              <c16:uniqueId val="{00000000-5007-489C-9613-8F681B11791E}"/>
            </c:ext>
          </c:extLst>
        </c:ser>
        <c:ser>
          <c:idx val="1"/>
          <c:order val="1"/>
          <c:tx>
            <c:strRef>
              <c:f>'[Resultados Revision de Literatura.xlsx]Métodos e Indicadores Bibliomét'!$M$294</c:f>
              <c:strCache>
                <c:ptCount val="1"/>
                <c:pt idx="0">
                  <c:v>Scielo</c:v>
                </c:pt>
              </c:strCache>
            </c:strRef>
          </c:tx>
          <c:dLbls>
            <c:spPr>
              <a:noFill/>
              <a:ln>
                <a:noFill/>
              </a:ln>
              <a:effectLst/>
            </c:spPr>
            <c:dLblPos val="l"/>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'[Resultados Revision de Literatura.xlsx]Métodos e Indicadores Bibliomét'!$K$295:$K$302</c:f>
              <c:strCache>
                <c:ptCount val="8"/>
                <c:pt idx="0">
                  <c:v>Ciencias de la Salud</c:v>
                </c:pt>
                <c:pt idx="1">
                  <c:v>Cienciometría</c:v>
                </c:pt>
                <c:pt idx="2">
                  <c:v>Engeniería</c:v>
                </c:pt>
                <c:pt idx="3">
                  <c:v>Economía</c:v>
                </c:pt>
                <c:pt idx="4">
                  <c:v>FPB</c:v>
                </c:pt>
                <c:pt idx="5">
                  <c:v>Ciencias Ambientales</c:v>
                </c:pt>
                <c:pt idx="6">
                  <c:v>Ciencias Básicas</c:v>
                </c:pt>
                <c:pt idx="7">
                  <c:v>Educación</c:v>
                </c:pt>
              </c:strCache>
            </c:strRef>
          </c:cat>
          <c:val>
            <c:numRef>
              <c:f>'[Resultados Revision de Literatura.xlsx]Métodos e Indicadores Bibliomét'!$M$295:$M$302</c:f>
              <c:numCache>
                <c:formatCode>General</c:formatCode>
                <c:ptCount val="8"/>
                <c:pt idx="0">
                  <c:v>9</c:v>
                </c:pt>
                <c:pt idx="1">
                  <c:v>5</c:v>
                </c:pt>
                <c:pt idx="2">
                  <c:v>0</c:v>
                </c:pt>
                <c:pt idx="3">
                  <c:v>0</c:v>
                </c:pt>
                <c:pt idx="4">
                  <c:v>1</c:v>
                </c:pt>
                <c:pt idx="5">
                  <c:v>2</c:v>
                </c:pt>
                <c:pt idx="6">
                  <c:v>3</c:v>
                </c:pt>
                <c:pt idx="7">
                  <c:v>2</c:v>
                </c:pt>
              </c:numCache>
            </c:numRef>
          </c:val>
          <c:smooth val="0"/>
          <c:extLst>
            <c:ext xmlns:c16="http://schemas.microsoft.com/office/drawing/2014/chart" uri="{C3380CC4-5D6E-409C-BE32-E72D297353CC}">
              <c16:uniqueId val="{00000001-5007-489C-9613-8F681B11791E}"/>
            </c:ext>
          </c:extLst>
        </c:ser>
        <c:dLbls>
          <c:showLegendKey val="0"/>
          <c:showVal val="0"/>
          <c:showCatName val="0"/>
          <c:showSerName val="0"/>
          <c:showPercent val="0"/>
          <c:showBubbleSize val="0"/>
        </c:dLbls>
        <c:marker val="1"/>
        <c:smooth val="0"/>
        <c:axId val="308423168"/>
        <c:axId val="369198784"/>
      </c:lineChart>
      <c:catAx>
        <c:axId val="308423168"/>
        <c:scaling>
          <c:orientation val="minMax"/>
        </c:scaling>
        <c:delete val="0"/>
        <c:axPos val="b"/>
        <c:title>
          <c:tx>
            <c:rich>
              <a:bodyPr/>
              <a:lstStyle/>
              <a:p>
                <a:pPr>
                  <a:defRPr/>
                </a:pPr>
                <a:r>
                  <a:rPr lang="es-EC"/>
                  <a:t>Áreas</a:t>
                </a:r>
              </a:p>
            </c:rich>
          </c:tx>
          <c:overlay val="0"/>
        </c:title>
        <c:numFmt formatCode="General" sourceLinked="0"/>
        <c:majorTickMark val="out"/>
        <c:minorTickMark val="none"/>
        <c:tickLblPos val="nextTo"/>
        <c:crossAx val="369198784"/>
        <c:crosses val="autoZero"/>
        <c:auto val="1"/>
        <c:lblAlgn val="ctr"/>
        <c:lblOffset val="100"/>
        <c:noMultiLvlLbl val="0"/>
      </c:catAx>
      <c:valAx>
        <c:axId val="369198784"/>
        <c:scaling>
          <c:orientation val="minMax"/>
        </c:scaling>
        <c:delete val="0"/>
        <c:axPos val="l"/>
        <c:majorGridlines/>
        <c:title>
          <c:tx>
            <c:rich>
              <a:bodyPr rot="-5400000" vert="horz"/>
              <a:lstStyle/>
              <a:p>
                <a:pPr>
                  <a:defRPr/>
                </a:pPr>
                <a:r>
                  <a:rPr lang="es-EC"/>
                  <a:t>Número</a:t>
                </a:r>
                <a:r>
                  <a:rPr lang="es-EC" baseline="0"/>
                  <a:t> de Artículos</a:t>
                </a:r>
                <a:endParaRPr lang="es-EC"/>
              </a:p>
            </c:rich>
          </c:tx>
          <c:overlay val="0"/>
        </c:title>
        <c:numFmt formatCode="General" sourceLinked="1"/>
        <c:majorTickMark val="out"/>
        <c:minorTickMark val="none"/>
        <c:tickLblPos val="nextTo"/>
        <c:crossAx val="308423168"/>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11"/>
    </mc:Choice>
    <mc:Fallback>
      <c:style val="11"/>
    </mc:Fallback>
  </mc:AlternateContent>
  <c:chart>
    <c:autoTitleDeleted val="1"/>
    <c:plotArea>
      <c:layout/>
      <c:radarChart>
        <c:radarStyle val="marker"/>
        <c:varyColors val="0"/>
        <c:ser>
          <c:idx val="0"/>
          <c:order val="0"/>
          <c:tx>
            <c:strRef>
              <c:f>'[Resultados Revision de Literatura.xlsx]Mineria de Datos'!$H$6</c:f>
              <c:strCache>
                <c:ptCount val="1"/>
                <c:pt idx="0">
                  <c:v>Número de Artículos</c:v>
                </c:pt>
              </c:strCache>
            </c:strRef>
          </c:tx>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'[Resultados Revision de Literatura.xlsx]Mineria de Datos'!$G$7:$G$16</c:f>
              <c:strCache>
                <c:ptCount val="10"/>
                <c:pt idx="0">
                  <c:v>España</c:v>
                </c:pt>
                <c:pt idx="1">
                  <c:v>Suiza</c:v>
                </c:pt>
                <c:pt idx="2">
                  <c:v>Indonesia</c:v>
                </c:pt>
                <c:pt idx="3">
                  <c:v>Arabia Saudita</c:v>
                </c:pt>
                <c:pt idx="4">
                  <c:v>China</c:v>
                </c:pt>
                <c:pt idx="5">
                  <c:v>Italia</c:v>
                </c:pt>
                <c:pt idx="6">
                  <c:v>Países Bajos</c:v>
                </c:pt>
                <c:pt idx="7">
                  <c:v>Slovenia</c:v>
                </c:pt>
                <c:pt idx="8">
                  <c:v>Australia</c:v>
                </c:pt>
                <c:pt idx="9">
                  <c:v>UK</c:v>
                </c:pt>
              </c:strCache>
            </c:strRef>
          </c:cat>
          <c:val>
            <c:numRef>
              <c:f>'[Resultados Revision de Literatura.xlsx]Mineria de Datos'!$H$7:$H$16</c:f>
              <c:numCache>
                <c:formatCode>General</c:formatCode>
                <c:ptCount val="10"/>
                <c:pt idx="0">
                  <c:v>2</c:v>
                </c:pt>
                <c:pt idx="1">
                  <c:v>1</c:v>
                </c:pt>
                <c:pt idx="2">
                  <c:v>1</c:v>
                </c:pt>
                <c:pt idx="3">
                  <c:v>1</c:v>
                </c:pt>
                <c:pt idx="4">
                  <c:v>1</c:v>
                </c:pt>
                <c:pt idx="5">
                  <c:v>1</c:v>
                </c:pt>
                <c:pt idx="6">
                  <c:v>1</c:v>
                </c:pt>
                <c:pt idx="7">
                  <c:v>1</c:v>
                </c:pt>
                <c:pt idx="8">
                  <c:v>1</c:v>
                </c:pt>
                <c:pt idx="9">
                  <c:v>1</c:v>
                </c:pt>
              </c:numCache>
            </c:numRef>
          </c:val>
          <c:extLst>
            <c:ext xmlns:c16="http://schemas.microsoft.com/office/drawing/2014/chart" uri="{C3380CC4-5D6E-409C-BE32-E72D297353CC}">
              <c16:uniqueId val="{00000000-35F2-4386-A5D9-63AC92C78AAE}"/>
            </c:ext>
          </c:extLst>
        </c:ser>
        <c:dLbls>
          <c:showLegendKey val="0"/>
          <c:showVal val="0"/>
          <c:showCatName val="0"/>
          <c:showSerName val="0"/>
          <c:showPercent val="0"/>
          <c:showBubbleSize val="0"/>
        </c:dLbls>
        <c:axId val="308423680"/>
        <c:axId val="369200512"/>
      </c:radarChart>
      <c:catAx>
        <c:axId val="308423680"/>
        <c:scaling>
          <c:orientation val="minMax"/>
        </c:scaling>
        <c:delete val="0"/>
        <c:axPos val="b"/>
        <c:majorGridlines/>
        <c:numFmt formatCode="General" sourceLinked="0"/>
        <c:majorTickMark val="out"/>
        <c:minorTickMark val="none"/>
        <c:tickLblPos val="nextTo"/>
        <c:crossAx val="369200512"/>
        <c:crosses val="autoZero"/>
        <c:auto val="1"/>
        <c:lblAlgn val="ctr"/>
        <c:lblOffset val="100"/>
        <c:noMultiLvlLbl val="0"/>
      </c:catAx>
      <c:valAx>
        <c:axId val="369200512"/>
        <c:scaling>
          <c:orientation val="minMax"/>
        </c:scaling>
        <c:delete val="1"/>
        <c:axPos val="l"/>
        <c:majorGridlines/>
        <c:numFmt formatCode="General" sourceLinked="1"/>
        <c:majorTickMark val="cross"/>
        <c:minorTickMark val="none"/>
        <c:tickLblPos val="nextTo"/>
        <c:crossAx val="308423680"/>
        <c:crosses val="autoZero"/>
        <c:crossBetween val="between"/>
      </c:valAx>
    </c:plotArea>
    <c:legend>
      <c:legendPos val="b"/>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11"/>
    </mc:Choice>
    <mc:Fallback>
      <c:style val="11"/>
    </mc:Fallback>
  </mc:AlternateContent>
  <c:chart>
    <c:autoTitleDeleted val="1"/>
    <c:plotArea>
      <c:layout/>
      <c:barChart>
        <c:barDir val="col"/>
        <c:grouping val="stacked"/>
        <c:varyColors val="0"/>
        <c:ser>
          <c:idx val="0"/>
          <c:order val="0"/>
          <c:tx>
            <c:strRef>
              <c:f>'[Resultados Revision de Literatura.xlsx]Herramientas de recopilación y '!$L$203</c:f>
              <c:strCache>
                <c:ptCount val="1"/>
                <c:pt idx="0">
                  <c:v>Scopus</c:v>
                </c:pt>
              </c:strCache>
            </c:strRef>
          </c:tx>
          <c:invertIfNegative val="0"/>
          <c:cat>
            <c:strRef>
              <c:f>'[Resultados Revision de Literatura.xlsx]Herramientas de recopilación y '!$K$204:$K$212</c:f>
              <c:strCache>
                <c:ptCount val="9"/>
                <c:pt idx="0">
                  <c:v>Brasil</c:v>
                </c:pt>
                <c:pt idx="1">
                  <c:v>USA</c:v>
                </c:pt>
                <c:pt idx="2">
                  <c:v>China</c:v>
                </c:pt>
                <c:pt idx="3">
                  <c:v>India</c:v>
                </c:pt>
                <c:pt idx="4">
                  <c:v>UK</c:v>
                </c:pt>
                <c:pt idx="5">
                  <c:v>Suiza</c:v>
                </c:pt>
                <c:pt idx="6">
                  <c:v>Australia</c:v>
                </c:pt>
                <c:pt idx="7">
                  <c:v>España</c:v>
                </c:pt>
                <c:pt idx="8">
                  <c:v>Portugal</c:v>
                </c:pt>
              </c:strCache>
            </c:strRef>
          </c:cat>
          <c:val>
            <c:numRef>
              <c:f>'[Resultados Revision de Literatura.xlsx]Herramientas de recopilación y '!$L$204:$L$212</c:f>
              <c:numCache>
                <c:formatCode>General</c:formatCode>
                <c:ptCount val="9"/>
                <c:pt idx="0">
                  <c:v>1</c:v>
                </c:pt>
                <c:pt idx="1">
                  <c:v>12</c:v>
                </c:pt>
                <c:pt idx="2">
                  <c:v>6</c:v>
                </c:pt>
                <c:pt idx="3">
                  <c:v>5</c:v>
                </c:pt>
                <c:pt idx="4">
                  <c:v>3</c:v>
                </c:pt>
                <c:pt idx="5">
                  <c:v>2</c:v>
                </c:pt>
                <c:pt idx="6">
                  <c:v>2</c:v>
                </c:pt>
                <c:pt idx="7">
                  <c:v>2</c:v>
                </c:pt>
                <c:pt idx="8">
                  <c:v>2</c:v>
                </c:pt>
              </c:numCache>
            </c:numRef>
          </c:val>
          <c:extLst>
            <c:ext xmlns:c16="http://schemas.microsoft.com/office/drawing/2014/chart" uri="{C3380CC4-5D6E-409C-BE32-E72D297353CC}">
              <c16:uniqueId val="{00000000-74D0-4BE8-AC44-C3D200FE2562}"/>
            </c:ext>
          </c:extLst>
        </c:ser>
        <c:ser>
          <c:idx val="1"/>
          <c:order val="1"/>
          <c:tx>
            <c:strRef>
              <c:f>'[Resultados Revision de Literatura.xlsx]Herramientas de recopilación y '!$M$203</c:f>
              <c:strCache>
                <c:ptCount val="1"/>
                <c:pt idx="0">
                  <c:v>Scielo</c:v>
                </c:pt>
              </c:strCache>
            </c:strRef>
          </c:tx>
          <c:invertIfNegative val="0"/>
          <c:cat>
            <c:strRef>
              <c:f>'[Resultados Revision de Literatura.xlsx]Herramientas de recopilación y '!$K$204:$K$212</c:f>
              <c:strCache>
                <c:ptCount val="9"/>
                <c:pt idx="0">
                  <c:v>Brasil</c:v>
                </c:pt>
                <c:pt idx="1">
                  <c:v>USA</c:v>
                </c:pt>
                <c:pt idx="2">
                  <c:v>China</c:v>
                </c:pt>
                <c:pt idx="3">
                  <c:v>India</c:v>
                </c:pt>
                <c:pt idx="4">
                  <c:v>UK</c:v>
                </c:pt>
                <c:pt idx="5">
                  <c:v>Suiza</c:v>
                </c:pt>
                <c:pt idx="6">
                  <c:v>Australia</c:v>
                </c:pt>
                <c:pt idx="7">
                  <c:v>España</c:v>
                </c:pt>
                <c:pt idx="8">
                  <c:v>Portugal</c:v>
                </c:pt>
              </c:strCache>
            </c:strRef>
          </c:cat>
          <c:val>
            <c:numRef>
              <c:f>'[Resultados Revision de Literatura.xlsx]Herramientas de recopilación y '!$M$204:$M$212</c:f>
              <c:numCache>
                <c:formatCode>General</c:formatCode>
                <c:ptCount val="9"/>
                <c:pt idx="0">
                  <c:v>13</c:v>
                </c:pt>
                <c:pt idx="1">
                  <c:v>0</c:v>
                </c:pt>
                <c:pt idx="2">
                  <c:v>0</c:v>
                </c:pt>
                <c:pt idx="3">
                  <c:v>0</c:v>
                </c:pt>
                <c:pt idx="4">
                  <c:v>0</c:v>
                </c:pt>
                <c:pt idx="5">
                  <c:v>0</c:v>
                </c:pt>
                <c:pt idx="6">
                  <c:v>0</c:v>
                </c:pt>
                <c:pt idx="7">
                  <c:v>0</c:v>
                </c:pt>
                <c:pt idx="8">
                  <c:v>0</c:v>
                </c:pt>
              </c:numCache>
            </c:numRef>
          </c:val>
          <c:extLst>
            <c:ext xmlns:c16="http://schemas.microsoft.com/office/drawing/2014/chart" uri="{C3380CC4-5D6E-409C-BE32-E72D297353CC}">
              <c16:uniqueId val="{00000001-74D0-4BE8-AC44-C3D200FE2562}"/>
            </c:ext>
          </c:extLst>
        </c:ser>
        <c:dLbls>
          <c:showLegendKey val="0"/>
          <c:showVal val="0"/>
          <c:showCatName val="0"/>
          <c:showSerName val="0"/>
          <c:showPercent val="0"/>
          <c:showBubbleSize val="0"/>
        </c:dLbls>
        <c:gapWidth val="95"/>
        <c:overlap val="100"/>
        <c:axId val="376108544"/>
        <c:axId val="369202240"/>
      </c:barChart>
      <c:catAx>
        <c:axId val="376108544"/>
        <c:scaling>
          <c:orientation val="minMax"/>
        </c:scaling>
        <c:delete val="0"/>
        <c:axPos val="b"/>
        <c:title>
          <c:tx>
            <c:rich>
              <a:bodyPr/>
              <a:lstStyle/>
              <a:p>
                <a:pPr>
                  <a:defRPr/>
                </a:pPr>
                <a:r>
                  <a:rPr lang="es-EC"/>
                  <a:t>Países</a:t>
                </a:r>
              </a:p>
            </c:rich>
          </c:tx>
          <c:overlay val="0"/>
        </c:title>
        <c:numFmt formatCode="General" sourceLinked="0"/>
        <c:majorTickMark val="none"/>
        <c:minorTickMark val="none"/>
        <c:tickLblPos val="nextTo"/>
        <c:crossAx val="369202240"/>
        <c:crosses val="autoZero"/>
        <c:auto val="1"/>
        <c:lblAlgn val="ctr"/>
        <c:lblOffset val="100"/>
        <c:noMultiLvlLbl val="0"/>
      </c:catAx>
      <c:valAx>
        <c:axId val="369202240"/>
        <c:scaling>
          <c:orientation val="minMax"/>
        </c:scaling>
        <c:delete val="0"/>
        <c:axPos val="l"/>
        <c:majorGridlines/>
        <c:title>
          <c:tx>
            <c:rich>
              <a:bodyPr/>
              <a:lstStyle/>
              <a:p>
                <a:pPr>
                  <a:defRPr/>
                </a:pPr>
                <a:r>
                  <a:rPr lang="es-EC"/>
                  <a:t>Número</a:t>
                </a:r>
                <a:r>
                  <a:rPr lang="es-EC" baseline="0"/>
                  <a:t> de Artículos</a:t>
                </a:r>
                <a:endParaRPr lang="es-EC"/>
              </a:p>
            </c:rich>
          </c:tx>
          <c:overlay val="0"/>
        </c:title>
        <c:numFmt formatCode="General" sourceLinked="1"/>
        <c:majorTickMark val="none"/>
        <c:minorTickMark val="none"/>
        <c:tickLblPos val="nextTo"/>
        <c:crossAx val="376108544"/>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Glä03</b:Tag>
    <b:SourceType>JournalArticle</b:SourceType>
    <b:Guid>{83E6CE6A-AC9A-499E-A569-DE917B15648C}</b:Guid>
    <b:Title>Bibliometrics as a research field: A course on theory and application of bibliometric indicators.</b:Title>
    <b:Year>2003</b:Year>
    <b:Author>
      <b:Author>
        <b:NameList>
          <b:Person>
            <b:Last>Glänzel</b:Last>
            <b:First>W</b:First>
          </b:Person>
        </b:NameList>
      </b:Author>
    </b:Author>
    <b:JournalName>Course Handouts</b:JournalName>
    <b:RefOrder>2</b:RefOrder>
  </b:Source>
  <b:Source>
    <b:Tag>Gon18</b:Tag>
    <b:SourceType>JournalArticle</b:SourceType>
    <b:Guid>{97E6D567-D3BE-4616-B93B-C751B44EC18E}</b:Guid>
    <b:Author>
      <b:Author>
        <b:NameList>
          <b:Person>
            <b:Last>González Alcaide</b:Last>
            <b:First>G</b:First>
          </b:Person>
          <b:Person>
            <b:Last>Gorraiz</b:Last>
            <b:First>J</b:First>
          </b:Person>
        </b:NameList>
      </b:Author>
    </b:Author>
    <b:Title>Assessment of Researchers Through Bibliometric Indicators: The Area of Information and Library Science in Spain as a Case Study (2001–2015).</b:Title>
    <b:JournalName>Frontiers In Research Metrics And Analytics</b:JournalName>
    <b:Year>2018</b:Year>
    <b:RefOrder>3</b:RefOrder>
  </b:Source>
  <b:Source>
    <b:Tag>Abr17</b:Tag>
    <b:SourceType>JournalArticle</b:SourceType>
    <b:Guid>{A1AD3434-CAAC-42DB-B870-74CC2857C6F3}</b:Guid>
    <b:Author>
      <b:Author>
        <b:NameList>
          <b:Person>
            <b:Last>Abramo</b:Last>
            <b:First>G</b:First>
          </b:Person>
        </b:NameList>
      </b:Author>
    </b:Author>
    <b:Title>Bibliometric Evaluation of Research Performance: Where Do We Stand?</b:Title>
    <b:JournalName>Voprosy Obrazovaniya / Educational Studies Moscow</b:JournalName>
    <b:Year>2017</b:Year>
    <b:Pages>112-127</b:Pages>
    <b:RefOrder>4</b:RefOrder>
  </b:Source>
  <b:Source>
    <b:Tag>Bea16</b:Tag>
    <b:SourceType>JournalArticle</b:SourceType>
    <b:Guid>{887EE4F2-C856-40B0-808E-967C011977E7}</b:Guid>
    <b:Author>
      <b:Author>
        <b:NameList>
          <b:Person>
            <b:Last>Beaudry</b:Last>
            <b:First>C</b:First>
          </b:Person>
          <b:Person>
            <b:Last>Larivière</b:Last>
            <b:First>V</b:First>
          </b:Person>
        </b:NameList>
      </b:Author>
    </b:Author>
    <b:Title>Which gender gap? Factors affecting researchers’ scientific impact in science and medicine.</b:Title>
    <b:JournalName>Research Policy</b:JournalName>
    <b:Year>2016</b:Year>
    <b:Pages>1790-1817</b:Pages>
    <b:RefOrder>5</b:RefOrder>
  </b:Source>
  <b:Source>
    <b:Tag>Zhi19</b:Tag>
    <b:SourceType>JournalArticle</b:SourceType>
    <b:Guid>{7FB8C828-5A20-4564-B79D-7641052A81A4}</b:Guid>
    <b:Author>
      <b:Author>
        <b:NameList>
          <b:Person>
            <b:Last>Zhimnay</b:Last>
            <b:First>C</b:First>
          </b:Person>
          <b:Person>
            <b:Last>Fernández Landivar</b:Last>
            <b:First>J</b:First>
          </b:Person>
          <b:Person>
            <b:Last>Albarracín</b:Last>
            <b:First>J</b:First>
          </b:Person>
          <b:Person>
            <b:Last>Sadaba</b:Last>
            <b:First>I.</b:First>
          </b:Person>
          <b:Person>
            <b:Last>Sucozhanay</b:Last>
            <b:First>D</b:First>
          </b:Person>
        </b:NameList>
      </b:Author>
    </b:Author>
    <b:Title>Mapping of scientific production in social sciences in Ecuador</b:Title>
    <b:Year>2019</b:Year>
    <b:RefOrder>6</b:RefOrder>
  </b:Source>
  <b:Source>
    <b:Tag>Gur15</b:Tag>
    <b:SourceType>JournalArticle</b:SourceType>
    <b:Guid>{A39DFE23-8B73-49F8-852C-868079BECBC7}</b:Guid>
    <b:Author>
      <b:Author>
        <b:NameList>
          <b:Person>
            <b:Last>Gureev</b:Last>
            <b:First>V</b:First>
          </b:Person>
          <b:Person>
            <b:Last>Mazov</b:Last>
            <b:First>N</b:First>
          </b:Person>
        </b:NameList>
      </b:Author>
    </b:Author>
    <b:Title>Assessment of the relevance of journals in research libraries using bibliometrics (a review)</b:Title>
    <b:JournalName>Scientific and Technical Information Processing</b:JournalName>
    <b:Year>2015</b:Year>
    <b:Pages>30-40</b:Pages>
    <b:RefOrder>7</b:RefOrder>
  </b:Source>
  <b:Source>
    <b:Tag>Duy06</b:Tag>
    <b:SourceType>JournalArticle</b:SourceType>
    <b:Guid>{4D897532-FADE-4ACF-A2C7-4D837F40D900}</b:Guid>
    <b:Author>
      <b:Author>
        <b:NameList>
          <b:Person>
            <b:Last>Duy</b:Last>
            <b:First>J</b:First>
          </b:Person>
          <b:Person>
            <b:Last>Vaughan</b:Last>
            <b:First>L</b:First>
          </b:Person>
        </b:NameList>
      </b:Author>
    </b:Author>
    <b:Title>Can electronic journal usage data replace citation data as a measure of journal use? An empirical examination</b:Title>
    <b:JournalName>The Journal of Academic Librarianship</b:JournalName>
    <b:Year>2006</b:Year>
    <b:Pages>512-517</b:Pages>
    <b:RefOrder>8</b:RefOrder>
  </b:Source>
  <b:Source>
    <b:Tag>Bei04</b:Tag>
    <b:SourceType>JournalArticle</b:SourceType>
    <b:Guid>{2536B5C0-07A3-421C-B527-529E1DE64F0E}</b:Guid>
    <b:Author>
      <b:Author>
        <b:NameList>
          <b:Person>
            <b:Last>Beile</b:Last>
            <b:First>P.</b:First>
            <b:Middle>M</b:Middle>
          </b:Person>
          <b:Person>
            <b:Last>Boote</b:Last>
            <b:First>D.</b:First>
            <b:Middle>N</b:Middle>
          </b:Person>
          <b:Person>
            <b:Last>Killingsworth</b:Last>
            <b:First>E.</b:First>
            <b:Middle>K</b:Middle>
          </b:Person>
        </b:NameList>
      </b:Author>
    </b:Author>
    <b:Title>A Microscope or a Mirror?: A Question of Study Validity Regarding the Use of Dissertation Citation Analysis for Evaluating Research Collections</b:Title>
    <b:JournalName>The Journal of Academic Librarianship</b:JournalName>
    <b:Year>2004</b:Year>
    <b:Pages>347-353</b:Pages>
    <b:RefOrder>9</b:RefOrder>
  </b:Source>
  <b:Source>
    <b:Tag>Eng09</b:Tag>
    <b:SourceType>JournalArticle</b:SourceType>
    <b:Guid>{7BD98E06-EF72-4598-B973-FE4D4DDE10AD}</b:Guid>
    <b:Author>
      <b:Author>
        <b:NameList>
          <b:Person>
            <b:Last>Enger</b:Last>
            <b:First>K.</b:First>
            <b:Middle>B</b:Middle>
          </b:Person>
        </b:NameList>
      </b:Author>
    </b:Author>
    <b:Title>Using citation analysis to develop core book collections in academic libraries</b:Title>
    <b:JournalName>Library &amp; Information Science Research</b:JournalName>
    <b:Year>2009</b:Year>
    <b:Pages>107-112</b:Pages>
    <b:RefOrder>10</b:RefOrder>
  </b:Source>
  <b:Source>
    <b:Tag>Sig13</b:Tag>
    <b:SourceType>JournalArticle</b:SourceType>
    <b:Guid>{6588CF38-9D05-4216-B99B-3CE56DD1E3AB}</b:Guid>
    <b:Author>
      <b:Author>
        <b:NameList>
          <b:Person>
            <b:Last>Siguenza-Guzman</b:Last>
            <b:First>L</b:First>
          </b:Person>
          <b:Person>
            <b:Last>Holans</b:Last>
            <b:First>L</b:First>
          </b:Person>
          <b:Person>
            <b:Last>Abbeele</b:Last>
            <b:First>A.</b:First>
            <b:Middle>V. den</b:Middle>
          </b:Person>
          <b:Person>
            <b:Last>Vandewalle</b:Last>
            <b:First>J</b:First>
          </b:Person>
          <b:Person>
            <b:Last>Verhaaren</b:Last>
            <b:First>H</b:First>
          </b:Person>
          <b:Person>
            <b:Last>Cattrysse</b:Last>
            <b:First>D</b:First>
          </b:Person>
        </b:NameList>
      </b:Author>
    </b:Author>
    <b:Title>TOWARDS A HOLISTIC ANALYSIS TOOL TO SUPPORT DECISION-MAKING IN LIBRARIES</b:Title>
    <b:JournalName>Proceedings of the IATUL Conferences</b:JournalName>
    <b:Year>2013</b:Year>
    <b:RefOrder>11</b:RefOrder>
  </b:Source>
  <b:Source>
    <b:Tag>Bor99</b:Tag>
    <b:SourceType>JournalArticle</b:SourceType>
    <b:Guid>{DCCD3D5A-8B6C-4676-B3B9-1E46D23944A2}</b:Guid>
    <b:Author>
      <b:Author>
        <b:NameList>
          <b:Person>
            <b:Last>Bordons</b:Last>
            <b:First>M</b:First>
          </b:Person>
          <b:Person>
            <b:Last>Zuleta</b:Last>
            <b:First>Ma</b:First>
          </b:Person>
        </b:NameList>
      </b:Author>
    </b:Author>
    <b:Title> [Evaluation of the scientific activity through bibliometric indices]</b:Title>
    <b:JournalName>Revista Espanola De Cardiologia</b:JournalName>
    <b:Year>1999</b:Year>
    <b:Pages>790-800</b:Pages>
    <b:RefOrder>12</b:RefOrder>
  </b:Source>
  <b:Source>
    <b:Tag>Cho14</b:Tag>
    <b:SourceType>JournalArticle</b:SourceType>
    <b:Guid>{3D104669-B0DD-4275-A76D-163D0C5416B7}</b:Guid>
    <b:Author>
      <b:Author>
        <b:NameList>
          <b:Person>
            <b:Last>Chowdhury</b:Last>
            <b:First>G</b:First>
          </b:Person>
        </b:NameList>
      </b:Author>
    </b:Author>
    <b:Title>Sustainability of digital libraries: A conceptual model and a research framework</b:Title>
    <b:JournalName>International Journal on Digital Libraries</b:JournalName>
    <b:Year>2014</b:Year>
    <b:Pages>181-195</b:Pages>
    <b:RefOrder>13</b:RefOrder>
  </b:Source>
  <b:Source>
    <b:Tag>Con04</b:Tag>
    <b:SourceType>JournalArticle</b:SourceType>
    <b:Guid>{EAEAD80A-0A65-4992-8044-FCF01F268072}</b:Guid>
    <b:Author>
      <b:Author>
        <b:NameList>
          <b:Person>
            <b:Last>Contardi</b:Last>
            <b:First>S</b:First>
          </b:Person>
        </b:NameList>
      </b:Author>
    </b:Author>
    <b:Title>Adquisición de publicaciones electrónicas en consorcios de bibliotecas</b:Title>
    <b:JournalName>Información, cultura y sociedad</b:JournalName>
    <b:Year>2004</b:Year>
    <b:Pages>117-128</b:Pages>
    <b:RefOrder>14</b:RefOrder>
  </b:Source>
  <b:Source>
    <b:Tag>Tho00</b:Tag>
    <b:SourceType>JournalArticle</b:SourceType>
    <b:Guid>{9FC5BBC0-4B59-4B6C-8E08-F9BE000348D7}</b:Guid>
    <b:Author>
      <b:Author>
        <b:NameList>
          <b:Person>
            <b:Last>Thornton</b:Last>
            <b:First>Glenda.</b:First>
            <b:Middle>A</b:Middle>
          </b:Person>
        </b:NameList>
      </b:Author>
    </b:Author>
    <b:Title>Impact of electronic resources on collection development, the roles of librarians, and library consortia</b:Title>
    <b:JournalName>En Library Trends</b:JournalName>
    <b:Year>2000</b:Year>
    <b:Pages>842-856</b:Pages>
    <b:RefOrder>15</b:RefOrder>
  </b:Source>
  <b:Source>
    <b:Tag>Mar17</b:Tag>
    <b:SourceType>JournalArticle</b:SourceType>
    <b:Guid>{B8822847-78BC-4427-A951-A5F54373B606}</b:Guid>
    <b:Author>
      <b:Author>
        <b:NameList>
          <b:Person>
            <b:Last>Mariscal Orozco</b:Last>
            <b:First>J</b:First>
          </b:Person>
          <b:Person>
            <b:Last>Girarte Guillén</b:Last>
            <b:First>J</b:First>
          </b:Person>
        </b:NameList>
      </b:Author>
    </b:Author>
    <b:Title>Digital repositories for the training and researching processes in Cultural Management</b:Title>
    <b:JournalName>Córima, Revista De Investigación En Gestión Cultural</b:JournalName>
    <b:Year>2017</b:Year>
    <b:RefOrder>16</b:RefOrder>
  </b:Source>
  <b:Source>
    <b:Tag>Per16</b:Tag>
    <b:SourceType>JournalArticle</b:SourceType>
    <b:Guid>{CC7D96B7-AF81-461F-A6F7-1CF36F098030}</b:Guid>
    <b:Author>
      <b:Author>
        <b:NameList>
          <b:Person>
            <b:Last>Perakakis</b:Last>
            <b:First>P</b:First>
          </b:Person>
          <b:Person>
            <b:Last>Ponsati</b:Last>
            <b:First>A</b:First>
          </b:Person>
          <b:Person>
            <b:Last>Bernal</b:Last>
            <b:First>I</b:First>
          </b:Person>
          <b:Person>
            <b:Last>Sierra</b:Last>
            <b:First>C</b:First>
          </b:Person>
          <b:Person>
            <b:Last>Osman</b:Last>
            <b:First>N</b:First>
          </b:Person>
          <b:Person>
            <b:Last>Mosquera-de-Arancibia</b:Last>
            <b:First>C</b:First>
          </b:Person>
          <b:Person>
            <b:Last>Lorenzo</b:Last>
            <b:First>E</b:First>
          </b:Person>
        </b:NameList>
      </b:Author>
    </b:Author>
    <b:Title>Módulo de Evaluación por Pares en Abierto para Repositorios de Acceso Abierto</b:Title>
    <b:JournalName>VI Conferencia Internacional BIREDIAL/ISTEC - 2016</b:JournalName>
    <b:Year>2016</b:Year>
    <b:RefOrder>17</b:RefOrder>
  </b:Source>
  <b:Source>
    <b:Tag>MaJ14</b:Tag>
    <b:SourceType>JournalArticle</b:SourceType>
    <b:Guid>{D164B786-5247-4D7D-B0F9-7E11353D5E70}</b:Guid>
    <b:Author>
      <b:Author>
        <b:NameList>
          <b:Person>
            <b:Last>Ma</b:Last>
            <b:First>J</b:First>
          </b:Person>
        </b:NameList>
      </b:Author>
    </b:Author>
    <b:Title>Bibliometric indicators for evaluating the quality of scientifc publications</b:Title>
    <b:JournalName>The Journal of Contemporary Dental Practice</b:JournalName>
    <b:Year>2014</b:Year>
    <b:Pages>258-262</b:Pages>
    <b:RefOrder>18</b:RefOrder>
  </b:Source>
  <b:Source>
    <b:Tag>Dio97</b:Tag>
    <b:SourceType>JournalArticle</b:SourceType>
    <b:Guid>{68057D4F-A347-4763-A4B9-32E539985E39}</b:Guid>
    <b:Author>
      <b:Author>
        <b:NameList>
          <b:Person>
            <b:Last>Dios</b:Last>
            <b:First>F.</b:First>
            <b:Middle>J. G. de</b:Middle>
          </b:Person>
          <b:Person>
            <b:Last>Benavent</b:Last>
            <b:First>M.</b:First>
            <b:Middle>M</b:Middle>
          </b:Person>
          <b:Person>
            <b:Last>Hernández</b:Last>
            <b:First>M.</b:First>
            <b:Middle>A. M</b:Middle>
          </b:Person>
        </b:NameList>
      </b:Author>
    </b:Author>
    <b:Title>Indicadores bibliométricos: Características y limitaciones en el análisis de la actividad científica</b:Title>
    <b:JournalName>Anales españoles de pediatría: Publicación oficial de la Asociación Española de Pediatría (AEP)</b:JournalName>
    <b:Year>1997</b:Year>
    <b:Pages>235-244</b:Pages>
    <b:RefOrder>19</b:RefOrder>
  </b:Source>
  <b:Source>
    <b:Tag>Boe10</b:Tag>
    <b:SourceType>JournalArticle</b:SourceType>
    <b:Guid>{9445F772-A62E-47D6-820C-D94A3DB0D476}</b:Guid>
    <b:Author>
      <b:Author>
        <b:NameList>
          <b:Person>
            <b:Last>Boeris</b:Last>
            <b:First>C</b:First>
          </b:Person>
        </b:NameList>
      </b:Author>
    </b:Author>
    <b:Title> Aplicación de métodos bibliométricos a la evaluación de colecciones: El caso de la Biblioteca del Instituto Argentino de Radioastronomía</b:Title>
    <b:JournalName>II Jornadas del Doctorado en Geografía</b:JournalName>
    <b:Year>2010</b:Year>
    <b:RefOrder>20</b:RefOrder>
  </b:Source>
  <b:Source>
    <b:Tag>Ort99</b:Tag>
    <b:SourceType>JournalArticle</b:SourceType>
    <b:Guid>{D37C5129-B673-496E-8B16-873BCDDB756A}</b:Guid>
    <b:Author>
      <b:Author>
        <b:NameList>
          <b:Person>
            <b:Last>Ortiz</b:Last>
            <b:First>L</b:First>
          </b:Person>
        </b:NameList>
      </b:Author>
    </b:Author>
    <b:Title>Estudios sobre produccion y consumo de información: consideraciones en el ámbito científico y académico</b:Title>
    <b:Year>1999</b:Year>
    <b:Pages>1-17</b:Pages>
    <b:RefOrder>21</b:RefOrder>
  </b:Source>
  <b:Source>
    <b:Tag>Agg15</b:Tag>
    <b:SourceType>JournalArticle</b:SourceType>
    <b:Guid>{38D4664E-70EE-4400-8F6E-4A5E3BA69984}</b:Guid>
    <b:Author>
      <b:Author>
        <b:NameList>
          <b:Person>
            <b:Last>Aggarwal</b:Last>
            <b:First>C.</b:First>
            <b:Middle>C</b:Middle>
          </b:Person>
        </b:NameList>
      </b:Author>
    </b:Author>
    <b:Title>Data Mining: The Textbook</b:Title>
    <b:JournalName>Springer International Publishing</b:JournalName>
    <b:Year>2015</b:Year>
    <b:RefOrder>22</b:RefOrder>
  </b:Source>
  <b:Source>
    <b:Tag>Her04</b:Tag>
    <b:SourceType>JournalArticle</b:SourceType>
    <b:Guid>{7871DA97-8978-477E-8EC8-D0E7A791600F}</b:Guid>
    <b:Author>
      <b:Author>
        <b:NameList>
          <b:Person>
            <b:Last>Hernández Orallo</b:Last>
            <b:First>J</b:First>
          </b:Person>
          <b:Person>
            <b:Last>Ramírez Quintana</b:Last>
            <b:First>M.</b:First>
            <b:Middle>J</b:Middle>
          </b:Person>
          <b:Person>
            <b:Last>Ferri Ramírez</b:Last>
            <b:First>C</b:First>
          </b:Person>
        </b:NameList>
      </b:Author>
    </b:Author>
    <b:Title>Introducción̤ a la minería de datos</b:Title>
    <b:Year>2004</b:Year>
    <b:RefOrder>23</b:RefOrder>
  </b:Source>
  <b:Source>
    <b:Tag>Han11</b:Tag>
    <b:SourceType>JournalArticle</b:SourceType>
    <b:Guid>{4110C96E-9997-4872-B03E-0EC6D650A9A1}</b:Guid>
    <b:Author>
      <b:Author>
        <b:NameList>
          <b:Person>
            <b:Last>Han</b:Last>
            <b:First>J</b:First>
          </b:Person>
          <b:Person>
            <b:Last>Pei</b:Last>
            <b:First>J</b:First>
          </b:Person>
          <b:Person>
            <b:Last>Kamber</b:Last>
            <b:First>M</b:First>
          </b:Person>
        </b:NameList>
      </b:Author>
    </b:Author>
    <b:Title>Data Mining: Concepts and Techniques</b:Title>
    <b:JournalName>S.I.: Elsevier</b:JournalName>
    <b:Year>2011</b:Year>
    <b:RefOrder>24</b:RefOrder>
  </b:Source>
  <b:Source>
    <b:Tag>Ber97</b:Tag>
    <b:SourceType>JournalArticle</b:SourceType>
    <b:Guid>{202956D8-631A-4A06-BCD4-6EB3A398A07F}</b:Guid>
    <b:Author>
      <b:Author>
        <b:NameList>
          <b:Person>
            <b:Last>Berry</b:Last>
            <b:First>MJ</b:First>
          </b:Person>
          <b:Person>
            <b:Last>Linoff</b:Last>
            <b:First>G</b:First>
          </b:Person>
        </b:NameList>
      </b:Author>
    </b:Author>
    <b:Title>Data Mining Techniques: For Marketing, Sales, and Customer Support</b:Title>
    <b:JournalName>New York, NY, USA: John Wiley &amp; Sons</b:JournalName>
    <b:Year>1997</b:Year>
    <b:RefOrder>25</b:RefOrder>
  </b:Source>
  <b:Source>
    <b:Tag>Nic03</b:Tag>
    <b:SourceType>JournalArticle</b:SourceType>
    <b:Guid>{7ACA778B-11F8-4570-9F54-8B7C3B82B6C0}</b:Guid>
    <b:Author>
      <b:Author>
        <b:NameList>
          <b:Person>
            <b:Last>Nicholson</b:Last>
            <b:First>S</b:First>
          </b:Person>
          <b:Person>
            <b:Last>Stanton</b:Last>
            <b:First>J.</b:First>
          </b:Person>
        </b:NameList>
      </b:Author>
    </b:Author>
    <b:Title>Gaining strategic advantage through bibliomining: Data mining for management decisions in corporate, special, digital, and traditional libraries</b:Title>
    <b:JournalName>In: Organizational Data Mining: Leveraging Enterprise Data Resources</b:JournalName>
    <b:Year>2003</b:Year>
    <b:Pages>247-262</b:Pages>
    <b:RefOrder>26</b:RefOrder>
  </b:Source>
  <b:Source>
    <b:Tag>Man96</b:Tag>
    <b:SourceType>JournalArticle</b:SourceType>
    <b:Guid>{442CB626-5506-41BE-AFB7-41C12F0F9F66}</b:Guid>
    <b:Author>
      <b:Author>
        <b:NameList>
          <b:Person>
            <b:Last>Mancini</b:Last>
            <b:First>D</b:First>
          </b:Person>
        </b:NameList>
      </b:Author>
    </b:Author>
    <b:Title>Mining your automated system for systemwide decision making</b:Title>
    <b:JournalName>Library Administration Management</b:JournalName>
    <b:Year>1996</b:Year>
    <b:Pages>11-15</b:Pages>
    <b:RefOrder>27</b:RefOrder>
  </b:Source>
  <b:Source>
    <b:Tag>Aen11</b:Tag>
    <b:SourceType>JournalArticle</b:SourceType>
    <b:Guid>{0DE81AA6-02B7-4901-BD2A-770F9CD6BC3C}</b:Guid>
    <b:Author>
      <b:Author>
        <b:NameList>
          <b:Person>
            <b:Last>Aenta</b:Last>
          </b:Person>
        </b:NameList>
      </b:Author>
    </b:Author>
    <b:Title>Sistema de gestión para evaluar y monitorear publicaciones científicas en la AENTA</b:Title>
    <b:Year>2011</b:Year>
    <b:RefOrder>28</b:RefOrder>
  </b:Source>
  <b:Source>
    <b:Tag>Gom14</b:Tag>
    <b:SourceType>JournalArticle</b:SourceType>
    <b:Guid>{3D7C2FA4-59A5-4757-A2EB-0E94744986B4}</b:Guid>
    <b:Author>
      <b:Author>
        <b:NameList>
          <b:Person>
            <b:Last>Gomariz Peñalver</b:Last>
            <b:First>A</b:First>
          </b:Person>
        </b:NameList>
      </b:Author>
    </b:Author>
    <b:Title>Técnicas para el descubrimiento de patrones temporales= Techniques for the discovery of temporal patterns </b:Title>
    <b:JournalName>Ph. D. Thesis. S.I.: Universidad de Murcia</b:JournalName>
    <b:Year>2014</b:Year>
    <b:RefOrder>29</b:RefOrder>
  </b:Source>
  <b:Source>
    <b:Tag>Har14</b:Tag>
    <b:SourceType>JournalArticle</b:SourceType>
    <b:Guid>{01B0DC2E-A059-47D4-85DB-D3A2E8AD954A}</b:Guid>
    <b:Author>
      <b:Author>
        <b:NameList>
          <b:Person>
            <b:Last>Haro Valle</b:Last>
            <b:First>Valeria</b:First>
            <b:Middle>Alexandra</b:Middle>
          </b:Person>
          <b:Person>
            <b:Last>Pérez Rocano</b:Last>
            <b:First>Wilson</b:First>
            <b:Middle>Rodrigo</b:Middle>
          </b:Person>
          <b:Person>
            <b:Last>Siguenza-Guzman</b:Last>
            <b:First>Lorena</b:First>
          </b:Person>
          <b:Person>
            <b:Last>Cattrysse</b:Last>
            <b:First>Dirk</b:First>
          </b:Person>
          <b:Person>
            <b:Last>Saquicela Galarza</b:Last>
            <b:First>Víctor</b:First>
            <b:Middle>Hugo</b:Middle>
          </b:Person>
        </b:NameList>
      </b:Author>
    </b:Author>
    <b:Title>Diseño e implementación de un sistema de soporte de decisiones para el Centro de Documentación Regional “Juan Bautista Vázquez”</b:Title>
    <b:JournalName>Maskana. Revista Científica</b:JournalName>
    <b:Year>2014</b:Year>
    <b:RefOrder>30</b:RefOrder>
  </b:Source>
  <b:Source>
    <b:Tag>Fig07</b:Tag>
    <b:SourceType>JournalArticle</b:SourceType>
    <b:Guid>{A660D920-F44B-4788-BEBE-A182B0729444}</b:Guid>
    <b:Author>
      <b:Author>
        <b:NameList>
          <b:Person>
            <b:Last>Figueroa-Diaz</b:Last>
            <b:First>R</b:First>
          </b:Person>
          <b:Person>
            <b:Last>Sólis</b:Last>
            <b:First>C</b:First>
          </b:Person>
          <b:Person>
            <b:Last>Cabrera-Silva</b:Last>
            <b:First>A</b:First>
          </b:Person>
        </b:NameList>
      </b:Author>
    </b:Author>
    <b:Title>Metodologías Tradicionales Vs. Metodologías Ágiles</b:Title>
    <b:Year>2007</b:Year>
    <b:RefOrder>31</b:RefOrder>
  </b:Source>
  <b:Source>
    <b:Tag>Gar15</b:Tag>
    <b:SourceType>JournalArticle</b:SourceType>
    <b:Guid>{F3B2E6F4-2D40-40AB-9858-91CF6D12EB1C}</b:Guid>
    <b:Author>
      <b:Author>
        <b:NameList>
          <b:Person>
            <b:Last>Garcés</b:Last>
            <b:First>L</b:First>
          </b:Person>
          <b:Person>
            <b:Last>Egas</b:Last>
            <b:First>L</b:First>
          </b:Person>
        </b:NameList>
      </b:Author>
    </b:Author>
    <b:Title>Evolución de las Metodologías de Desarrollo de la Ingeniería de Software en el Proceso de la Ingeniería de Sistemas</b:Title>
    <b:JournalName>Revista Científica y Tecnológica UPSE</b:JournalName>
    <b:Year>2015</b:Year>
    <b:RefOrder>32</b:RefOrder>
  </b:Source>
  <b:Source>
    <b:Tag>Mar12</b:Tag>
    <b:SourceType>JournalArticle</b:SourceType>
    <b:Guid>{3A425805-5C4C-4184-8978-B47B750F1C9F}</b:Guid>
    <b:Author>
      <b:Author>
        <b:NameList>
          <b:Person>
            <b:Last>Marini</b:Last>
            <b:First>E</b:First>
          </b:Person>
        </b:NameList>
      </b:Author>
    </b:Author>
    <b:Title>El modelo cliente/servidor</b:Title>
    <b:Year>2012</b:Year>
    <b:RefOrder>33</b:RefOrder>
  </b:Source>
  <b:Source>
    <b:Tag>Mar80</b:Tag>
    <b:SourceType>JournalArticle</b:SourceType>
    <b:Guid>{6666E7E1-0236-4303-8B49-91F6A9D8F237}</b:Guid>
    <b:Author>
      <b:Author>
        <b:NameList>
          <b:Person>
            <b:Last>Marquez</b:Last>
            <b:First>L</b:First>
          </b:Person>
        </b:NameList>
      </b:Author>
    </b:Author>
    <b:Title>Capítulo 5. Cliente-Servidor</b:Title>
    <b:Year>1980</b:Year>
    <b:Pages>1-9</b:Pages>
    <b:RefOrder>34</b:RefOrder>
  </b:Source>
  <b:Source>
    <b:Tag>Fin14</b:Tag>
    <b:SourceType>JournalArticle</b:SourceType>
    <b:Guid>{4B93EC06-DFB5-4B64-8C02-CF842D1FF18A}</b:Guid>
    <b:Author>
      <b:Author>
        <b:NameList>
          <b:Person>
            <b:Last>Fink</b:Last>
            <b:First>A</b:First>
          </b:Person>
        </b:NameList>
      </b:Author>
    </b:Author>
    <b:Title>Evaluation Fundamentals: Insights into Program Effectiveness, Quality, and Va-lue</b:Title>
    <b:JournalName>SAGE Publications</b:JournalName>
    <b:Year>2014</b:Year>
    <b:RefOrder>35</b:RefOrder>
  </b:Source>
  <b:Source>
    <b:Tag>Ram10</b:Tag>
    <b:SourceType>JournalArticle</b:SourceType>
    <b:Guid>{9EA72767-4C4D-4684-9165-AC722E962102}</b:Guid>
    <b:Author>
      <b:Author>
        <b:NameList>
          <b:Person>
            <b:Last>Ramírez</b:Last>
            <b:First>M.G</b:First>
          </b:Person>
          <b:Person>
            <b:Last>Falcón</b:Last>
            <b:First>I.A.L</b:First>
          </b:Person>
        </b:NameList>
      </b:Author>
    </b:Author>
    <b:Title>Importancia Del Lenguaje En El Contexto De La Aldea Global</b:Title>
    <b:JournalName>Horizontes Educacionales</b:JournalName>
    <b:Year>2010</b:Year>
    <b:Pages>95–107</b:Pages>
    <b:RefOrder>36</b:RefOrder>
  </b:Source>
  <b:Source>
    <b:Tag>Dan20</b:Tag>
    <b:SourceType>JournalArticle</b:SourceType>
    <b:Guid>{65F2A4D2-C5F5-4D4B-87C0-506CFB17D97C}</b:Guid>
    <b:Author>
      <b:Author>
        <b:NameList>
          <b:Person>
            <b:Last>Danell</b:Last>
            <b:First>J.-A.B</b:First>
          </b:Person>
        </b:NameList>
      </b:Author>
    </b:Author>
    <b:Title>Integrative oncology from a bibliometric point of view. Complementary Therapies in Medicine</b:Title>
    <b:Year>2020</b:Year>
    <b:RefOrder>37</b:RefOrder>
  </b:Source>
  <b:Source>
    <b:Tag>Dan201</b:Tag>
    <b:SourceType>JournalArticle</b:SourceType>
    <b:Guid>{56F56DC1-7AB7-4352-BF89-934AFAD55100}</b:Guid>
    <b:Author>
      <b:Author>
        <b:NameList>
          <b:Person>
            <b:Last>Danell</b:Last>
            <b:First>J.-A.B.</b:First>
          </b:Person>
          <b:Person>
            <b:Last>Danell</b:Last>
            <b:First>R</b:First>
          </b:Person>
          <b:Person>
            <b:Last>Vuolanto</b:Last>
            <b:First>P</b:First>
          </b:Person>
        </b:NameList>
      </b:Author>
    </b:Author>
    <b:Title>Scandinavian research on complementary and alternative medicine: A bibliometric study</b:Title>
    <b:JournalName>Scand J Public Health</b:JournalName>
    <b:Year>2020</b:Year>
    <b:Pages>609–616</b:Pages>
    <b:RefOrder>38</b:RefOrder>
  </b:Source>
  <b:Source>
    <b:Tag>Sho19</b:Tag>
    <b:SourceType>JournalArticle</b:SourceType>
    <b:Guid>{F0DE0F59-2810-485B-B469-827FC6AC6F9B}</b:Guid>
    <b:Author>
      <b:Author>
        <b:NameList>
          <b:Person>
            <b:Last>Shon</b:Last>
            <b:First>W.Y</b:First>
          </b:Person>
          <b:Person>
            <b:Last>Yoon</b:Last>
            <b:First>B.-H</b:First>
          </b:Person>
          <b:Person>
            <b:Last>Jung</b:Last>
            <b:First>E.-A</b:First>
          </b:Person>
          <b:Person>
            <b:Last>Kim</b:Last>
            <b:First>J.W</b:First>
          </b:Person>
          <b:Person>
            <b:Last>Ha</b:Last>
            <b:First>Y.-C</b:First>
          </b:Person>
          <b:Person>
            <b:Last>Han</b:Last>
            <b:First>S.H</b:First>
          </b:Person>
          <b:Person>
            <b:Last>Kim</b:Last>
            <b:First>H.-S</b:First>
          </b:Person>
        </b:NameList>
      </b:Author>
    </b:Author>
    <b:Title>Assessment of Korea’s Orthopedic Research Activities in the Top 15 Orthopedic Journals, 2008-2017</b:Title>
    <b:JournalName>Clin Orthop Surg</b:JournalName>
    <b:Year>2019</b:Year>
    <b:Pages>237–243</b:Pages>
    <b:RefOrder>39</b:RefOrder>
  </b:Source>
  <b:Source>
    <b:Tag>Shi18</b:Tag>
    <b:SourceType>JournalArticle</b:SourceType>
    <b:Guid>{1D02E54F-0620-435C-9813-6384673280BF}</b:Guid>
    <b:Author>
      <b:Author>
        <b:NameList>
          <b:Person>
            <b:Last>Shi</b:Last>
            <b:First>X</b:First>
          </b:Person>
          <b:Person>
            <b:Last>Cai</b:Last>
            <b:First>L</b:First>
          </b:Person>
          <b:Person>
            <b:Last>Jia</b:Last>
            <b:First>J</b:First>
          </b:Person>
        </b:NameList>
      </b:Author>
    </b:Author>
    <b:Title>The Evolution of International Scientific Collaboration in Fuel Cells during 1998–2017: A Social Network Perspective. Sustainability</b:Title>
    <b:Year>2018</b:Year>
    <b:RefOrder>40</b:RefOrder>
  </b:Source>
  <b:Source>
    <b:Tag>Hen16</b:Tag>
    <b:SourceType>JournalArticle</b:SourceType>
    <b:Guid>{F0721A43-1418-4779-997B-D55A5440E4AA}</b:Guid>
    <b:Author>
      <b:Author>
        <b:NameList>
          <b:Person>
            <b:Last>Heneberg</b:Last>
            <b:First>P</b:First>
          </b:Person>
        </b:NameList>
      </b:Author>
    </b:Author>
    <b:Title>From Excessive Journal Self-Cites to Citation Stacking: Analysis of Journal Self-Citation Kinetics in Search for Journals, Which Boost Their Scientometric Indicators</b:Title>
    <b:JournalName>PLoS One</b:JournalName>
    <b:Year>2016</b:Year>
    <b:RefOrder>41</b:RefOrder>
  </b:Source>
  <b:Source>
    <b:Tag>Wan20</b:Tag>
    <b:SourceType>JournalArticle</b:SourceType>
    <b:Guid>{12C4028F-C2F5-4248-9C82-A9CF184C484B}</b:Guid>
    <b:Author>
      <b:Author>
        <b:NameList>
          <b:Person>
            <b:Last>Wang</b:Last>
            <b:First>Z</b:First>
          </b:Person>
          <b:Person>
            <b:Last>Chen</b:Last>
            <b:First>Y</b:First>
          </b:Person>
          <b:Person>
            <b:Last>Glänzel</b:Last>
            <b:First>W</b:First>
          </b:Person>
        </b:NameList>
      </b:Author>
    </b:Author>
    <b:Title>Preprints as accelerator of scholarly communication: An empirical analysis in Mathematics</b:Title>
    <b:JournalName>Journal of Informetrics</b:JournalName>
    <b:Year>2020</b:Year>
    <b:RefOrder>42</b:RefOrder>
  </b:Source>
  <b:Source>
    <b:Tag>Ran20</b:Tag>
    <b:SourceType>JournalArticle</b:SourceType>
    <b:Guid>{7E5AAF06-22E5-4B8B-B909-C72F2D98A0DC}</b:Guid>
    <b:Author>
      <b:Author>
        <b:NameList>
          <b:Person>
            <b:Last>Ranaei</b:Last>
            <b:First>S</b:First>
          </b:Person>
          <b:Person>
            <b:Last>Suominen</b:Last>
            <b:First>A</b:First>
          </b:Person>
          <b:Person>
            <b:Last>Porter</b:Last>
            <b:First>A</b:First>
          </b:Person>
          <b:Person>
            <b:Last>Carley</b:Last>
            <b:First>S</b:First>
          </b:Person>
        </b:NameList>
      </b:Author>
    </b:Author>
    <b:Title>Evaluating technological emergence using text analytics: two case technologies and three approaches.</b:Title>
    <b:JournalName>Scientometrics</b:JournalName>
    <b:Year>2020</b:Year>
    <b:Pages>215–247</b:Pages>
    <b:RefOrder>43</b:RefOrder>
  </b:Source>
  <b:Source>
    <b:Tag>Lei81</b:Tag>
    <b:SourceType>JournalArticle</b:SourceType>
    <b:Guid>{D7D60734-4639-4407-BFBA-172A0843393A}</b:Guid>
    <b:Author>
      <b:Author>
        <b:NameList>
          <b:Person>
            <b:Last>Leidolf</b:Last>
            <b:First>A</b:First>
          </b:Person>
          <b:Person>
            <b:Last>Baker</b:Last>
            <b:First>M</b:First>
          </b:Person>
          <b:Person>
            <b:Last>Porter</b:Last>
            <b:First>A</b:First>
          </b:Person>
          <b:Person>
            <b:Last>Garner</b:Last>
            <b:First>J</b:First>
          </b:Person>
        </b:NameList>
      </b:Author>
    </b:Author>
    <b:Title>Measuring and Visualizing Research Collaboration and Productivity</b:Title>
    <b:JournalName>Journal of Data and Information Science</b:JournalName>
    <b:Year>54–81</b:Year>
    <b:Pages>2018</b:Pages>
    <b:RefOrder>44</b:RefOrder>
  </b:Source>
  <b:Source>
    <b:Tag>Bar16</b:Tag>
    <b:SourceType>JournalArticle</b:SourceType>
    <b:Guid>{8963D550-952B-4F8F-AD8A-39F30FC316C1}</b:Guid>
    <b:Author>
      <b:Author>
        <b:NameList>
          <b:Person>
            <b:Last>Barrot</b:Last>
            <b:First>J</b:First>
          </b:Person>
        </b:NameList>
      </b:Author>
    </b:Author>
    <b:Title>Research impact and productivity of Southeast Asian countries in language and linguistics</b:Title>
    <b:JournalName>Scientometrics</b:JournalName>
    <b:Year>2016</b:Year>
    <b:RefOrder>45</b:RefOrder>
  </b:Source>
  <b:Source>
    <b:Tag>Osu18</b:Tag>
    <b:SourceType>JournalArticle</b:SourceType>
    <b:Guid>{9782C3FA-4E1E-4884-8C65-C45CC2876343}</b:Guid>
    <b:Author>
      <b:Author>
        <b:NameList>
          <b:Person>
            <b:Last>Osueke</b:Last>
            <b:First>C.O</b:First>
          </b:Person>
          <b:Person>
            <b:Last>Idiegbeyan-ose</b:Last>
            <b:First>J</b:First>
          </b:Person>
          <b:Person>
            <b:Last>Botu</b:Last>
            <b:First>T</b:First>
          </b:Person>
          <b:Person>
            <b:Last>Aregbesola</b:Last>
            <b:First>A</b:First>
          </b:Person>
          <b:Person>
            <b:Last>Emmanuel</b:Last>
            <b:First>O</b:First>
          </b:Person>
        </b:NameList>
      </b:Author>
    </b:Author>
    <b:Title>Analysis of mechanical engineering research activities using bibliometric method: A case study of undergraduate projects</b:Title>
    <b:JournalName>International Journal of Mechanical Engineering and Technology</b:JournalName>
    <b:Year>2018</b:Year>
    <b:Pages>1014–1021</b:Pages>
    <b:RefOrder>46</b:RefOrder>
  </b:Source>
  <b:Source>
    <b:Tag>And99</b:Tag>
    <b:SourceType>JournalArticle</b:SourceType>
    <b:Guid>{BF282756-FB44-4746-97E7-219C980A3473}</b:Guid>
    <b:Author>
      <b:Author>
        <b:NameList>
          <b:Person>
            <b:Last>Andalia</b:Last>
            <b:First>R</b:First>
          </b:Person>
        </b:NameList>
      </b:Author>
    </b:Author>
    <b:Title>Los análisis de citas en la evaluación de los trabajos científicos y las publicaciones seriadas</b:Title>
    <b:Year>1999</b:Year>
    <b:RefOrder>47</b:RefOrder>
  </b:Source>
  <b:Source>
    <b:Tag>Mig07</b:Tag>
    <b:SourceType>JournalArticle</b:SourceType>
    <b:Guid>{B23DE89C-081B-45F9-AA54-AB3DFE80B0C7}</b:Guid>
    <b:Author>
      <b:Author>
        <b:NameList>
          <b:Person>
            <b:Last>Miguel</b:Last>
            <b:First>S</b:First>
          </b:Person>
          <b:Person>
            <b:Last>Moya-Anegón</b:Last>
            <b:First>F</b:First>
          </b:Person>
          <b:Person>
            <b:Last>Herrero-Solana</b:Last>
            <b:First>V</b:First>
          </b:Person>
        </b:NameList>
      </b:Author>
    </b:Author>
    <b:Title>El análisis de co-citas como método de investigación en Bibliotecología y Ciencia de la Información</b:Title>
    <b:JournalName>Investigación bibliotecológica</b:JournalName>
    <b:Year>2007</b:Year>
    <b:RefOrder>48</b:RefOrder>
  </b:Source>
  <b:Source>
    <b:Tag>Gal18</b:Tag>
    <b:SourceType>JournalArticle</b:SourceType>
    <b:Guid>{F095679C-4232-4266-B26F-EE7012C9C575}</b:Guid>
    <b:Author>
      <b:Author>
        <b:NameList>
          <b:Person>
            <b:Last>Galvez</b:Last>
            <b:First>C</b:First>
          </b:Person>
        </b:NameList>
      </b:Author>
    </b:Author>
    <b:Title>Análisis de co-palabras aplicado a los artículos muy citados en Biblioteconomía y Ciencias de la Información (2007-2017)</b:Title>
    <b:JournalName>Transinformação</b:JournalName>
    <b:Year>2018</b:Year>
    <b:Pages>277–286</b:Pages>
    <b:RefOrder>49</b:RefOrder>
  </b:Source>
  <b:Source>
    <b:Tag>Urb16</b:Tag>
    <b:SourceType>JournalArticle</b:SourceType>
    <b:Guid>{13C5E12F-0E18-4CE7-BFE7-A03CFF8DD6A6}</b:Guid>
    <b:Author>
      <b:Author>
        <b:NameList>
          <b:Person>
            <b:Last>Urbizagástegui Alvarado</b:Last>
            <b:First>R</b:First>
          </b:Person>
        </b:NameList>
      </b:Author>
    </b:Author>
    <b:Title>El crecimiento de la literatura sobre la ley de Bradford</b:Title>
    <b:JournalName>Investigación bibliotecológica</b:JournalName>
    <b:Year>2016</b:Year>
    <b:Pages>51–72</b:Pages>
    <b:RefOrder>50</b:RefOrder>
  </b:Source>
  <b:Source>
    <b:Tag>Daz16</b:Tag>
    <b:SourceType>JournalArticle</b:SourceType>
    <b:Guid>{F13F377F-3EA9-460B-88D6-E885667B325A}</b:Guid>
    <b:Author>
      <b:Author>
        <b:NameList>
          <b:Person>
            <b:Last>Daza</b:Last>
            <b:First>A</b:First>
          </b:Person>
        </b:NameList>
      </b:Author>
    </b:Author>
    <b:Title>Data Mining, Minería de datos</b:Title>
    <b:JournalName>Perú: Editorial Macro</b:JournalName>
    <b:Year>2016</b:Year>
    <b:RefOrder>51</b:RefOrder>
  </b:Source>
  <b:Source>
    <b:Tag>MarcadorDePosición1</b:Tag>
    <b:SourceType>JournalArticle</b:SourceType>
    <b:Guid>{E5EFEBBC-5896-447F-83E8-214BE79C193E}</b:Guid>
    <b:RefOrder>52</b:RefOrder>
  </b:Source>
  <b:Source>
    <b:Tag>BAK07</b:Tag>
    <b:SourceType>JournalArticle</b:SourceType>
    <b:Guid>{31805B25-FFA3-49A6-A2F3-331601161505}</b:Guid>
    <b:Author>
      <b:Author>
        <b:NameList>
          <b:Person>
            <b:Last>BA</b:Last>
            <b:First>K</b:First>
          </b:Person>
          <b:Person>
            <b:Last>Charters</b:Last>
            <b:First>S</b:First>
          </b:Person>
        </b:NameList>
      </b:Author>
    </b:Author>
    <b:Title>Guidelines for performing Systematic Literature Reviews in Software Engineering</b:Title>
    <b:Year>2007</b:Year>
    <b:RefOrder>53</b:RefOrder>
  </b:Source>
  <b:Source>
    <b:Tag>Pub</b:Tag>
    <b:SourceType>JournalArticle</b:SourceType>
    <b:Guid>{0EA738CF-8485-4622-A20B-AB98D53ED594}</b:Guid>
    <b:Title>Publication Trends Of Pakistan Heart Journal: A Bibliometric Study</b:Title>
    <b:RefOrder>54</b:RefOrder>
  </b:Source>
  <b:Source>
    <b:Tag>Ull19</b:Tag>
    <b:SourceType>JournalArticle</b:SourceType>
    <b:Guid>{787160EB-62B9-4566-8D6B-69D65664D637}</b:Guid>
    <b:Author>
      <b:Author>
        <b:NameList>
          <b:Person>
            <b:Last>Ullah</b:Last>
            <b:First>S</b:First>
          </b:Person>
        </b:NameList>
      </b:Author>
    </b:Author>
    <b:Title>Publication Trends Of Pakistan Heart Journal: A Bibliometric Study</b:Title>
    <b:JournalName>Library Philosophy and Practice (e-journal)</b:JournalName>
    <b:Year>2019</b:Year>
    <b:RefOrder>55</b:RefOrder>
  </b:Source>
  <b:Source>
    <b:Tag>BSM17</b:Tag>
    <b:SourceType>JournalArticle</b:SourceType>
    <b:Guid>{020A8CF0-C5DE-4527-8D7E-D38777E82A1A}</b:Guid>
    <b:Author>
      <b:Author>
        <b:NameList>
          <b:Person>
            <b:Last>Mohan</b:Last>
            <b:First>B.S</b:First>
          </b:Person>
          <b:Person>
            <b:Last>Rajgoli</b:Last>
            <b:First>I</b:First>
          </b:Person>
        </b:NameList>
      </b:Author>
    </b:Author>
    <b:Title>Mapping of Scholarly Communication in Publications of the Astronomical Society of Australia, Publications of the Astronomical Society of Japan , and Publications of the Astronomical Society of the Pacific</b:Title>
    <b:JournalName>A Bibliometric Approach. Science &amp; Technology Libraries</b:JournalName>
    <b:Year>2017</b:Year>
    <b:RefOrder>56</b:RefOrder>
  </b:Source>
  <b:Source>
    <b:Tag>Zha51</b:Tag>
    <b:SourceType>JournalArticle</b:SourceType>
    <b:Guid>{66CCED5A-7D87-4483-95CE-3975B2937959}</b:Guid>
    <b:Author>
      <b:Author>
        <b:NameList>
          <b:Person>
            <b:Last>Zhao</b:Last>
            <b:First>W.</b:First>
          </b:Person>
          <b:Person>
            <b:Last>Zhao</b:Last>
            <b:First>S</b:First>
          </b:Person>
          <b:Person>
            <b:Last>MacGillivray</b:Last>
            <b:First>K.-S</b:First>
          </b:Person>
        </b:NameList>
      </b:Author>
    </b:Author>
    <b:Title>Providing and Maintaining Access to Electronic Serials: Consortium and Member University Library’s Perspectives</b:Title>
    <b:JournalName>The Serials Librarian</b:JournalName>
    <b:Year>2017</b:Year>
    <b:Pages>144–151</b:Pages>
    <b:RefOrder>57</b:RefOrder>
  </b:Source>
  <b:Source>
    <b:Tag>Tuk</b:Tag>
    <b:SourceType>JournalArticle</b:SourceType>
    <b:Guid>{BD2CE5C3-62F6-4774-A51E-A671BB3998B6}</b:Guid>
    <b:Author>
      <b:Author>
        <b:NameList>
          <b:Person>
            <b:Last>Tukur</b:Last>
            <b:First>L.M</b:First>
          </b:Person>
          <b:Person>
            <b:Last>Kannan</b:Last>
            <b:First>S</b:First>
          </b:Person>
        </b:NameList>
      </b:Author>
    </b:Author>
    <b:Title>An Appraisal of Availability and Utilization of Information Re-sources and Library Services by Undergraduate Students in Three Agriculture University Libraries in Northern Nigeria (ABU, FUAM, FUTM)</b:Title>
    <b:Year>2020</b:Year>
    <b:RefOrder>58</b:RefOrder>
  </b:Source>
  <b:Source>
    <b:Tag>Bab20</b:Tag>
    <b:SourceType>JournalArticle</b:SourceType>
    <b:Guid>{06924E34-818A-4D6E-A728-46FDC993DD29}</b:Guid>
    <b:Author>
      <b:Author>
        <b:NameList>
          <b:Person>
            <b:Last>Babatunde</b:Last>
            <b:First>T</b:First>
          </b:Person>
          <b:Person>
            <b:Last>Alhassan</b:Last>
            <b:First>J</b:First>
          </b:Person>
          <b:Person>
            <b:Last>Babalola</b:Last>
            <b:First>GA</b:First>
          </b:Person>
        </b:NameList>
      </b:Author>
    </b:Author>
    <b:Title>Effective Resource Sharing Services In University Li-braries In North Central Nigeria</b:Title>
    <b:Year>2020</b:Year>
    <b:RefOrder>59</b:RefOrder>
  </b:Source>
  <b:Source>
    <b:Tag>JPr19</b:Tag>
    <b:SourceType>JournalArticle</b:SourceType>
    <b:Guid>{DCE8E6DE-C7AF-4E5D-8051-3A51CE6BBE03}</b:Guid>
    <b:Author>
      <b:Author>
        <b:NameList>
          <b:Person>
            <b:Last>Proctor</b:Last>
            <b:First>Julia</b:First>
          </b:Person>
        </b:NameList>
      </b:Author>
    </b:Author>
    <b:Title>Knowledge management for collection development: Transforming institutio-nal knowledge into tools for selectors</b:Title>
    <b:JournalName>Serials Librarian</b:JournalName>
    <b:Year>2019</b:Year>
    <b:Pages>118–122</b:Pages>
    <b:RefOrder>60</b:RefOrder>
  </b:Source>
  <b:Source>
    <b:Tag>MarcadorDePosición2</b:Tag>
    <b:SourceType>JournalArticle</b:SourceType>
    <b:Guid>{8CD0B2F3-0921-4B27-9EB7-7AE30866EA0C}</b:Guid>
    <b:Author>
      <b:Author>
        <b:NameList>
          <b:Person>
            <b:Last>B S</b:Last>
            <b:First>M</b:First>
          </b:Person>
          <b:Person>
            <b:Last>Rajgoli</b:Last>
            <b:First>I</b:First>
          </b:Person>
        </b:NameList>
      </b:Author>
    </b:Author>
    <b:Title>Mapping of Scholarly Communication in Publications of the Astronomical Society of Australia, Publications of the Astronomical Society of Japan , and Publications of the Astronomical Society of the Pacific</b:Title>
    <b:JournalName>A Bibliometric Approach. Science &amp; Technology Libraries</b:JournalName>
    <b:Year>2017</b:Year>
    <b:RefOrder>61</b:RefOrder>
  </b:Source>
  <b:Source>
    <b:Tag>MarcadorDePosición3</b:Tag>
    <b:SourceType>JournalArticle</b:SourceType>
    <b:Guid>{2958AA44-7B00-4D23-97EB-2CB6797BB4BD}</b:Guid>
    <b:Author>
      <b:Author>
        <b:NameList>
          <b:Person>
            <b:Last>Tukur</b:Last>
            <b:First>L.M</b:First>
          </b:Person>
          <b:Person>
            <b:Last>Kannan</b:Last>
            <b:First>S</b:First>
          </b:Person>
        </b:NameList>
      </b:Author>
    </b:Author>
    <b:Title>An Appraisal of Availability and Utilization of Information Re-sources and Library Services by Undergraduate Students in Three Agriculture University Libraries in Northern Nigeria (ABU, FUAM, FUTM)</b:Title>
    <b:RefOrder>62</b:RefOrder>
  </b:Source>
  <b:Source>
    <b:Tag>MarcadorDePosición4</b:Tag>
    <b:SourceType>JournalArticle</b:SourceType>
    <b:Guid>{F5FDD338-4688-4E1D-B524-949611775BBF}</b:Guid>
    <b:Author>
      <b:Author>
        <b:NameList>
          <b:Person>
            <b:Last>J Proctor</b:Last>
            <b:First>J</b:First>
          </b:Person>
        </b:NameList>
      </b:Author>
    </b:Author>
    <b:Title>Knowledge management for collection development: Transforming institutio-nal knowledge into tools for selectors</b:Title>
    <b:JournalName>Serials Librarian</b:JournalName>
    <b:Year>2019</b:Year>
    <b:Pages>118–122</b:Pages>
    <b:RefOrder>63</b:RefOrder>
  </b:Source>
  <b:Source>
    <b:Tag>MarcadorDePosición5</b:Tag>
    <b:SourceType>JournalArticle</b:SourceType>
    <b:Guid>{7201640F-9F44-4CFF-B02F-DE2D932CC58D}</b:Guid>
    <b:Author>
      <b:Author>
        <b:NameList>
          <b:Person>
            <b:Last>Zhao</b:Last>
            <b:First>W.</b:First>
          </b:Person>
          <b:Person>
            <b:Last>Zhao</b:Last>
            <b:First>S</b:First>
          </b:Person>
          <b:Person>
            <b:Last>MacGillivray</b:Last>
            <b:First>K.-S</b:First>
          </b:Person>
        </b:NameList>
      </b:Author>
    </b:Author>
    <b:Title>Providing and Maintaining Access to Electronic Serials: Consortium and Member University Library’s Perspectives</b:Title>
    <b:JournalName>The Serials Librarian</b:JournalName>
    <b:Year>144–151</b:Year>
    <b:Pages>2017</b:Pages>
    <b:RefOrder>64</b:RefOrder>
  </b:Source>
  <b:Source>
    <b:Tag>MarcadorDePosición6</b:Tag>
    <b:SourceType>JournalArticle</b:SourceType>
    <b:Guid>{49F008B3-B8BE-4FDC-ACC0-FC25B50CA6DE}</b:Guid>
    <b:Author>
      <b:Author>
        <b:NameList>
          <b:Person>
            <b:Last>Babatunde</b:Last>
            <b:First>T</b:First>
          </b:Person>
          <b:Person>
            <b:Last>Alhassan</b:Last>
            <b:First>J</b:First>
          </b:Person>
          <b:Person>
            <b:Last>Dr</b:Last>
            <b:First>B</b:First>
          </b:Person>
        </b:NameList>
      </b:Author>
    </b:Author>
    <b:Title>Effective Resource Sharing Services In University Li-braries In North Central Nigeria</b:Title>
    <b:Year>2020</b:Year>
    <b:RefOrder>65</b:RefOrder>
  </b:Source>
  <b:Source>
    <b:Tag>Alv99</b:Tag>
    <b:SourceType>JournalArticle</b:SourceType>
    <b:Guid>{325157B4-5624-4FAE-A790-95DD33809723}</b:Guid>
    <b:Author>
      <b:Author>
        <b:NameList>
          <b:Person>
            <b:Last>Urbizagastegui</b:Last>
            <b:First>Rubén</b:First>
          </b:Person>
        </b:NameList>
      </b:Author>
    </b:Author>
    <b:Title>La ley de Lotka y la literatura de bibliometría</b:Title>
    <b:JournalName>Investigación bibliotecológica</b:JournalName>
    <b:Year>1999</b:Year>
    <b:Pages>125–141</b:Pages>
    <b:RefOrder>66</b:RefOrder>
  </b:Source>
  <b:Source>
    <b:Tag>Urb11</b:Tag>
    <b:SourceType>JournalArticle</b:SourceType>
    <b:Guid>{AA6F804A-A187-43FC-B5EB-163C8499DF52}</b:Guid>
    <b:Author>
      <b:Author>
        <b:NameList>
          <b:Person>
            <b:Last>Urbizagastegui Alvarado</b:Last>
            <b:First>R</b:First>
          </b:Person>
          <b:Person>
            <b:Last>Restrepo Arango</b:Last>
            <b:First>C</b:First>
          </b:Person>
        </b:NameList>
      </b:Author>
    </b:Author>
    <b:Title>Zipf’s law and Goffman’s transition point in the automatic indexing</b:Title>
    <b:JournalName>Investigacion Bibliotecologica</b:JournalName>
    <b:Year>2011</b:Year>
    <b:Pages>71–92</b:Pages>
    <b:RefOrder>67</b:RefOrder>
  </b:Source>
  <b:Source>
    <b:Tag>MarcadorDePosición7</b:Tag>
    <b:SourceType>JournalArticle</b:SourceType>
    <b:Guid>{F40801A0-DB55-44AD-8CDF-97B72AFD3A2B}</b:Guid>
    <b:Author>
      <b:Author>
        <b:NameList>
          <b:Person>
            <b:Last>Alvarado</b:Last>
            <b:First>R.U</b:First>
          </b:Person>
        </b:NameList>
      </b:Author>
    </b:Author>
    <b:Title>La ley de Lotka y la literatura de bibliometría</b:Title>
    <b:JournalName>Investigación bibliotecológica</b:JournalName>
    <b:Year>1999</b:Year>
    <b:Pages>125–141</b:Pages>
    <b:RefOrder>68</b:RefOrder>
  </b:Source>
  <b:Source>
    <b:Tag>MarcadorDePosición8</b:Tag>
    <b:SourceType>JournalArticle</b:SourceType>
    <b:Guid>{78678391-B12F-49DD-85DC-BF5EBE88D312}</b:Guid>
    <b:Author>
      <b:Author>
        <b:NameList>
          <b:Person>
            <b:Last>Urbizagastegui</b:Last>
            <b:First>R</b:First>
          </b:Person>
          <b:Person>
            <b:Last>Restrepo Arango</b:Last>
            <b:First>C</b:First>
          </b:Person>
        </b:NameList>
      </b:Author>
    </b:Author>
    <b:Title> Zipf’s law and Goffman’s transition point in the automatic indexing</b:Title>
    <b:JournalName>Investigacion Bibliotecologica</b:JournalName>
    <b:Year>2011</b:Year>
    <b:Pages>71–92</b:Pages>
    <b:RefOrder>69</b:RefOrder>
  </b:Source>
  <b:Source>
    <b:Tag>van18</b:Tag>
    <b:SourceType>JournalArticle</b:SourceType>
    <b:Guid>{75E010BB-3E95-46FB-B049-788ADA0C399E}</b:Guid>
    <b:Author>
      <b:Author>
        <b:NameList>
          <b:Person>
            <b:Last>van Eck</b:Last>
            <b:First>Nees</b:First>
            <b:Middle>Jan</b:Middle>
          </b:Person>
          <b:Person>
            <b:Last>Waltman</b:Last>
            <b:First>Ludo</b:First>
          </b:Person>
        </b:NameList>
      </b:Author>
    </b:Author>
    <b:Title>VOSviewer Manual</b:Title>
    <b:Year>2018</b:Year>
    <b:RefOrder>70</b:RefOrder>
  </b:Source>
  <b:Source>
    <b:Tag>Gue19</b:Tag>
    <b:SourceType>JournalArticle</b:SourceType>
    <b:Guid>{BD184630-5708-456F-85FB-2A4FB5E486ED}</b:Guid>
    <b:Author>
      <b:Author>
        <b:NameList>
          <b:Person>
            <b:Last>Guerrero Sosa</b:Last>
            <b:First>J</b:First>
          </b:Person>
          <b:Person>
            <b:Last>Chicharro</b:Last>
            <b:First>F</b:First>
          </b:Person>
          <b:Person>
            <b:Last>Serrano-Guerrero</b:Last>
            <b:First>J</b:First>
          </b:Person>
          <b:Person>
            <b:Last>Menéndez Domínguez</b:Last>
            <b:First>V</b:First>
          </b:Person>
          <b:Person>
            <b:Last>Castellanos-Bolaños</b:Last>
            <b:First>M</b:First>
          </b:Person>
        </b:NameList>
      </b:Author>
    </b:Author>
    <b:Title>A proposal for a recommender system of scientific relevance</b:Title>
    <b:JournalName>Procedia Computer Science</b:JournalName>
    <b:Year>2019</b:Year>
    <b:Pages>199-206</b:Pages>
    <b:RefOrder>71</b:RefOrder>
  </b:Source>
  <b:Source>
    <b:Tag>You12</b:Tag>
    <b:SourceType>ConferenceProceedings</b:SourceType>
    <b:Guid>{E801C604-D3E2-4398-BB62-FA756C3BA4D2}</b:Guid>
    <b:Title>A Clustering Method Based on K-Means Algorithm</b:Title>
    <b:Year>2012</b:Year>
    <b:City>Xinyang</b:City>
    <b:Publisher>Elsevier</b:Publisher>
    <b:Pages>6</b:Pages>
    <b:Author>
      <b:Author>
        <b:NameList>
          <b:Person>
            <b:Last>Youguo</b:Last>
            <b:First>Li</b:First>
          </b:Person>
          <b:Person>
            <b:Last>Haiyan</b:Last>
            <b:First>Wu</b:First>
          </b:Person>
        </b:NameList>
      </b:Author>
    </b:Author>
    <b:ConferenceName>International Conference on Solid State Devices and Materials Science</b:ConferenceName>
    <b:RefOrder>1</b:RefOrder>
  </b:Source>
</b:Sources>
</file>

<file path=customXml/itemProps1.xml><?xml version="1.0" encoding="utf-8"?>
<ds:datastoreItem xmlns:ds="http://schemas.openxmlformats.org/officeDocument/2006/customXml" ds:itemID="{61AE3558-D714-4A80-8764-3C5DA514C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2668</TotalTime>
  <Pages>87</Pages>
  <Words>39776</Words>
  <Characters>218773</Characters>
  <Application>Microsoft Office Word</Application>
  <DocSecurity>0</DocSecurity>
  <Lines>1823</Lines>
  <Paragraphs>516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258033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BeLeN!! Velez</dc:creator>
  <cp:keywords/>
  <dc:description/>
  <cp:lastModifiedBy>Lorena Siguenza</cp:lastModifiedBy>
  <cp:revision>10</cp:revision>
  <cp:lastPrinted>2021-04-15T17:37:00Z</cp:lastPrinted>
  <dcterms:created xsi:type="dcterms:W3CDTF">2021-09-07T04:45:00Z</dcterms:created>
  <dcterms:modified xsi:type="dcterms:W3CDTF">2021-09-14T04:47:00Z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4efa7697-b763-39d1-be9b-2b0474aa06a1</vt:lpwstr>
  </property>
  <property fmtid="{D5CDD505-2E9C-101B-9397-08002B2CF9AE}" pid="24" name="Mendeley Citation Style_1">
    <vt:lpwstr>http://www.zotero.org/styles/apa</vt:lpwstr>
  </property>
</Properties>
</file>